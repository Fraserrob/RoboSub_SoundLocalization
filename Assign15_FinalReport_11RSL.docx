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F227F0" w:rsidP="00B7113D" w:rsidRDefault="00F227F0" w14:paraId="4E94C131" w14:textId="77777777">
      <w:pPr>
        <w:pStyle w:val="PDRTitle"/>
        <w:rPr>
          <w:rFonts w:ascii="Palatino Linotype" w:hAnsi="Palatino Linotype"/>
        </w:rPr>
      </w:pPr>
    </w:p>
    <w:p w:rsidR="00F227F0" w:rsidP="00B7113D" w:rsidRDefault="00F227F0" w14:paraId="3BC455AF" w14:textId="77777777">
      <w:pPr>
        <w:pStyle w:val="PDRTitle"/>
        <w:rPr>
          <w:rFonts w:ascii="Palatino Linotype" w:hAnsi="Palatino Linotype"/>
        </w:rPr>
      </w:pPr>
    </w:p>
    <w:p w:rsidRPr="00610E3B" w:rsidR="00F227F0" w:rsidP="00B7113D" w:rsidRDefault="00F227F0" w14:paraId="7617EF17" w14:textId="77777777">
      <w:pPr>
        <w:pStyle w:val="PDRTitle"/>
        <w:rPr>
          <w:rFonts w:ascii="Palatino Linotype" w:hAnsi="Palatino Linotype"/>
          <w:sz w:val="48"/>
        </w:rPr>
      </w:pPr>
      <w:r w:rsidRPr="00610E3B">
        <w:rPr>
          <w:rFonts w:ascii="Palatino Linotype" w:hAnsi="Palatino Linotype"/>
          <w:sz w:val="48"/>
        </w:rPr>
        <w:t xml:space="preserve">Electrical </w:t>
      </w:r>
      <w:r w:rsidRPr="00610E3B" w:rsidR="00523D2D">
        <w:rPr>
          <w:rFonts w:ascii="Palatino Linotype" w:hAnsi="Palatino Linotype"/>
          <w:sz w:val="48"/>
        </w:rPr>
        <w:t xml:space="preserve">and Computer </w:t>
      </w:r>
      <w:r w:rsidRPr="00610E3B">
        <w:rPr>
          <w:rFonts w:ascii="Palatino Linotype" w:hAnsi="Palatino Linotype"/>
          <w:sz w:val="48"/>
        </w:rPr>
        <w:t>Engineering</w:t>
      </w:r>
    </w:p>
    <w:p w:rsidRPr="00610E3B" w:rsidR="00F227F0" w:rsidP="00B7113D" w:rsidRDefault="00523D2D" w14:paraId="0F3C415D" w14:textId="77777777">
      <w:pPr>
        <w:pStyle w:val="PDRTitle"/>
        <w:rPr>
          <w:rFonts w:ascii="Palatino Linotype" w:hAnsi="Palatino Linotype"/>
          <w:sz w:val="48"/>
        </w:rPr>
      </w:pPr>
      <w:r w:rsidRPr="00610E3B">
        <w:rPr>
          <w:rFonts w:ascii="Palatino Linotype" w:hAnsi="Palatino Linotype"/>
          <w:sz w:val="48"/>
        </w:rPr>
        <w:t>Montana</w:t>
      </w:r>
      <w:r w:rsidRPr="00610E3B" w:rsidR="00F227F0">
        <w:rPr>
          <w:rFonts w:ascii="Palatino Linotype" w:hAnsi="Palatino Linotype"/>
          <w:sz w:val="48"/>
        </w:rPr>
        <w:t xml:space="preserve"> State University</w:t>
      </w:r>
    </w:p>
    <w:p w:rsidRPr="00610E3B" w:rsidR="00F227F0" w:rsidP="005F7419" w:rsidRDefault="00F227F0" w14:paraId="15A457F1" w14:textId="77777777">
      <w:pPr>
        <w:rPr>
          <w:rFonts w:ascii="Palatino Linotype" w:hAnsi="Palatino Linotype"/>
        </w:rPr>
      </w:pPr>
    </w:p>
    <w:p w:rsidRPr="00610E3B" w:rsidR="00F227F0" w:rsidP="005F7419" w:rsidRDefault="00F227F0" w14:paraId="5CCE7325" w14:textId="77777777">
      <w:pPr>
        <w:rPr>
          <w:rFonts w:ascii="Palatino Linotype" w:hAnsi="Palatino Linotype"/>
        </w:rPr>
      </w:pPr>
    </w:p>
    <w:p w:rsidRPr="00610E3B" w:rsidR="00F227F0" w:rsidP="005F7419" w:rsidRDefault="00F227F0" w14:paraId="77242DED" w14:textId="77777777">
      <w:pPr>
        <w:rPr>
          <w:rFonts w:ascii="Palatino Linotype" w:hAnsi="Palatino Linotype"/>
        </w:rPr>
      </w:pPr>
    </w:p>
    <w:p w:rsidRPr="00610E3B" w:rsidR="00F227F0" w:rsidP="005F7419" w:rsidRDefault="00F227F0" w14:paraId="4202D4FC" w14:textId="77777777">
      <w:pPr>
        <w:rPr>
          <w:rFonts w:ascii="Palatino Linotype" w:hAnsi="Palatino Linotype"/>
        </w:rPr>
      </w:pPr>
    </w:p>
    <w:p w:rsidRPr="00610E3B" w:rsidR="00F227F0" w:rsidP="005F7419" w:rsidRDefault="00F227F0" w14:paraId="01B19301" w14:textId="77777777">
      <w:pPr>
        <w:rPr>
          <w:rFonts w:ascii="Palatino Linotype" w:hAnsi="Palatino Linotype"/>
        </w:rPr>
      </w:pPr>
    </w:p>
    <w:p w:rsidRPr="00610E3B" w:rsidR="00F227F0" w:rsidP="005F7419" w:rsidRDefault="00F227F0" w14:paraId="14613D78" w14:textId="77777777">
      <w:pPr>
        <w:rPr>
          <w:rFonts w:ascii="Palatino Linotype" w:hAnsi="Palatino Linotype"/>
        </w:rPr>
      </w:pPr>
    </w:p>
    <w:p w:rsidRPr="00610E3B" w:rsidR="00F227F0" w:rsidP="005F7419" w:rsidRDefault="00F227F0" w14:paraId="717FEF99" w14:textId="3385E63D">
      <w:pPr>
        <w:pStyle w:val="PDRReportName"/>
        <w:rPr>
          <w:rFonts w:ascii="Palatino Linotype" w:hAnsi="Palatino Linotype"/>
          <w:sz w:val="28"/>
          <w:szCs w:val="28"/>
        </w:rPr>
      </w:pPr>
      <w:r w:rsidRPr="67674E2E">
        <w:rPr>
          <w:rFonts w:ascii="Palatino Linotype" w:hAnsi="Palatino Linotype"/>
          <w:sz w:val="28"/>
          <w:szCs w:val="28"/>
        </w:rPr>
        <w:t>EE</w:t>
      </w:r>
      <w:r w:rsidRPr="67674E2E" w:rsidR="00523D2D">
        <w:rPr>
          <w:rFonts w:ascii="Palatino Linotype" w:hAnsi="Palatino Linotype"/>
          <w:sz w:val="28"/>
          <w:szCs w:val="28"/>
        </w:rPr>
        <w:t>LE</w:t>
      </w:r>
      <w:r w:rsidRPr="67674E2E">
        <w:rPr>
          <w:rFonts w:ascii="Palatino Linotype" w:hAnsi="Palatino Linotype"/>
          <w:sz w:val="28"/>
          <w:szCs w:val="28"/>
        </w:rPr>
        <w:t>4</w:t>
      </w:r>
      <w:r w:rsidRPr="67674E2E" w:rsidR="00523D2D">
        <w:rPr>
          <w:rFonts w:ascii="Palatino Linotype" w:hAnsi="Palatino Linotype"/>
          <w:sz w:val="28"/>
          <w:szCs w:val="28"/>
        </w:rPr>
        <w:t>8</w:t>
      </w:r>
      <w:r w:rsidRPr="67674E2E" w:rsidR="009A5013">
        <w:rPr>
          <w:rFonts w:ascii="Palatino Linotype" w:hAnsi="Palatino Linotype"/>
          <w:sz w:val="28"/>
          <w:szCs w:val="28"/>
        </w:rPr>
        <w:t>9</w:t>
      </w:r>
      <w:r w:rsidRPr="67674E2E" w:rsidR="005E71A9">
        <w:rPr>
          <w:rFonts w:ascii="Palatino Linotype" w:hAnsi="Palatino Linotype"/>
          <w:sz w:val="28"/>
          <w:szCs w:val="28"/>
        </w:rPr>
        <w:t>R</w:t>
      </w:r>
      <w:r w:rsidRPr="67674E2E">
        <w:rPr>
          <w:rFonts w:ascii="Palatino Linotype" w:hAnsi="Palatino Linotype"/>
          <w:sz w:val="28"/>
          <w:szCs w:val="28"/>
        </w:rPr>
        <w:t xml:space="preserve"> -- </w:t>
      </w:r>
      <w:r w:rsidRPr="67674E2E" w:rsidR="006A2182">
        <w:rPr>
          <w:rFonts w:ascii="Palatino Linotype" w:hAnsi="Palatino Linotype"/>
          <w:sz w:val="28"/>
          <w:szCs w:val="28"/>
        </w:rPr>
        <w:t>Electrical Engineering De</w:t>
      </w:r>
      <w:r w:rsidRPr="67674E2E" w:rsidR="005E71A9">
        <w:rPr>
          <w:rFonts w:ascii="Palatino Linotype" w:hAnsi="Palatino Linotype"/>
          <w:sz w:val="28"/>
          <w:szCs w:val="28"/>
        </w:rPr>
        <w:t>s</w:t>
      </w:r>
      <w:r w:rsidRPr="67674E2E" w:rsidR="006A2182">
        <w:rPr>
          <w:rFonts w:ascii="Palatino Linotype" w:hAnsi="Palatino Linotype"/>
          <w:sz w:val="28"/>
          <w:szCs w:val="28"/>
        </w:rPr>
        <w:t>i</w:t>
      </w:r>
      <w:r w:rsidRPr="67674E2E" w:rsidR="005E71A9">
        <w:rPr>
          <w:rFonts w:ascii="Palatino Linotype" w:hAnsi="Palatino Linotype"/>
          <w:sz w:val="28"/>
          <w:szCs w:val="28"/>
        </w:rPr>
        <w:t>gn</w:t>
      </w:r>
      <w:r w:rsidRPr="67674E2E" w:rsidR="00523D2D">
        <w:rPr>
          <w:rFonts w:ascii="Palatino Linotype" w:hAnsi="Palatino Linotype"/>
          <w:sz w:val="28"/>
          <w:szCs w:val="28"/>
        </w:rPr>
        <w:t xml:space="preserve"> I</w:t>
      </w:r>
      <w:r w:rsidRPr="67674E2E" w:rsidR="009A5013">
        <w:rPr>
          <w:rFonts w:ascii="Palatino Linotype" w:hAnsi="Palatino Linotype"/>
          <w:sz w:val="28"/>
          <w:szCs w:val="28"/>
        </w:rPr>
        <w:t>I</w:t>
      </w:r>
    </w:p>
    <w:p w:rsidR="55BF9376" w:rsidP="67674E2E" w:rsidRDefault="55BF9376" w14:paraId="579B49C9" w14:textId="0EACA59B">
      <w:pPr>
        <w:pStyle w:val="PDRReportName"/>
        <w:spacing w:line="259" w:lineRule="auto"/>
      </w:pPr>
      <w:r w:rsidRPr="67674E2E">
        <w:rPr>
          <w:rFonts w:ascii="Palatino Linotype" w:hAnsi="Palatino Linotype"/>
          <w:sz w:val="28"/>
          <w:szCs w:val="28"/>
        </w:rPr>
        <w:t>5/4/2023</w:t>
      </w:r>
    </w:p>
    <w:p w:rsidRPr="00610E3B" w:rsidR="00F227F0" w:rsidP="00164D3A" w:rsidRDefault="00F227F0" w14:paraId="2AF8D70C" w14:textId="499995B6">
      <w:pPr>
        <w:pStyle w:val="PDRReportName"/>
        <w:rPr>
          <w:rFonts w:ascii="Palatino Linotype" w:hAnsi="Palatino Linotype"/>
          <w:sz w:val="28"/>
          <w:szCs w:val="28"/>
        </w:rPr>
      </w:pPr>
      <w:r w:rsidRPr="00610E3B">
        <w:rPr>
          <w:rFonts w:ascii="Palatino Linotype" w:hAnsi="Palatino Linotype"/>
          <w:sz w:val="28"/>
          <w:szCs w:val="28"/>
        </w:rPr>
        <w:t xml:space="preserve">Senior </w:t>
      </w:r>
      <w:r w:rsidRPr="00610E3B" w:rsidR="005E71A9">
        <w:rPr>
          <w:rFonts w:ascii="Palatino Linotype" w:hAnsi="Palatino Linotype"/>
          <w:sz w:val="28"/>
          <w:szCs w:val="28"/>
        </w:rPr>
        <w:t>Capstone</w:t>
      </w:r>
      <w:r w:rsidRPr="00610E3B">
        <w:rPr>
          <w:rFonts w:ascii="Palatino Linotype" w:hAnsi="Palatino Linotype"/>
          <w:sz w:val="28"/>
          <w:szCs w:val="28"/>
        </w:rPr>
        <w:t xml:space="preserve"> Final </w:t>
      </w:r>
      <w:r w:rsidRPr="00610E3B" w:rsidR="009A5013">
        <w:rPr>
          <w:rFonts w:ascii="Palatino Linotype" w:hAnsi="Palatino Linotype"/>
          <w:sz w:val="28"/>
          <w:szCs w:val="28"/>
        </w:rPr>
        <w:t>Project</w:t>
      </w:r>
      <w:r w:rsidRPr="00610E3B">
        <w:rPr>
          <w:rFonts w:ascii="Palatino Linotype" w:hAnsi="Palatino Linotype"/>
          <w:sz w:val="28"/>
          <w:szCs w:val="28"/>
        </w:rPr>
        <w:t xml:space="preserve"> Report</w:t>
      </w:r>
    </w:p>
    <w:p w:rsidRPr="00610E3B" w:rsidR="00F227F0" w:rsidP="00164D3A" w:rsidRDefault="00F227F0" w14:paraId="275EBFED" w14:textId="77777777">
      <w:pPr>
        <w:pStyle w:val="PDRReportName"/>
        <w:rPr>
          <w:rFonts w:ascii="Palatino Linotype" w:hAnsi="Palatino Linotype"/>
          <w:sz w:val="28"/>
          <w:szCs w:val="28"/>
        </w:rPr>
      </w:pPr>
    </w:p>
    <w:p w:rsidRPr="00610E3B" w:rsidR="00F227F0" w:rsidP="00164D3A" w:rsidRDefault="00F227F0" w14:paraId="78F5B565" w14:textId="77777777">
      <w:pPr>
        <w:pStyle w:val="PDRReportName"/>
        <w:rPr>
          <w:rFonts w:ascii="Palatino Linotype" w:hAnsi="Palatino Linotype"/>
          <w:sz w:val="28"/>
          <w:szCs w:val="28"/>
        </w:rPr>
      </w:pPr>
    </w:p>
    <w:p w:rsidRPr="00610E3B" w:rsidR="00972557" w:rsidP="00164D3A" w:rsidRDefault="00972557" w14:paraId="053CDCC8" w14:textId="77777777">
      <w:pPr>
        <w:pStyle w:val="PDRReportName"/>
        <w:rPr>
          <w:rFonts w:ascii="Palatino Linotype" w:hAnsi="Palatino Linotype"/>
          <w:sz w:val="28"/>
          <w:szCs w:val="28"/>
        </w:rPr>
      </w:pPr>
    </w:p>
    <w:p w:rsidRPr="00610E3B" w:rsidR="00972557" w:rsidP="00164D3A" w:rsidRDefault="00972557" w14:paraId="0AEE8627" w14:textId="77777777">
      <w:pPr>
        <w:pStyle w:val="PDRReportName"/>
        <w:rPr>
          <w:rFonts w:ascii="Palatino Linotype" w:hAnsi="Palatino Linotype"/>
          <w:sz w:val="28"/>
          <w:szCs w:val="28"/>
        </w:rPr>
      </w:pPr>
    </w:p>
    <w:p w:rsidRPr="00610E3B" w:rsidR="00972557" w:rsidP="00164D3A" w:rsidRDefault="00972557" w14:paraId="7B9D410F" w14:textId="77777777">
      <w:pPr>
        <w:pStyle w:val="PDRReportName"/>
        <w:rPr>
          <w:rFonts w:ascii="Palatino Linotype" w:hAnsi="Palatino Linotype"/>
          <w:sz w:val="28"/>
          <w:szCs w:val="28"/>
        </w:rPr>
      </w:pPr>
    </w:p>
    <w:p w:rsidR="7F7BB3C4" w:rsidP="67674E2E" w:rsidRDefault="7F7BB3C4" w14:paraId="37FD387E" w14:textId="6FA23282">
      <w:pPr>
        <w:pStyle w:val="PDRReportName"/>
      </w:pPr>
      <w:r w:rsidRPr="67674E2E">
        <w:rPr>
          <w:rFonts w:ascii="Palatino Linotype" w:hAnsi="Palatino Linotype" w:eastAsia="Palatino Linotype" w:cs="Palatino Linotype"/>
          <w:bCs/>
          <w:color w:val="000000" w:themeColor="text1"/>
          <w:sz w:val="43"/>
          <w:szCs w:val="43"/>
        </w:rPr>
        <w:t>RoboSub Sound Localization</w:t>
      </w:r>
    </w:p>
    <w:p w:rsidRPr="00610E3B" w:rsidR="00377423" w:rsidP="00164D3A" w:rsidRDefault="00377423" w14:paraId="582B93AD" w14:textId="77777777">
      <w:pPr>
        <w:pStyle w:val="PDRReportName"/>
        <w:rPr>
          <w:rFonts w:ascii="Palatino Linotype" w:hAnsi="Palatino Linotype"/>
          <w:i/>
          <w:sz w:val="44"/>
          <w:szCs w:val="28"/>
        </w:rPr>
      </w:pPr>
    </w:p>
    <w:p w:rsidRPr="00610E3B" w:rsidR="00972557" w:rsidP="00164D3A" w:rsidRDefault="00972557" w14:paraId="0004323C" w14:textId="6EB00F1D">
      <w:pPr>
        <w:pStyle w:val="PDRReportName"/>
        <w:rPr>
          <w:rFonts w:ascii="Palatino Linotype" w:hAnsi="Palatino Linotype"/>
          <w:sz w:val="28"/>
          <w:szCs w:val="28"/>
        </w:rPr>
      </w:pPr>
    </w:p>
    <w:p w:rsidR="67674E2E" w:rsidP="67674E2E" w:rsidRDefault="67674E2E" w14:paraId="47D38A3B" w14:textId="0958D306">
      <w:pPr>
        <w:pStyle w:val="PDRReportName"/>
        <w:rPr>
          <w:rFonts w:ascii="Palatino Linotype" w:hAnsi="Palatino Linotype"/>
          <w:sz w:val="28"/>
          <w:szCs w:val="28"/>
        </w:rPr>
      </w:pPr>
    </w:p>
    <w:p w:rsidRPr="00610E3B" w:rsidR="00972557" w:rsidP="00164D3A" w:rsidRDefault="00972557" w14:paraId="3C07DFEB" w14:textId="77777777">
      <w:pPr>
        <w:pStyle w:val="PDRReportName"/>
        <w:rPr>
          <w:rFonts w:ascii="Palatino Linotype" w:hAnsi="Palatino Linotype"/>
          <w:sz w:val="28"/>
          <w:szCs w:val="28"/>
        </w:rPr>
      </w:pPr>
    </w:p>
    <w:p w:rsidRPr="00610E3B" w:rsidR="00972557" w:rsidP="00164D3A" w:rsidRDefault="00972557" w14:paraId="15261616" w14:textId="77777777">
      <w:pPr>
        <w:pStyle w:val="PDRReportName"/>
        <w:rPr>
          <w:rFonts w:ascii="Palatino Linotype" w:hAnsi="Palatino Linotype"/>
          <w:sz w:val="28"/>
          <w:szCs w:val="28"/>
        </w:rPr>
      </w:pPr>
    </w:p>
    <w:p w:rsidRPr="00610E3B" w:rsidR="00972557" w:rsidP="00164D3A" w:rsidRDefault="00972557" w14:paraId="712A17EA" w14:textId="77777777">
      <w:pPr>
        <w:pStyle w:val="PDRReportName"/>
        <w:rPr>
          <w:rFonts w:ascii="Palatino Linotype" w:hAnsi="Palatino Linotype"/>
          <w:sz w:val="28"/>
          <w:szCs w:val="28"/>
        </w:rPr>
      </w:pPr>
      <w:r w:rsidRPr="67674E2E">
        <w:rPr>
          <w:rFonts w:ascii="Palatino Linotype" w:hAnsi="Palatino Linotype"/>
          <w:sz w:val="28"/>
          <w:szCs w:val="28"/>
        </w:rPr>
        <w:t>Design Engineers:</w:t>
      </w:r>
    </w:p>
    <w:p w:rsidR="02ED11F4" w:rsidP="67674E2E" w:rsidRDefault="02ED11F4" w14:paraId="61B7B1D5" w14:textId="7E3CED52">
      <w:pPr>
        <w:pStyle w:val="PDRReportName"/>
        <w:rPr>
          <w:rFonts w:ascii="Palatino Linotype" w:hAnsi="Palatino Linotype" w:eastAsia="Palatino Linotype" w:cs="Palatino Linotype"/>
          <w:bCs/>
          <w:color w:val="000000" w:themeColor="text1"/>
          <w:sz w:val="28"/>
          <w:szCs w:val="28"/>
        </w:rPr>
      </w:pPr>
      <w:r w:rsidRPr="67674E2E">
        <w:rPr>
          <w:rFonts w:ascii="Palatino Linotype" w:hAnsi="Palatino Linotype" w:eastAsia="Palatino Linotype" w:cs="Palatino Linotype"/>
          <w:b w:val="0"/>
          <w:color w:val="000000" w:themeColor="text1"/>
          <w:sz w:val="28"/>
          <w:szCs w:val="28"/>
        </w:rPr>
        <w:t>Fraser Robertson, Jarred Pickens, Elliott Avery</w:t>
      </w:r>
    </w:p>
    <w:p w:rsidRPr="00610E3B" w:rsidR="00F227F0" w:rsidP="00164D3A" w:rsidRDefault="00F227F0" w14:paraId="338E2B93" w14:textId="77777777">
      <w:pPr>
        <w:pStyle w:val="PDRReportName"/>
        <w:rPr>
          <w:rFonts w:ascii="Palatino Linotype" w:hAnsi="Palatino Linotype"/>
          <w:b w:val="0"/>
          <w:sz w:val="28"/>
          <w:szCs w:val="28"/>
        </w:rPr>
      </w:pPr>
    </w:p>
    <w:p w:rsidRPr="00610E3B" w:rsidR="00F227F0" w:rsidP="00164D3A" w:rsidRDefault="00F227F0" w14:paraId="702A6677" w14:textId="77777777">
      <w:pPr>
        <w:pStyle w:val="PDRReportName"/>
        <w:rPr>
          <w:rFonts w:ascii="Palatino Linotype" w:hAnsi="Palatino Linotype"/>
          <w:sz w:val="28"/>
          <w:szCs w:val="28"/>
        </w:rPr>
      </w:pPr>
      <w:r w:rsidRPr="67674E2E">
        <w:rPr>
          <w:rFonts w:ascii="Palatino Linotype" w:hAnsi="Palatino Linotype"/>
          <w:sz w:val="28"/>
          <w:szCs w:val="28"/>
        </w:rPr>
        <w:t>Project Customer:</w:t>
      </w:r>
    </w:p>
    <w:p w:rsidR="37BA0292" w:rsidP="67674E2E" w:rsidRDefault="37BA0292" w14:paraId="61BEAEBC" w14:textId="2249EC6F">
      <w:pPr>
        <w:pStyle w:val="PDRReportName"/>
        <w:rPr>
          <w:rFonts w:ascii="Palatino Linotype" w:hAnsi="Palatino Linotype" w:eastAsia="Palatino Linotype" w:cs="Palatino Linotype"/>
          <w:bCs/>
          <w:color w:val="000000" w:themeColor="text1"/>
          <w:sz w:val="28"/>
          <w:szCs w:val="28"/>
        </w:rPr>
      </w:pPr>
      <w:r w:rsidRPr="67674E2E">
        <w:rPr>
          <w:rFonts w:ascii="Palatino Linotype" w:hAnsi="Palatino Linotype" w:eastAsia="Palatino Linotype" w:cs="Palatino Linotype"/>
          <w:b w:val="0"/>
          <w:color w:val="000000" w:themeColor="text1"/>
          <w:sz w:val="28"/>
          <w:szCs w:val="28"/>
        </w:rPr>
        <w:t>Dr. Bradley Whitaker</w:t>
      </w:r>
    </w:p>
    <w:p w:rsidR="37BA0292" w:rsidP="67674E2E" w:rsidRDefault="37BA0292" w14:paraId="642E2E55" w14:textId="05FC3F09">
      <w:pPr>
        <w:pStyle w:val="PDRReportName"/>
        <w:spacing w:line="259" w:lineRule="auto"/>
        <w:rPr>
          <w:rFonts w:ascii="Palatino Linotype" w:hAnsi="Palatino Linotype" w:eastAsia="Palatino Linotype" w:cs="Palatino Linotype"/>
          <w:bCs/>
          <w:color w:val="000000" w:themeColor="text1"/>
          <w:sz w:val="28"/>
          <w:szCs w:val="28"/>
        </w:rPr>
      </w:pPr>
      <w:r w:rsidRPr="67674E2E">
        <w:rPr>
          <w:rFonts w:ascii="Palatino Linotype" w:hAnsi="Palatino Linotype" w:eastAsia="Palatino Linotype" w:cs="Palatino Linotype"/>
          <w:b w:val="0"/>
          <w:color w:val="000000" w:themeColor="text1"/>
          <w:sz w:val="28"/>
          <w:szCs w:val="28"/>
        </w:rPr>
        <w:t>Mr. Alexander Read</w:t>
      </w:r>
    </w:p>
    <w:p w:rsidR="37BA0292" w:rsidP="67674E2E" w:rsidRDefault="37BA0292" w14:paraId="591C112F" w14:textId="4A1194A7">
      <w:pPr>
        <w:pStyle w:val="PDRReportName"/>
        <w:spacing w:line="259" w:lineRule="auto"/>
        <w:rPr>
          <w:rFonts w:ascii="Palatino Linotype" w:hAnsi="Palatino Linotype" w:eastAsia="Palatino Linotype" w:cs="Palatino Linotype"/>
          <w:bCs/>
          <w:color w:val="000000" w:themeColor="text1"/>
          <w:sz w:val="28"/>
          <w:szCs w:val="28"/>
        </w:rPr>
      </w:pPr>
      <w:r w:rsidRPr="67674E2E">
        <w:rPr>
          <w:rFonts w:ascii="Palatino Linotype" w:hAnsi="Palatino Linotype" w:eastAsia="Palatino Linotype" w:cs="Palatino Linotype"/>
          <w:b w:val="0"/>
          <w:color w:val="000000" w:themeColor="text1"/>
          <w:sz w:val="28"/>
          <w:szCs w:val="28"/>
        </w:rPr>
        <w:t>NAVSEA</w:t>
      </w:r>
    </w:p>
    <w:p w:rsidRPr="00610E3B" w:rsidR="00F227F0" w:rsidP="00FE77FF" w:rsidRDefault="343F1F61" w14:paraId="67C626CC" w14:textId="77777777">
      <w:pPr>
        <w:pStyle w:val="Heading1"/>
        <w:numPr>
          <w:numId w:val="0"/>
        </w:numPr>
        <w:rPr>
          <w:rStyle w:val="InitialStyle"/>
          <w:rFonts w:ascii="Palatino Linotype" w:hAnsi="Palatino Linotype" w:cs="Verdana"/>
          <w:sz w:val="40"/>
          <w:szCs w:val="40"/>
        </w:rPr>
      </w:pPr>
      <w:bookmarkStart w:name="_Toc1287637634" w:id="1569869379"/>
      <w:bookmarkStart w:name="_Toc47238682" w:id="701686416"/>
      <w:bookmarkStart w:name="_Toc592226451" w:id="1683904541"/>
      <w:bookmarkStart w:name="_Toc1874696141" w:id="1419338259"/>
      <w:bookmarkStart w:name="_Toc853922783" w:id="1975687320"/>
      <w:bookmarkStart w:name="_Toc366567598" w:id="853519436"/>
      <w:bookmarkStart w:name="_Toc1109958112" w:id="886249159"/>
      <w:bookmarkStart w:name="_Toc1363192546" w:id="1617984679"/>
      <w:bookmarkStart w:name="_Toc214354769" w:id="1650903974"/>
      <w:bookmarkStart w:name="_Toc524411938" w:id="1078842969"/>
      <w:bookmarkStart w:name="_Toc1160295577" w:id="165803219"/>
      <w:bookmarkStart w:name="_Toc5634124" w:id="75534848"/>
      <w:r w:rsidRPr="474386DC" w:rsidR="343F1F61">
        <w:rPr>
          <w:rStyle w:val="InitialStyle"/>
          <w:rFonts w:ascii="Palatino Linotype" w:hAnsi="Palatino Linotype" w:cs="Verdana"/>
          <w:sz w:val="40"/>
          <w:szCs w:val="40"/>
        </w:rPr>
        <w:t>Signature Page</w:t>
      </w:r>
      <w:bookmarkEnd w:id="1569869379"/>
      <w:bookmarkEnd w:id="701686416"/>
      <w:bookmarkEnd w:id="1683904541"/>
      <w:bookmarkEnd w:id="1419338259"/>
      <w:bookmarkEnd w:id="1975687320"/>
      <w:bookmarkEnd w:id="853519436"/>
      <w:bookmarkEnd w:id="886249159"/>
      <w:bookmarkEnd w:id="1617984679"/>
      <w:bookmarkEnd w:id="1650903974"/>
      <w:bookmarkEnd w:id="1078842969"/>
      <w:bookmarkEnd w:id="165803219"/>
      <w:bookmarkEnd w:id="75534848"/>
    </w:p>
    <w:p w:rsidRPr="00610E3B" w:rsidR="00F227F0" w:rsidP="00164D3A" w:rsidRDefault="00F227F0" w14:paraId="37CB6050" w14:textId="77777777">
      <w:pPr>
        <w:pStyle w:val="DefaultText"/>
        <w:rPr>
          <w:rStyle w:val="InitialStyle"/>
          <w:rFonts w:ascii="Palatino Linotype" w:hAnsi="Palatino Linotype" w:cs="Verdana"/>
          <w:sz w:val="40"/>
          <w:szCs w:val="40"/>
        </w:rPr>
      </w:pPr>
    </w:p>
    <w:p w:rsidRPr="00610E3B" w:rsidR="00F227F0" w:rsidP="00164D3A" w:rsidRDefault="00F227F0" w14:paraId="103AAEBD" w14:textId="77777777">
      <w:pPr>
        <w:pStyle w:val="DefaultText"/>
        <w:rPr>
          <w:rStyle w:val="InitialStyle"/>
          <w:rFonts w:ascii="Palatino Linotype" w:hAnsi="Palatino Linotype" w:cs="Verdana"/>
        </w:rPr>
      </w:pPr>
      <w:r w:rsidRPr="00610E3B">
        <w:rPr>
          <w:rStyle w:val="InitialStyle"/>
          <w:rFonts w:ascii="Palatino Linotype" w:hAnsi="Palatino Linotype" w:cs="Verdana"/>
        </w:rPr>
        <w:t>Prepared By</w:t>
      </w:r>
    </w:p>
    <w:p w:rsidRPr="00610E3B" w:rsidR="00F227F0" w:rsidP="00164D3A" w:rsidRDefault="00F227F0" w14:paraId="364E3BB0" w14:textId="77777777">
      <w:pPr>
        <w:pStyle w:val="DefaultText"/>
        <w:rPr>
          <w:rStyle w:val="InitialStyle"/>
          <w:rFonts w:ascii="Palatino Linotype" w:hAnsi="Palatino Linotype" w:cs="Verdana"/>
          <w:b/>
          <w:bCs/>
          <w:sz w:val="40"/>
          <w:szCs w:val="40"/>
        </w:rPr>
      </w:pPr>
    </w:p>
    <w:p w:rsidR="382D0883" w:rsidP="474386DC" w:rsidRDefault="382D0883" w14:paraId="4C79CB43" w14:textId="5185D7F8">
      <w:pPr>
        <w:pStyle w:val="DefaultText"/>
        <w:tabs>
          <w:tab w:val="left" w:leader="none" w:pos="4320"/>
        </w:tabs>
        <w:bidi w:val="0"/>
        <w:spacing w:before="0" w:beforeAutospacing="off" w:after="0" w:afterAutospacing="off" w:line="259" w:lineRule="auto"/>
        <w:ind w:left="0" w:right="0"/>
        <w:jc w:val="left"/>
        <w:rPr>
          <w:rStyle w:val="InitialStyle"/>
          <w:rFonts w:ascii="Palatino Linotype" w:hAnsi="Palatino Linotype" w:eastAsia="Palatino Linotype" w:cs="Palatino Linotype"/>
          <w:b w:val="0"/>
          <w:bCs w:val="0"/>
          <w:i w:val="0"/>
          <w:iCs w:val="0"/>
          <w:caps w:val="0"/>
          <w:smallCaps w:val="0"/>
          <w:noProof w:val="0"/>
          <w:color w:val="000000" w:themeColor="text1" w:themeTint="FF" w:themeShade="FF"/>
          <w:sz w:val="24"/>
          <w:szCs w:val="24"/>
          <w:u w:val="single"/>
          <w:lang w:val="en-US"/>
        </w:rPr>
      </w:pPr>
      <w:r w:rsidRPr="474386DC" w:rsidR="382D0883">
        <w:rPr>
          <w:rFonts w:ascii="Palatino Linotype" w:hAnsi="Palatino Linotype" w:eastAsia="Palatino Linotype" w:cs="Palatino Linotype"/>
          <w:b w:val="0"/>
          <w:bCs w:val="0"/>
          <w:i w:val="0"/>
          <w:iCs w:val="0"/>
          <w:caps w:val="0"/>
          <w:smallCaps w:val="0"/>
          <w:noProof w:val="0"/>
          <w:color w:val="000000" w:themeColor="text1" w:themeTint="FF" w:themeShade="FF"/>
          <w:sz w:val="28"/>
          <w:szCs w:val="28"/>
          <w:u w:val="single"/>
          <w:lang w:val="en-US"/>
        </w:rPr>
        <w:t>Fraser Robertson_</w:t>
      </w:r>
      <w:r w:rsidRPr="474386DC" w:rsidR="38AC73CB">
        <w:rPr>
          <w:rFonts w:ascii="Palatino Linotype" w:hAnsi="Palatino Linotype" w:eastAsia="Palatino Linotype" w:cs="Palatino Linotype"/>
          <w:b w:val="1"/>
          <w:bCs w:val="1"/>
          <w:i w:val="0"/>
          <w:iCs w:val="0"/>
          <w:caps w:val="0"/>
          <w:smallCaps w:val="0"/>
          <w:strike w:val="0"/>
          <w:dstrike w:val="0"/>
          <w:noProof w:val="0"/>
          <w:color w:val="000000" w:themeColor="text1" w:themeTint="FF" w:themeShade="FF"/>
          <w:sz w:val="28"/>
          <w:szCs w:val="28"/>
          <w:u w:val="single"/>
          <w:lang w:val="en-US"/>
        </w:rPr>
        <w:t>_________</w:t>
      </w:r>
      <w:r w:rsidRPr="474386DC" w:rsidR="38AC73CB">
        <w:rPr>
          <w:rStyle w:val="InitialStyle"/>
          <w:rFonts w:ascii="Palatino Linotype" w:hAnsi="Palatino Linotype" w:eastAsia="Palatino Linotype" w:cs="Palatino Linotype"/>
          <w:b w:val="0"/>
          <w:bCs w:val="0"/>
          <w:i w:val="0"/>
          <w:iCs w:val="0"/>
          <w:caps w:val="0"/>
          <w:smallCaps w:val="0"/>
          <w:noProof w:val="0"/>
          <w:color w:val="000000" w:themeColor="text1" w:themeTint="FF" w:themeShade="FF"/>
          <w:sz w:val="24"/>
          <w:szCs w:val="24"/>
          <w:lang w:val="en-US"/>
        </w:rPr>
        <w:t xml:space="preserve"> </w:t>
      </w:r>
      <w:r w:rsidRPr="474386DC" w:rsidR="7ABEFC07">
        <w:rPr>
          <w:rStyle w:val="InitialStyle"/>
          <w:rFonts w:ascii="Palatino Linotype" w:hAnsi="Palatino Linotype" w:eastAsia="Palatino Linotype" w:cs="Palatino Linotype"/>
          <w:b w:val="0"/>
          <w:bCs w:val="0"/>
          <w:i w:val="0"/>
          <w:iCs w:val="0"/>
          <w:caps w:val="0"/>
          <w:smallCaps w:val="0"/>
          <w:noProof w:val="0"/>
          <w:color w:val="000000" w:themeColor="text1" w:themeTint="FF" w:themeShade="FF"/>
          <w:sz w:val="24"/>
          <w:szCs w:val="24"/>
          <w:u w:val="single"/>
          <w:lang w:val="en-US"/>
        </w:rPr>
        <w:t>05/07/23</w:t>
      </w:r>
    </w:p>
    <w:p w:rsidR="38AC73CB" w:rsidP="474386DC" w:rsidRDefault="38AC73CB" w14:paraId="4B808C1A" w14:textId="26441990">
      <w:pPr>
        <w:pStyle w:val="PDRReportName"/>
        <w:jc w:val="left"/>
        <w:rPr>
          <w:rFonts w:ascii="Palatino Linotype" w:hAnsi="Palatino Linotype" w:eastAsia="Palatino Linotype" w:cs="Palatino Linotype"/>
          <w:b w:val="1"/>
          <w:bCs w:val="1"/>
          <w:i w:val="0"/>
          <w:iCs w:val="0"/>
          <w:caps w:val="0"/>
          <w:smallCaps w:val="0"/>
          <w:noProof w:val="0"/>
          <w:color w:val="000000" w:themeColor="text1" w:themeTint="FF" w:themeShade="FF"/>
          <w:sz w:val="24"/>
          <w:szCs w:val="24"/>
          <w:lang w:val="nl-NL"/>
        </w:rPr>
      </w:pPr>
      <w:r w:rsidRPr="474386DC" w:rsidR="38AC73CB">
        <w:rPr>
          <w:rFonts w:ascii="Palatino Linotype" w:hAnsi="Palatino Linotype" w:eastAsia="Palatino Linotype" w:cs="Palatino Linotype"/>
          <w:b w:val="0"/>
          <w:bCs w:val="0"/>
          <w:i w:val="0"/>
          <w:iCs w:val="0"/>
          <w:caps w:val="0"/>
          <w:smallCaps w:val="0"/>
          <w:noProof w:val="0"/>
          <w:color w:val="000000" w:themeColor="text1" w:themeTint="FF" w:themeShade="FF"/>
          <w:sz w:val="28"/>
          <w:szCs w:val="28"/>
          <w:lang w:val="en-US"/>
        </w:rPr>
        <w:t xml:space="preserve">  </w:t>
      </w:r>
      <w:r w:rsidRPr="474386DC" w:rsidR="38AC73CB">
        <w:rPr>
          <w:rStyle w:val="InitialStyle"/>
          <w:rFonts w:ascii="Palatino Linotype" w:hAnsi="Palatino Linotype" w:eastAsia="Palatino Linotype" w:cs="Palatino Linotype"/>
          <w:b w:val="1"/>
          <w:bCs w:val="1"/>
          <w:i w:val="0"/>
          <w:iCs w:val="0"/>
          <w:caps w:val="0"/>
          <w:smallCaps w:val="0"/>
          <w:noProof w:val="0"/>
          <w:color w:val="000000" w:themeColor="text1" w:themeTint="FF" w:themeShade="FF"/>
          <w:sz w:val="24"/>
          <w:szCs w:val="24"/>
          <w:lang w:val="nl-NL"/>
        </w:rPr>
        <w:t xml:space="preserve">                         </w:t>
      </w:r>
    </w:p>
    <w:p w:rsidR="474386DC" w:rsidP="474386DC" w:rsidRDefault="474386DC" w14:paraId="085CFB0B" w14:textId="51116E48">
      <w:pPr>
        <w:rPr>
          <w:rFonts w:ascii="Palatino Linotype" w:hAnsi="Palatino Linotype" w:eastAsia="Palatino Linotype" w:cs="Palatino Linotype"/>
          <w:b w:val="0"/>
          <w:bCs w:val="0"/>
          <w:i w:val="0"/>
          <w:iCs w:val="0"/>
          <w:caps w:val="0"/>
          <w:smallCaps w:val="0"/>
          <w:noProof w:val="0"/>
          <w:color w:val="000000" w:themeColor="text1" w:themeTint="FF" w:themeShade="FF"/>
          <w:sz w:val="24"/>
          <w:szCs w:val="24"/>
          <w:lang w:val="nl-NL"/>
        </w:rPr>
      </w:pPr>
    </w:p>
    <w:p w:rsidR="474386DC" w:rsidP="474386DC" w:rsidRDefault="474386DC" w14:paraId="5F03C731" w14:textId="66B9BA40">
      <w:pPr>
        <w:rPr>
          <w:rFonts w:ascii="Palatino Linotype" w:hAnsi="Palatino Linotype" w:eastAsia="Palatino Linotype" w:cs="Palatino Linotype"/>
          <w:b w:val="0"/>
          <w:bCs w:val="0"/>
          <w:i w:val="0"/>
          <w:iCs w:val="0"/>
          <w:caps w:val="0"/>
          <w:smallCaps w:val="0"/>
          <w:noProof w:val="0"/>
          <w:color w:val="000000" w:themeColor="text1" w:themeTint="FF" w:themeShade="FF"/>
          <w:sz w:val="24"/>
          <w:szCs w:val="24"/>
          <w:lang w:val="nl-NL"/>
        </w:rPr>
      </w:pPr>
    </w:p>
    <w:p w:rsidR="67E0F68B" w:rsidP="474386DC" w:rsidRDefault="67E0F68B" w14:paraId="5FEEB637" w14:textId="12B48EC9">
      <w:pPr>
        <w:pStyle w:val="DefaultText"/>
        <w:tabs>
          <w:tab w:val="left" w:leader="none" w:pos="4320"/>
        </w:tabs>
        <w:bidi w:val="0"/>
        <w:spacing w:before="0" w:beforeAutospacing="off" w:after="0" w:afterAutospacing="off" w:line="259" w:lineRule="auto"/>
        <w:ind w:left="0" w:right="0"/>
        <w:jc w:val="left"/>
        <w:rPr>
          <w:rStyle w:val="InitialStyle"/>
          <w:rFonts w:ascii="Palatino Linotype" w:hAnsi="Palatino Linotype" w:eastAsia="Palatino Linotype" w:cs="Palatino Linotype"/>
          <w:b w:val="0"/>
          <w:bCs w:val="0"/>
          <w:i w:val="0"/>
          <w:iCs w:val="0"/>
          <w:caps w:val="0"/>
          <w:smallCaps w:val="0"/>
          <w:noProof w:val="0"/>
          <w:color w:val="000000" w:themeColor="text1" w:themeTint="FF" w:themeShade="FF"/>
          <w:sz w:val="24"/>
          <w:szCs w:val="24"/>
          <w:u w:val="single"/>
          <w:lang w:val="en-US"/>
        </w:rPr>
      </w:pPr>
      <w:r w:rsidRPr="474386DC" w:rsidR="67E0F68B">
        <w:rPr>
          <w:rFonts w:ascii="Palatino Linotype" w:hAnsi="Palatino Linotype" w:eastAsia="Palatino Linotype" w:cs="Palatino Linotype"/>
          <w:b w:val="0"/>
          <w:bCs w:val="0"/>
          <w:i w:val="0"/>
          <w:iCs w:val="0"/>
          <w:caps w:val="0"/>
          <w:smallCaps w:val="0"/>
          <w:noProof w:val="0"/>
          <w:color w:val="000000" w:themeColor="text1" w:themeTint="FF" w:themeShade="FF"/>
          <w:sz w:val="28"/>
          <w:szCs w:val="28"/>
          <w:u w:val="single"/>
          <w:lang w:val="en-US"/>
        </w:rPr>
        <w:t>Jarred Pickens___</w:t>
      </w:r>
      <w:r w:rsidRPr="474386DC" w:rsidR="67E0F68B">
        <w:rPr>
          <w:rFonts w:ascii="Palatino Linotype" w:hAnsi="Palatino Linotype" w:eastAsia="Palatino Linotype" w:cs="Palatino Linotype"/>
          <w:b w:val="1"/>
          <w:bCs w:val="1"/>
          <w:i w:val="0"/>
          <w:iCs w:val="0"/>
          <w:caps w:val="0"/>
          <w:smallCaps w:val="0"/>
          <w:strike w:val="0"/>
          <w:dstrike w:val="0"/>
          <w:noProof w:val="0"/>
          <w:color w:val="000000" w:themeColor="text1" w:themeTint="FF" w:themeShade="FF"/>
          <w:sz w:val="28"/>
          <w:szCs w:val="28"/>
          <w:u w:val="single"/>
          <w:lang w:val="en-US"/>
        </w:rPr>
        <w:t>_________</w:t>
      </w:r>
      <w:r w:rsidRPr="474386DC" w:rsidR="67E0F68B">
        <w:rPr>
          <w:rStyle w:val="InitialStyle"/>
          <w:rFonts w:ascii="Palatino Linotype" w:hAnsi="Palatino Linotype" w:eastAsia="Palatino Linotype" w:cs="Palatino Linotype"/>
          <w:b w:val="0"/>
          <w:bCs w:val="0"/>
          <w:i w:val="0"/>
          <w:iCs w:val="0"/>
          <w:caps w:val="0"/>
          <w:smallCaps w:val="0"/>
          <w:noProof w:val="0"/>
          <w:color w:val="000000" w:themeColor="text1" w:themeTint="FF" w:themeShade="FF"/>
          <w:sz w:val="24"/>
          <w:szCs w:val="24"/>
          <w:lang w:val="en-US"/>
        </w:rPr>
        <w:t xml:space="preserve"> </w:t>
      </w:r>
      <w:r w:rsidRPr="474386DC" w:rsidR="67E0F68B">
        <w:rPr>
          <w:rStyle w:val="InitialStyle"/>
          <w:rFonts w:ascii="Palatino Linotype" w:hAnsi="Palatino Linotype" w:eastAsia="Palatino Linotype" w:cs="Palatino Linotype"/>
          <w:b w:val="0"/>
          <w:bCs w:val="0"/>
          <w:i w:val="0"/>
          <w:iCs w:val="0"/>
          <w:caps w:val="0"/>
          <w:smallCaps w:val="0"/>
          <w:noProof w:val="0"/>
          <w:color w:val="000000" w:themeColor="text1" w:themeTint="FF" w:themeShade="FF"/>
          <w:sz w:val="24"/>
          <w:szCs w:val="24"/>
          <w:u w:val="single"/>
          <w:lang w:val="en-US"/>
        </w:rPr>
        <w:t>05/07/23</w:t>
      </w:r>
    </w:p>
    <w:p w:rsidR="474386DC" w:rsidP="474386DC" w:rsidRDefault="474386DC" w14:paraId="2445C14C" w14:textId="0844DA44">
      <w:pPr>
        <w:pStyle w:val="PDRReportName"/>
        <w:jc w:val="left"/>
        <w:rPr>
          <w:rStyle w:val="InitialStyle"/>
          <w:rFonts w:ascii="Palatino Linotype" w:hAnsi="Palatino Linotype" w:eastAsia="Palatino Linotype" w:cs="Palatino Linotype"/>
          <w:b w:val="1"/>
          <w:bCs w:val="1"/>
          <w:i w:val="0"/>
          <w:iCs w:val="0"/>
          <w:caps w:val="0"/>
          <w:smallCaps w:val="0"/>
          <w:noProof w:val="0"/>
          <w:color w:val="000000" w:themeColor="text1" w:themeTint="FF" w:themeShade="FF"/>
          <w:sz w:val="24"/>
          <w:szCs w:val="24"/>
          <w:lang w:val="nl-NL"/>
        </w:rPr>
      </w:pPr>
    </w:p>
    <w:p w:rsidR="474386DC" w:rsidP="474386DC" w:rsidRDefault="474386DC" w14:paraId="54451795" w14:textId="0CEB58D9">
      <w:pPr>
        <w:rPr>
          <w:rFonts w:ascii="Palatino Linotype" w:hAnsi="Palatino Linotype" w:eastAsia="Palatino Linotype" w:cs="Palatino Linotype"/>
          <w:b w:val="0"/>
          <w:bCs w:val="0"/>
          <w:i w:val="0"/>
          <w:iCs w:val="0"/>
          <w:caps w:val="0"/>
          <w:smallCaps w:val="0"/>
          <w:noProof w:val="0"/>
          <w:color w:val="000000" w:themeColor="text1" w:themeTint="FF" w:themeShade="FF"/>
          <w:sz w:val="24"/>
          <w:szCs w:val="24"/>
          <w:lang w:val="nl-NL"/>
        </w:rPr>
      </w:pPr>
    </w:p>
    <w:p w:rsidR="474386DC" w:rsidP="474386DC" w:rsidRDefault="474386DC" w14:paraId="4E79358D" w14:textId="25A33575">
      <w:pPr>
        <w:rPr>
          <w:rFonts w:ascii="Palatino Linotype" w:hAnsi="Palatino Linotype" w:eastAsia="Palatino Linotype" w:cs="Palatino Linotype"/>
          <w:b w:val="0"/>
          <w:bCs w:val="0"/>
          <w:i w:val="0"/>
          <w:iCs w:val="0"/>
          <w:caps w:val="0"/>
          <w:smallCaps w:val="0"/>
          <w:noProof w:val="0"/>
          <w:color w:val="000000" w:themeColor="text1" w:themeTint="FF" w:themeShade="FF"/>
          <w:sz w:val="24"/>
          <w:szCs w:val="24"/>
          <w:lang w:val="nl-NL"/>
        </w:rPr>
      </w:pPr>
    </w:p>
    <w:p w:rsidR="67E0F68B" w:rsidP="474386DC" w:rsidRDefault="67E0F68B" w14:paraId="6413A40D" w14:textId="189CE4FA">
      <w:pPr>
        <w:pStyle w:val="DefaultText"/>
        <w:tabs>
          <w:tab w:val="left" w:leader="none" w:pos="4320"/>
        </w:tabs>
        <w:bidi w:val="0"/>
        <w:spacing w:before="0" w:beforeAutospacing="off" w:after="0" w:afterAutospacing="off" w:line="259" w:lineRule="auto"/>
        <w:ind w:left="0" w:right="0"/>
        <w:jc w:val="left"/>
        <w:rPr>
          <w:rStyle w:val="InitialStyle"/>
          <w:rFonts w:ascii="Palatino Linotype" w:hAnsi="Palatino Linotype" w:eastAsia="Palatino Linotype" w:cs="Palatino Linotype"/>
          <w:b w:val="0"/>
          <w:bCs w:val="0"/>
          <w:i w:val="0"/>
          <w:iCs w:val="0"/>
          <w:caps w:val="0"/>
          <w:smallCaps w:val="0"/>
          <w:noProof w:val="0"/>
          <w:color w:val="000000" w:themeColor="text1" w:themeTint="FF" w:themeShade="FF"/>
          <w:sz w:val="24"/>
          <w:szCs w:val="24"/>
          <w:u w:val="single"/>
          <w:lang w:val="en-US"/>
        </w:rPr>
      </w:pPr>
      <w:r w:rsidRPr="474386DC" w:rsidR="67E0F68B">
        <w:rPr>
          <w:rFonts w:ascii="Palatino Linotype" w:hAnsi="Palatino Linotype" w:eastAsia="Palatino Linotype" w:cs="Palatino Linotype"/>
          <w:b w:val="0"/>
          <w:bCs w:val="0"/>
          <w:i w:val="0"/>
          <w:iCs w:val="0"/>
          <w:caps w:val="0"/>
          <w:smallCaps w:val="0"/>
          <w:noProof w:val="0"/>
          <w:color w:val="000000" w:themeColor="text1" w:themeTint="FF" w:themeShade="FF"/>
          <w:sz w:val="28"/>
          <w:szCs w:val="28"/>
          <w:u w:val="single"/>
          <w:lang w:val="en-US"/>
        </w:rPr>
        <w:t>Elliott Avery_____</w:t>
      </w:r>
      <w:r w:rsidRPr="474386DC" w:rsidR="67E0F68B">
        <w:rPr>
          <w:rFonts w:ascii="Palatino Linotype" w:hAnsi="Palatino Linotype" w:eastAsia="Palatino Linotype" w:cs="Palatino Linotype"/>
          <w:b w:val="1"/>
          <w:bCs w:val="1"/>
          <w:i w:val="0"/>
          <w:iCs w:val="0"/>
          <w:caps w:val="0"/>
          <w:smallCaps w:val="0"/>
          <w:strike w:val="0"/>
          <w:dstrike w:val="0"/>
          <w:noProof w:val="0"/>
          <w:color w:val="000000" w:themeColor="text1" w:themeTint="FF" w:themeShade="FF"/>
          <w:sz w:val="28"/>
          <w:szCs w:val="28"/>
          <w:u w:val="single"/>
          <w:lang w:val="en-US"/>
        </w:rPr>
        <w:t>________</w:t>
      </w:r>
      <w:r w:rsidRPr="474386DC" w:rsidR="67E0F68B">
        <w:rPr>
          <w:rStyle w:val="InitialStyle"/>
          <w:rFonts w:ascii="Palatino Linotype" w:hAnsi="Palatino Linotype" w:eastAsia="Palatino Linotype" w:cs="Palatino Linotype"/>
          <w:b w:val="0"/>
          <w:bCs w:val="0"/>
          <w:i w:val="0"/>
          <w:iCs w:val="0"/>
          <w:caps w:val="0"/>
          <w:smallCaps w:val="0"/>
          <w:noProof w:val="0"/>
          <w:color w:val="000000" w:themeColor="text1" w:themeTint="FF" w:themeShade="FF"/>
          <w:sz w:val="24"/>
          <w:szCs w:val="24"/>
          <w:lang w:val="en-US"/>
        </w:rPr>
        <w:t xml:space="preserve"> </w:t>
      </w:r>
      <w:r w:rsidRPr="474386DC" w:rsidR="67E0F68B">
        <w:rPr>
          <w:rStyle w:val="InitialStyle"/>
          <w:rFonts w:ascii="Palatino Linotype" w:hAnsi="Palatino Linotype" w:eastAsia="Palatino Linotype" w:cs="Palatino Linotype"/>
          <w:b w:val="0"/>
          <w:bCs w:val="0"/>
          <w:i w:val="0"/>
          <w:iCs w:val="0"/>
          <w:caps w:val="0"/>
          <w:smallCaps w:val="0"/>
          <w:noProof w:val="0"/>
          <w:color w:val="000000" w:themeColor="text1" w:themeTint="FF" w:themeShade="FF"/>
          <w:sz w:val="24"/>
          <w:szCs w:val="24"/>
          <w:u w:val="single"/>
          <w:lang w:val="en-US"/>
        </w:rPr>
        <w:t>05/07/23</w:t>
      </w:r>
    </w:p>
    <w:p w:rsidR="474386DC" w:rsidP="474386DC" w:rsidRDefault="474386DC" w14:paraId="571C677F" w14:textId="33D6FCB5">
      <w:pPr>
        <w:pStyle w:val="PDRReportName"/>
        <w:jc w:val="left"/>
        <w:rPr>
          <w:rStyle w:val="InitialStyle"/>
          <w:rFonts w:ascii="Palatino Linotype" w:hAnsi="Palatino Linotype" w:cs="Verdana"/>
          <w:lang w:val="nl-NL"/>
        </w:rPr>
      </w:pPr>
    </w:p>
    <w:p w:rsidR="474386DC" w:rsidP="474386DC" w:rsidRDefault="474386DC" w14:paraId="6E51B279" w14:textId="18F5D9DA">
      <w:pPr>
        <w:pStyle w:val="PDRReportName"/>
        <w:jc w:val="left"/>
        <w:rPr>
          <w:rStyle w:val="InitialStyle"/>
          <w:rFonts w:ascii="Palatino Linotype" w:hAnsi="Palatino Linotype" w:cs="Verdana"/>
          <w:lang w:val="nl-NL"/>
        </w:rPr>
      </w:pPr>
    </w:p>
    <w:p w:rsidR="474386DC" w:rsidP="474386DC" w:rsidRDefault="474386DC" w14:paraId="12B8BF56" w14:textId="6A17FCF0">
      <w:pPr>
        <w:pStyle w:val="DefaultText"/>
        <w:rPr>
          <w:rStyle w:val="InitialStyle"/>
          <w:rFonts w:ascii="Palatino Linotype" w:hAnsi="Palatino Linotype" w:cs="Verdana"/>
          <w:b w:val="1"/>
          <w:bCs w:val="1"/>
          <w:lang w:val="nl-NL"/>
        </w:rPr>
      </w:pPr>
    </w:p>
    <w:p w:rsidRPr="00610E3B" w:rsidR="00F227F0" w:rsidP="00164D3A" w:rsidRDefault="00F227F0" w14:paraId="000AC74E" w14:textId="77777777">
      <w:pPr>
        <w:pStyle w:val="DefaultText"/>
        <w:rPr>
          <w:rStyle w:val="InitialStyle"/>
          <w:rFonts w:ascii="Palatino Linotype" w:hAnsi="Palatino Linotype" w:cs="Verdana"/>
          <w:lang w:val="nl-NL"/>
        </w:rPr>
      </w:pPr>
    </w:p>
    <w:p w:rsidRPr="00610E3B" w:rsidR="00F227F0" w:rsidP="00164D3A" w:rsidRDefault="00F227F0" w14:paraId="388CB99A" w14:textId="77777777">
      <w:pPr>
        <w:pStyle w:val="DefaultText"/>
        <w:rPr>
          <w:rStyle w:val="InitialStyle"/>
          <w:rFonts w:ascii="Palatino Linotype" w:hAnsi="Palatino Linotype" w:cs="Verdana"/>
        </w:rPr>
      </w:pPr>
    </w:p>
    <w:p w:rsidRPr="00610E3B" w:rsidR="00523D2D" w:rsidP="00164D3A" w:rsidRDefault="00523D2D" w14:paraId="1E24FC15" w14:textId="77777777">
      <w:pPr>
        <w:pStyle w:val="DefaultText"/>
        <w:rPr>
          <w:rStyle w:val="InitialStyle"/>
          <w:rFonts w:ascii="Palatino Linotype" w:hAnsi="Palatino Linotype" w:cs="Verdana"/>
        </w:rPr>
      </w:pPr>
    </w:p>
    <w:p w:rsidRPr="00610E3B" w:rsidR="00F227F0" w:rsidP="00164D3A" w:rsidRDefault="00F227F0" w14:paraId="0BE76B54" w14:textId="77777777">
      <w:pPr>
        <w:pStyle w:val="DefaultText"/>
        <w:rPr>
          <w:rStyle w:val="InitialStyle"/>
          <w:rFonts w:ascii="Palatino Linotype" w:hAnsi="Palatino Linotype" w:cs="Verdana"/>
        </w:rPr>
      </w:pPr>
    </w:p>
    <w:p w:rsidR="00DF0AAA" w:rsidP="00164D3A" w:rsidRDefault="00DF0AAA" w14:paraId="0A89BD32" w14:textId="77777777">
      <w:pPr>
        <w:pStyle w:val="DefaultText"/>
        <w:rPr>
          <w:rStyle w:val="InitialStyle"/>
          <w:rFonts w:ascii="Palatino Linotype" w:hAnsi="Palatino Linotype" w:cs="Verdana"/>
        </w:rPr>
      </w:pPr>
    </w:p>
    <w:p w:rsidR="00DF0AAA" w:rsidP="00164D3A" w:rsidRDefault="00DF0AAA" w14:paraId="680872EC" w14:textId="77777777">
      <w:pPr>
        <w:pStyle w:val="DefaultText"/>
        <w:rPr>
          <w:rStyle w:val="InitialStyle"/>
          <w:rFonts w:ascii="Palatino Linotype" w:hAnsi="Palatino Linotype" w:cs="Verdana"/>
        </w:rPr>
      </w:pPr>
    </w:p>
    <w:p w:rsidR="00DF0AAA" w:rsidP="00164D3A" w:rsidRDefault="00DF0AAA" w14:paraId="2239956A" w14:textId="77777777">
      <w:pPr>
        <w:pStyle w:val="DefaultText"/>
        <w:rPr>
          <w:rStyle w:val="InitialStyle"/>
          <w:rFonts w:ascii="Palatino Linotype" w:hAnsi="Palatino Linotype" w:cs="Verdana"/>
        </w:rPr>
      </w:pPr>
    </w:p>
    <w:p w:rsidR="00DF0AAA" w:rsidP="00164D3A" w:rsidRDefault="00DF0AAA" w14:paraId="4181E0DB" w14:textId="77777777">
      <w:pPr>
        <w:pStyle w:val="DefaultText"/>
        <w:rPr>
          <w:rStyle w:val="InitialStyle"/>
          <w:rFonts w:ascii="Palatino Linotype" w:hAnsi="Palatino Linotype" w:cs="Verdana"/>
        </w:rPr>
      </w:pPr>
    </w:p>
    <w:p w:rsidR="00DF0AAA" w:rsidP="00164D3A" w:rsidRDefault="00DF0AAA" w14:paraId="31E72B51" w14:textId="77777777">
      <w:pPr>
        <w:pStyle w:val="DefaultText"/>
        <w:rPr>
          <w:rStyle w:val="InitialStyle"/>
          <w:rFonts w:ascii="Palatino Linotype" w:hAnsi="Palatino Linotype" w:cs="Verdana"/>
        </w:rPr>
      </w:pPr>
    </w:p>
    <w:p w:rsidR="00DF0AAA" w:rsidP="00164D3A" w:rsidRDefault="00DF0AAA" w14:paraId="14A88905" w14:textId="77777777">
      <w:pPr>
        <w:pStyle w:val="DefaultText"/>
        <w:rPr>
          <w:rStyle w:val="InitialStyle"/>
          <w:rFonts w:ascii="Palatino Linotype" w:hAnsi="Palatino Linotype" w:cs="Verdana"/>
        </w:rPr>
      </w:pPr>
    </w:p>
    <w:p w:rsidR="00DF0AAA" w:rsidP="00164D3A" w:rsidRDefault="00DF0AAA" w14:paraId="4B31DF28" w14:textId="77777777">
      <w:pPr>
        <w:pStyle w:val="DefaultText"/>
        <w:rPr>
          <w:rStyle w:val="InitialStyle"/>
          <w:rFonts w:ascii="Palatino Linotype" w:hAnsi="Palatino Linotype" w:cs="Verdana"/>
        </w:rPr>
      </w:pPr>
    </w:p>
    <w:p w:rsidR="00DF0AAA" w:rsidP="00164D3A" w:rsidRDefault="00DF0AAA" w14:paraId="7CEDB93A" w14:textId="77777777">
      <w:pPr>
        <w:pStyle w:val="DefaultText"/>
        <w:rPr>
          <w:rStyle w:val="InitialStyle"/>
          <w:rFonts w:ascii="Palatino Linotype" w:hAnsi="Palatino Linotype" w:cs="Verdana"/>
        </w:rPr>
      </w:pPr>
    </w:p>
    <w:p w:rsidRPr="00610E3B" w:rsidR="00F227F0" w:rsidP="00164D3A" w:rsidRDefault="00F227F0" w14:paraId="480D23BF" w14:textId="35C89FD2">
      <w:pPr>
        <w:pStyle w:val="DefaultText"/>
        <w:rPr>
          <w:rStyle w:val="InitialStyle"/>
          <w:rFonts w:ascii="Palatino Linotype" w:hAnsi="Palatino Linotype" w:cs="Verdana"/>
          <w:b/>
          <w:bCs/>
        </w:rPr>
      </w:pPr>
      <w:r w:rsidRPr="00610E3B">
        <w:rPr>
          <w:rStyle w:val="InitialStyle"/>
          <w:rFonts w:ascii="Palatino Linotype" w:hAnsi="Palatino Linotype" w:cs="Verdana"/>
        </w:rPr>
        <w:t>Approval</w:t>
      </w:r>
      <w:r w:rsidR="005F1966">
        <w:rPr>
          <w:rStyle w:val="InitialStyle"/>
          <w:rFonts w:ascii="Palatino Linotype" w:hAnsi="Palatino Linotype" w:cs="Verdana"/>
        </w:rPr>
        <w:t>:</w:t>
      </w:r>
      <w:r w:rsidRPr="00610E3B">
        <w:rPr>
          <w:rStyle w:val="InitialStyle"/>
          <w:rFonts w:ascii="Palatino Linotype" w:hAnsi="Palatino Linotype" w:cs="Verdana"/>
        </w:rPr>
        <w:t xml:space="preserve">                                      </w:t>
      </w:r>
    </w:p>
    <w:p w:rsidR="00F227F0" w:rsidP="00164D3A" w:rsidRDefault="00F227F0" w14:paraId="03AE4DF6" w14:textId="433035B2">
      <w:pPr>
        <w:pStyle w:val="DefaultText"/>
        <w:rPr>
          <w:rStyle w:val="InitialStyle"/>
          <w:rFonts w:ascii="Palatino Linotype" w:hAnsi="Palatino Linotype" w:cs="Verdana"/>
          <w:b/>
          <w:bCs/>
        </w:rPr>
      </w:pPr>
    </w:p>
    <w:p w:rsidRPr="00610E3B" w:rsidR="004A04D9" w:rsidP="00164D3A" w:rsidRDefault="004A04D9" w14:paraId="2B88CEFF" w14:textId="77777777">
      <w:pPr>
        <w:pStyle w:val="DefaultText"/>
        <w:rPr>
          <w:rStyle w:val="InitialStyle"/>
          <w:rFonts w:ascii="Palatino Linotype" w:hAnsi="Palatino Linotype" w:cs="Verdana"/>
          <w:b/>
          <w:bCs/>
        </w:rPr>
      </w:pPr>
    </w:p>
    <w:p w:rsidRPr="00610E3B" w:rsidR="00F227F0" w:rsidP="00164D3A" w:rsidRDefault="00F227F0" w14:paraId="50F18A5E" w14:textId="77777777">
      <w:pPr>
        <w:pStyle w:val="DefaultText"/>
        <w:rPr>
          <w:rStyle w:val="InitialStyle"/>
          <w:rFonts w:ascii="Palatino Linotype" w:hAnsi="Palatino Linotype" w:cs="Verdana"/>
          <w:b/>
          <w:bCs/>
          <w:sz w:val="40"/>
          <w:szCs w:val="40"/>
        </w:rPr>
      </w:pPr>
      <w:r w:rsidRPr="00610E3B">
        <w:rPr>
          <w:rStyle w:val="InitialStyle"/>
          <w:rFonts w:ascii="Palatino Linotype" w:hAnsi="Palatino Linotype" w:cs="Verdana"/>
        </w:rPr>
        <w:t>__________________________</w:t>
      </w:r>
      <w:r w:rsidRPr="00610E3B" w:rsidR="00972557">
        <w:rPr>
          <w:rStyle w:val="InitialStyle"/>
          <w:rFonts w:ascii="Palatino Linotype" w:hAnsi="Palatino Linotype" w:cs="Verdana"/>
        </w:rPr>
        <w:t>___</w:t>
      </w:r>
      <w:r w:rsidRPr="00610E3B">
        <w:rPr>
          <w:rStyle w:val="InitialStyle"/>
          <w:rFonts w:ascii="Palatino Linotype" w:hAnsi="Palatino Linotype" w:cs="Verdana"/>
        </w:rPr>
        <w:t>__  _______</w:t>
      </w:r>
    </w:p>
    <w:p w:rsidRPr="00610E3B" w:rsidR="00F227F0" w:rsidP="00164D3A" w:rsidRDefault="00972557" w14:paraId="5D56143C" w14:textId="77777777">
      <w:pPr>
        <w:pStyle w:val="DefaultText"/>
        <w:tabs>
          <w:tab w:val="left" w:pos="4320"/>
        </w:tabs>
        <w:rPr>
          <w:rStyle w:val="InitialStyle"/>
          <w:rFonts w:ascii="Palatino Linotype" w:hAnsi="Palatino Linotype" w:cs="Verdana"/>
          <w:b/>
          <w:bCs/>
        </w:rPr>
      </w:pPr>
      <w:r w:rsidRPr="00610E3B">
        <w:rPr>
          <w:rStyle w:val="InitialStyle"/>
          <w:rFonts w:ascii="Palatino Linotype" w:hAnsi="Palatino Linotype" w:cs="Verdana"/>
        </w:rPr>
        <w:t>Senior Engineer:  {advisor’s name}</w:t>
      </w:r>
      <w:r w:rsidRPr="00610E3B" w:rsidR="00F227F0">
        <w:rPr>
          <w:rStyle w:val="InitialStyle"/>
          <w:rFonts w:ascii="Palatino Linotype" w:hAnsi="Palatino Linotype" w:cs="Verdana"/>
        </w:rPr>
        <w:t xml:space="preserve">    Date      </w:t>
      </w:r>
    </w:p>
    <w:p w:rsidRPr="00DF0AAA" w:rsidR="00F227F0" w:rsidP="00164D3A" w:rsidRDefault="00DF0AAA" w14:paraId="4A5324B4" w14:textId="636ADB04">
      <w:pPr>
        <w:pStyle w:val="DefaultText"/>
        <w:rPr>
          <w:rStyle w:val="InitialStyle"/>
          <w:rFonts w:ascii="Palatino Linotype" w:hAnsi="Palatino Linotype" w:cs="Verdana"/>
          <w:b/>
          <w:bCs/>
          <w:i/>
          <w:iCs/>
          <w:sz w:val="20"/>
          <w:szCs w:val="16"/>
        </w:rPr>
      </w:pPr>
      <w:r>
        <w:rPr>
          <w:rStyle w:val="InitialStyle"/>
          <w:rFonts w:ascii="Palatino Linotype" w:hAnsi="Palatino Linotype" w:cs="Verdana"/>
          <w:b/>
          <w:bCs/>
          <w:i/>
          <w:iCs/>
          <w:sz w:val="20"/>
          <w:szCs w:val="16"/>
        </w:rPr>
        <w:t xml:space="preserve">I certify that this document is ready to be sent to the project client provided that the requested changes/edits within are made and the course instructors also approve delivery.  </w:t>
      </w:r>
    </w:p>
    <w:p w:rsidRPr="00610E3B" w:rsidR="00972557" w:rsidP="00164D3A" w:rsidRDefault="00972557" w14:paraId="72B3DE3C" w14:textId="77777777">
      <w:pPr>
        <w:pStyle w:val="DefaultText"/>
        <w:rPr>
          <w:rStyle w:val="InitialStyle"/>
          <w:rFonts w:ascii="Palatino Linotype" w:hAnsi="Palatino Linotype" w:cs="Verdana"/>
          <w:b/>
          <w:bCs/>
        </w:rPr>
      </w:pPr>
    </w:p>
    <w:p w:rsidRPr="00EA12D8" w:rsidR="00F227F0" w:rsidP="004B63A9" w:rsidRDefault="00F227F0" w14:paraId="1C315C4F" w14:textId="0630520A">
      <w:pPr>
        <w:pStyle w:val="PDRH1"/>
        <w:jc w:val="left"/>
        <w:rPr>
          <w:rFonts w:ascii="Palatino Linotype" w:hAnsi="Palatino Linotype"/>
          <w:sz w:val="24"/>
          <w:szCs w:val="24"/>
        </w:rPr>
      </w:pPr>
    </w:p>
    <w:p w:rsidR="00DF0AAA" w:rsidRDefault="00DF0AAA" w14:paraId="0D50EBBA" w14:textId="46E7EB11">
      <w:pPr>
        <w:overflowPunct/>
        <w:autoSpaceDE/>
        <w:autoSpaceDN/>
        <w:adjustRightInd/>
        <w:textAlignment w:val="auto"/>
        <w:rPr>
          <w:rFonts w:ascii="Palatino Linotype" w:hAnsi="Palatino Linotype"/>
          <w:b/>
          <w:bCs/>
          <w:kern w:val="32"/>
          <w:sz w:val="32"/>
          <w:szCs w:val="32"/>
        </w:rPr>
      </w:pPr>
    </w:p>
    <w:p w:rsidRPr="00610E3B" w:rsidR="00F227F0" w:rsidP="00C846E5" w:rsidRDefault="6EBF2D77" w14:paraId="58174000" w14:textId="776C3597">
      <w:pPr>
        <w:pStyle w:val="Heading1"/>
        <w:numPr>
          <w:numId w:val="0"/>
        </w:numPr>
      </w:pPr>
      <w:bookmarkStart w:name="_Toc548652643" w:id="910914711"/>
      <w:bookmarkStart w:name="_Toc460388705" w:id="1666998692"/>
      <w:bookmarkStart w:name="_Toc386511777" w:id="757449661"/>
      <w:bookmarkStart w:name="_Toc1823825839" w:id="85073531"/>
      <w:bookmarkStart w:name="_Toc707144666" w:id="1425483542"/>
      <w:bookmarkStart w:name="_Toc1539042297" w:id="18096593"/>
      <w:bookmarkStart w:name="_Toc797204403" w:id="1145911230"/>
      <w:bookmarkStart w:name="_Toc456369492" w:id="1763085604"/>
      <w:bookmarkStart w:name="_Toc211233477" w:id="1137608794"/>
      <w:bookmarkStart w:name="_Toc1420080663" w:id="1372873610"/>
      <w:bookmarkStart w:name="_Toc1813997633" w:id="2097941041"/>
      <w:bookmarkStart w:name="_Toc187050016" w:id="346811958"/>
      <w:r w:rsidR="6EBF2D77">
        <w:rPr/>
        <w:t>Technical Summary</w:t>
      </w:r>
      <w:bookmarkEnd w:id="910914711"/>
      <w:bookmarkEnd w:id="1666998692"/>
      <w:bookmarkEnd w:id="757449661"/>
      <w:bookmarkEnd w:id="85073531"/>
      <w:bookmarkEnd w:id="1425483542"/>
      <w:bookmarkEnd w:id="18096593"/>
      <w:bookmarkEnd w:id="1145911230"/>
      <w:bookmarkEnd w:id="1763085604"/>
      <w:bookmarkEnd w:id="1137608794"/>
      <w:bookmarkEnd w:id="1372873610"/>
      <w:bookmarkEnd w:id="2097941041"/>
      <w:bookmarkEnd w:id="346811958"/>
    </w:p>
    <w:p w:rsidRPr="00610E3B" w:rsidR="00F227F0" w:rsidP="00457112" w:rsidRDefault="278F5F68" w14:paraId="0EFF13C6" w14:textId="78C90C45">
      <w:pPr>
        <w:pStyle w:val="PDRNormal"/>
        <w:tabs>
          <w:tab w:val="left" w:pos="2520"/>
        </w:tabs>
        <w:rPr>
          <w:rFonts w:ascii="Palatino Linotype" w:hAnsi="Palatino Linotype"/>
        </w:rPr>
      </w:pPr>
      <w:r w:rsidRPr="78E4F89D">
        <w:rPr>
          <w:rFonts w:ascii="Palatino Linotype" w:hAnsi="Palatino Linotype"/>
        </w:rPr>
        <w:t>Project Title:</w:t>
      </w:r>
      <w:r w:rsidRPr="78E4F89D" w:rsidR="46E14A4A">
        <w:rPr>
          <w:rFonts w:ascii="Palatino Linotype" w:hAnsi="Palatino Linotype"/>
        </w:rPr>
        <w:t xml:space="preserve"> RoboSub Sound Localization</w:t>
      </w:r>
      <w:r w:rsidR="00F227F0">
        <w:tab/>
      </w:r>
    </w:p>
    <w:p w:rsidRPr="00610E3B" w:rsidR="00F227F0" w:rsidP="00457112" w:rsidRDefault="278F5F68" w14:paraId="6AA64940" w14:textId="342735DF">
      <w:pPr>
        <w:pStyle w:val="PDRNormal"/>
        <w:tabs>
          <w:tab w:val="left" w:pos="2520"/>
        </w:tabs>
        <w:rPr>
          <w:rFonts w:ascii="Palatino Linotype" w:hAnsi="Palatino Linotype"/>
        </w:rPr>
      </w:pPr>
      <w:r w:rsidRPr="78E4F89D">
        <w:rPr>
          <w:rFonts w:ascii="Palatino Linotype" w:hAnsi="Palatino Linotype"/>
        </w:rPr>
        <w:t>Team Members:</w:t>
      </w:r>
      <w:r w:rsidRPr="78E4F89D" w:rsidR="6A9A53F8">
        <w:rPr>
          <w:rFonts w:ascii="Palatino Linotype" w:hAnsi="Palatino Linotype"/>
        </w:rPr>
        <w:t xml:space="preserve"> Jarred Pickens, Elliott Avery, Fraser Robertson</w:t>
      </w:r>
    </w:p>
    <w:p w:rsidRPr="00610E3B" w:rsidR="00F227F0" w:rsidP="00457112" w:rsidRDefault="331AFA2D" w14:paraId="0855108B" w14:textId="290BC6FC">
      <w:pPr>
        <w:pStyle w:val="PDRNormal"/>
        <w:tabs>
          <w:tab w:val="left" w:pos="2520"/>
        </w:tabs>
        <w:rPr>
          <w:rFonts w:ascii="Palatino Linotype" w:hAnsi="Palatino Linotype"/>
        </w:rPr>
      </w:pPr>
      <w:r w:rsidRPr="78E4F89D">
        <w:rPr>
          <w:rFonts w:ascii="Palatino Linotype" w:hAnsi="Palatino Linotype"/>
        </w:rPr>
        <w:t>Customer:</w:t>
      </w:r>
      <w:r w:rsidRPr="78E4F89D" w:rsidR="5CF57F83">
        <w:rPr>
          <w:rFonts w:ascii="Palatino Linotype" w:hAnsi="Palatino Linotype"/>
        </w:rPr>
        <w:t xml:space="preserve"> </w:t>
      </w:r>
      <w:r w:rsidRPr="78E4F89D" w:rsidR="59750D0B">
        <w:rPr>
          <w:rFonts w:ascii="Palatino Linotype" w:hAnsi="Palatino Linotype"/>
        </w:rPr>
        <w:t>RoboCats</w:t>
      </w:r>
    </w:p>
    <w:p w:rsidRPr="00610E3B" w:rsidR="00F227F0" w:rsidP="00457112" w:rsidRDefault="00F227F0" w14:paraId="42685460" w14:textId="77777777">
      <w:pPr>
        <w:pStyle w:val="PDRNormal"/>
        <w:rPr>
          <w:rFonts w:ascii="Palatino Linotype" w:hAnsi="Palatino Linotype"/>
        </w:rPr>
      </w:pPr>
    </w:p>
    <w:p w:rsidRPr="00610E3B" w:rsidR="00F227F0" w:rsidP="004B63A9" w:rsidRDefault="00F227F0" w14:paraId="3779C356" w14:textId="77777777">
      <w:pPr>
        <w:rPr>
          <w:rFonts w:ascii="Palatino Linotype" w:hAnsi="Palatino Linotype" w:cs="Arial"/>
          <w:sz w:val="24"/>
          <w:szCs w:val="24"/>
        </w:rPr>
      </w:pPr>
    </w:p>
    <w:p w:rsidR="3FBA6311" w:rsidP="7C92B487" w:rsidRDefault="3FBA6311" w14:paraId="48019453" w14:textId="0424296C">
      <w:pPr>
        <w:ind w:firstLine="720"/>
        <w:rPr>
          <w:rStyle w:val="InitialStyle"/>
          <w:rFonts w:ascii="Palatino Linotype" w:hAnsi="Palatino Linotype" w:eastAsia="Palatino Linotype" w:cs="Palatino Linotype"/>
        </w:rPr>
      </w:pPr>
      <w:r w:rsidRPr="474386DC" w:rsidR="3FBA6311">
        <w:rPr>
          <w:rStyle w:val="InitialStyle"/>
          <w:rFonts w:ascii="Palatino Linotype" w:hAnsi="Palatino Linotype" w:eastAsia="Palatino Linotype" w:cs="Palatino Linotype"/>
        </w:rPr>
        <w:t xml:space="preserve">Every year, </w:t>
      </w:r>
      <w:r w:rsidRPr="474386DC" w:rsidR="3FBA6311">
        <w:rPr>
          <w:rStyle w:val="InitialStyle"/>
          <w:rFonts w:ascii="Palatino Linotype" w:hAnsi="Palatino Linotype" w:eastAsia="Palatino Linotype" w:cs="Palatino Linotype"/>
        </w:rPr>
        <w:t>RoboSub</w:t>
      </w:r>
      <w:r w:rsidRPr="474386DC" w:rsidR="3FBA6311">
        <w:rPr>
          <w:rStyle w:val="InitialStyle"/>
          <w:rFonts w:ascii="Palatino Linotype" w:hAnsi="Palatino Linotype" w:eastAsia="Palatino Linotype" w:cs="Palatino Linotype"/>
        </w:rPr>
        <w:t xml:space="preserve"> holds a competition for students from around the globe to create Autonomous Underwater Vehicles. Montana State University’s robotics club, </w:t>
      </w:r>
      <w:r w:rsidRPr="474386DC" w:rsidR="3FBA6311">
        <w:rPr>
          <w:rStyle w:val="InitialStyle"/>
          <w:rFonts w:ascii="Palatino Linotype" w:hAnsi="Palatino Linotype" w:eastAsia="Palatino Linotype" w:cs="Palatino Linotype"/>
        </w:rPr>
        <w:t>RoboCats</w:t>
      </w:r>
      <w:r w:rsidRPr="474386DC" w:rsidR="3FBA6311">
        <w:rPr>
          <w:rStyle w:val="InitialStyle"/>
          <w:rFonts w:ascii="Palatino Linotype" w:hAnsi="Palatino Linotype" w:eastAsia="Palatino Linotype" w:cs="Palatino Linotype"/>
        </w:rPr>
        <w:t xml:space="preserve">, wishes to produce a winning submarine </w:t>
      </w:r>
      <w:r w:rsidRPr="474386DC" w:rsidR="00733744">
        <w:rPr>
          <w:rStyle w:val="InitialStyle"/>
          <w:rFonts w:ascii="Palatino Linotype" w:hAnsi="Palatino Linotype" w:eastAsia="Palatino Linotype" w:cs="Palatino Linotype"/>
        </w:rPr>
        <w:t>for</w:t>
      </w:r>
      <w:r w:rsidRPr="474386DC" w:rsidR="00733744">
        <w:rPr>
          <w:rStyle w:val="InitialStyle"/>
          <w:rFonts w:ascii="Palatino Linotype" w:hAnsi="Palatino Linotype" w:eastAsia="Palatino Linotype" w:cs="Palatino Linotype"/>
        </w:rPr>
        <w:t xml:space="preserve"> </w:t>
      </w:r>
      <w:r w:rsidRPr="474386DC" w:rsidR="3FBA6311">
        <w:rPr>
          <w:rStyle w:val="InitialStyle"/>
          <w:rFonts w:ascii="Palatino Linotype" w:hAnsi="Palatino Linotype" w:eastAsia="Palatino Linotype" w:cs="Palatino Linotype"/>
        </w:rPr>
        <w:t xml:space="preserve">this annual </w:t>
      </w:r>
      <w:r w:rsidRPr="474386DC" w:rsidR="3FBA6311">
        <w:rPr>
          <w:rStyle w:val="InitialStyle"/>
          <w:rFonts w:ascii="Palatino Linotype" w:hAnsi="Palatino Linotype" w:eastAsia="Palatino Linotype" w:cs="Palatino Linotype"/>
        </w:rPr>
        <w:t>RoboSub</w:t>
      </w:r>
      <w:r w:rsidRPr="474386DC" w:rsidR="3FBA6311">
        <w:rPr>
          <w:rStyle w:val="InitialStyle"/>
          <w:rFonts w:ascii="Palatino Linotype" w:hAnsi="Palatino Linotype" w:eastAsia="Palatino Linotype" w:cs="Palatino Linotype"/>
        </w:rPr>
        <w:t xml:space="preserve"> Competition. The Montana State University </w:t>
      </w:r>
      <w:r w:rsidRPr="474386DC" w:rsidR="001E0050">
        <w:rPr>
          <w:rStyle w:val="InitialStyle"/>
          <w:rFonts w:ascii="Palatino Linotype" w:hAnsi="Palatino Linotype" w:eastAsia="Palatino Linotype" w:cs="Palatino Linotype"/>
        </w:rPr>
        <w:t>r</w:t>
      </w:r>
      <w:r w:rsidRPr="474386DC" w:rsidR="001E0050">
        <w:rPr>
          <w:rStyle w:val="InitialStyle"/>
          <w:rFonts w:ascii="Palatino Linotype" w:hAnsi="Palatino Linotype" w:eastAsia="Palatino Linotype" w:cs="Palatino Linotype"/>
        </w:rPr>
        <w:t xml:space="preserve">obotics </w:t>
      </w:r>
      <w:r w:rsidRPr="474386DC" w:rsidR="3FBA6311">
        <w:rPr>
          <w:rStyle w:val="InitialStyle"/>
          <w:rFonts w:ascii="Palatino Linotype" w:hAnsi="Palatino Linotype" w:eastAsia="Palatino Linotype" w:cs="Palatino Linotype"/>
        </w:rPr>
        <w:t xml:space="preserve">club desires a solution to the challenge of providing their submarine with the location of an underwater pinger. A system must be built that is able to detect a pinger, determine the location of the pinger relative to the submarine, and must integrate with the existing </w:t>
      </w:r>
      <w:r w:rsidRPr="474386DC" w:rsidR="3FBA6311">
        <w:rPr>
          <w:rStyle w:val="InitialStyle"/>
          <w:rFonts w:ascii="Palatino Linotype" w:hAnsi="Palatino Linotype" w:eastAsia="Palatino Linotype" w:cs="Palatino Linotype"/>
        </w:rPr>
        <w:t>RoboSub</w:t>
      </w:r>
      <w:r w:rsidRPr="474386DC" w:rsidR="3FBA6311">
        <w:rPr>
          <w:rStyle w:val="InitialStyle"/>
          <w:rFonts w:ascii="Palatino Linotype" w:hAnsi="Palatino Linotype" w:eastAsia="Palatino Linotype" w:cs="Palatino Linotype"/>
        </w:rPr>
        <w:t xml:space="preserve">. </w:t>
      </w:r>
      <w:r w:rsidRPr="474386DC" w:rsidR="3FBA6311">
        <w:rPr>
          <w:rStyle w:val="InitialStyle"/>
          <w:rFonts w:ascii="Palatino Linotype" w:hAnsi="Palatino Linotype" w:eastAsia="Palatino Linotype" w:cs="Palatino Linotype"/>
        </w:rPr>
        <w:t>The system will need to transmit the location of the pinger into usable information that the submarine can then use to navigate its way to the pinger.</w:t>
      </w:r>
      <w:r w:rsidRPr="474386DC" w:rsidR="3FBA6311">
        <w:rPr>
          <w:rStyle w:val="InitialStyle"/>
          <w:rFonts w:ascii="Palatino Linotype" w:hAnsi="Palatino Linotype" w:eastAsia="Palatino Linotype" w:cs="Palatino Linotype"/>
        </w:rPr>
        <w:t xml:space="preserve"> </w:t>
      </w:r>
    </w:p>
    <w:p w:rsidR="7C92B487" w:rsidP="7C92B487" w:rsidRDefault="7C92B487" w14:paraId="7232A1E7" w14:textId="36D04D10">
      <w:pPr>
        <w:ind w:firstLine="720"/>
        <w:rPr>
          <w:rStyle w:val="InitialStyle"/>
          <w:rFonts w:ascii="Palatino Linotype" w:hAnsi="Palatino Linotype" w:eastAsia="Palatino Linotype" w:cs="Palatino Linotype"/>
        </w:rPr>
      </w:pPr>
    </w:p>
    <w:p w:rsidR="4612C05B" w:rsidP="7C92B487" w:rsidRDefault="4612C05B" w14:paraId="4B2FC066" w14:textId="5D505F03">
      <w:pPr>
        <w:ind w:firstLine="720"/>
        <w:rPr>
          <w:rStyle w:val="InitialStyle"/>
          <w:rFonts w:ascii="Palatino Linotype" w:hAnsi="Palatino Linotype" w:eastAsia="Palatino Linotype" w:cs="Palatino Linotype"/>
        </w:rPr>
      </w:pPr>
      <w:r w:rsidRPr="474386DC" w:rsidR="4612C05B">
        <w:rPr>
          <w:rStyle w:val="InitialStyle"/>
          <w:rFonts w:ascii="Palatino Linotype" w:hAnsi="Palatino Linotype" w:eastAsia="Palatino Linotype" w:cs="Palatino Linotype"/>
        </w:rPr>
        <w:t xml:space="preserve">To solve this problem a </w:t>
      </w:r>
      <w:r w:rsidRPr="474386DC" w:rsidR="10F96FD5">
        <w:rPr>
          <w:rStyle w:val="InitialStyle"/>
          <w:rFonts w:ascii="Palatino Linotype" w:hAnsi="Palatino Linotype" w:eastAsia="Palatino Linotype" w:cs="Palatino Linotype"/>
        </w:rPr>
        <w:t xml:space="preserve">system was constructed that records audio through four hydrophones for 2.5 seconds each. </w:t>
      </w:r>
      <w:r w:rsidRPr="474386DC" w:rsidR="6746FB0C">
        <w:rPr>
          <w:rStyle w:val="InitialStyle"/>
          <w:rFonts w:ascii="Palatino Linotype" w:hAnsi="Palatino Linotype" w:eastAsia="Palatino Linotype" w:cs="Palatino Linotype"/>
        </w:rPr>
        <w:t>These hydrophone</w:t>
      </w:r>
      <w:r w:rsidRPr="474386DC" w:rsidR="56A756C6">
        <w:rPr>
          <w:rStyle w:val="InitialStyle"/>
          <w:rFonts w:ascii="Palatino Linotype" w:hAnsi="Palatino Linotype" w:eastAsia="Palatino Linotype" w:cs="Palatino Linotype"/>
        </w:rPr>
        <w:t>s</w:t>
      </w:r>
      <w:r w:rsidRPr="474386DC" w:rsidR="6746FB0C">
        <w:rPr>
          <w:rStyle w:val="InitialStyle"/>
          <w:rFonts w:ascii="Palatino Linotype" w:hAnsi="Palatino Linotype" w:eastAsia="Palatino Linotype" w:cs="Palatino Linotype"/>
        </w:rPr>
        <w:t xml:space="preserve"> are placed at known locations on a test frame.</w:t>
      </w:r>
      <w:del w:author="Whitaker, Bradley" w:date="2023-04-25T13:24:00Z" w:id="849741615">
        <w:r w:rsidRPr="474386DC" w:rsidDel="6746FB0C">
          <w:rPr>
            <w:rStyle w:val="InitialStyle"/>
            <w:rFonts w:ascii="Palatino Linotype" w:hAnsi="Palatino Linotype" w:eastAsia="Palatino Linotype" w:cs="Palatino Linotype"/>
          </w:rPr>
          <w:delText xml:space="preserve"> </w:delText>
        </w:r>
      </w:del>
      <w:r w:rsidRPr="474386DC" w:rsidR="6746FB0C">
        <w:rPr>
          <w:rStyle w:val="InitialStyle"/>
          <w:rFonts w:ascii="Palatino Linotype" w:hAnsi="Palatino Linotype" w:eastAsia="Palatino Linotype" w:cs="Palatino Linotype"/>
        </w:rPr>
        <w:t xml:space="preserve"> </w:t>
      </w:r>
      <w:r w:rsidRPr="474386DC" w:rsidR="4A4022E6">
        <w:rPr>
          <w:rStyle w:val="InitialStyle"/>
          <w:rFonts w:ascii="Palatino Linotype" w:hAnsi="Palatino Linotype" w:eastAsia="Palatino Linotype" w:cs="Palatino Linotype"/>
        </w:rPr>
        <w:t xml:space="preserve">The </w:t>
      </w:r>
      <w:r w:rsidRPr="474386DC" w:rsidR="10F96FD5">
        <w:rPr>
          <w:rStyle w:val="InitialStyle"/>
          <w:rFonts w:ascii="Palatino Linotype" w:hAnsi="Palatino Linotype" w:eastAsia="Palatino Linotype" w:cs="Palatino Linotype"/>
        </w:rPr>
        <w:t>audio</w:t>
      </w:r>
      <w:r w:rsidRPr="474386DC" w:rsidR="2A8AA328">
        <w:rPr>
          <w:rStyle w:val="InitialStyle"/>
          <w:rFonts w:ascii="Palatino Linotype" w:hAnsi="Palatino Linotype" w:eastAsia="Palatino Linotype" w:cs="Palatino Linotype"/>
        </w:rPr>
        <w:t xml:space="preserve"> recordings are</w:t>
      </w:r>
      <w:r w:rsidRPr="474386DC" w:rsidR="10F96FD5">
        <w:rPr>
          <w:rStyle w:val="InitialStyle"/>
          <w:rFonts w:ascii="Palatino Linotype" w:hAnsi="Palatino Linotype" w:eastAsia="Palatino Linotype" w:cs="Palatino Linotype"/>
        </w:rPr>
        <w:t xml:space="preserve"> then filtered for a specified pinger frequency and values are calculated for the time a</w:t>
      </w:r>
      <w:r w:rsidRPr="474386DC" w:rsidR="66518518">
        <w:rPr>
          <w:rStyle w:val="InitialStyle"/>
          <w:rFonts w:ascii="Palatino Linotype" w:hAnsi="Palatino Linotype" w:eastAsia="Palatino Linotype" w:cs="Palatino Linotype"/>
        </w:rPr>
        <w:t xml:space="preserve">t which the pinger sound arrives at each hydrophone. From those values, the location of the pinger is calculated and returned to the submarine through a </w:t>
      </w:r>
      <w:r w:rsidRPr="474386DC" w:rsidR="66518518">
        <w:rPr>
          <w:rStyle w:val="InitialStyle"/>
          <w:rFonts w:ascii="Palatino Linotype" w:hAnsi="Palatino Linotype" w:eastAsia="Palatino Linotype" w:cs="Palatino Linotype"/>
        </w:rPr>
        <w:t>Mat</w:t>
      </w:r>
      <w:r w:rsidRPr="474386DC" w:rsidR="00AB0036">
        <w:rPr>
          <w:rStyle w:val="InitialStyle"/>
          <w:rFonts w:ascii="Palatino Linotype" w:hAnsi="Palatino Linotype" w:eastAsia="Palatino Linotype" w:cs="Palatino Linotype"/>
        </w:rPr>
        <w:t>L</w:t>
      </w:r>
      <w:r w:rsidRPr="474386DC" w:rsidR="66518518">
        <w:rPr>
          <w:rStyle w:val="InitialStyle"/>
          <w:rFonts w:ascii="Palatino Linotype" w:hAnsi="Palatino Linotype" w:eastAsia="Palatino Linotype" w:cs="Palatino Linotype"/>
        </w:rPr>
        <w:t>ab</w:t>
      </w:r>
      <w:r w:rsidRPr="474386DC" w:rsidR="66518518">
        <w:rPr>
          <w:rStyle w:val="InitialStyle"/>
          <w:rFonts w:ascii="Palatino Linotype" w:hAnsi="Palatino Linotype" w:eastAsia="Palatino Linotype" w:cs="Palatino Linotype"/>
        </w:rPr>
        <w:t xml:space="preserve"> function. </w:t>
      </w:r>
      <w:r w:rsidRPr="474386DC" w:rsidR="0784CE1E">
        <w:rPr>
          <w:rStyle w:val="InitialStyle"/>
          <w:rFonts w:ascii="Palatino Linotype" w:hAnsi="Palatino Linotype" w:eastAsia="Palatino Linotype" w:cs="Palatino Linotype"/>
        </w:rPr>
        <w:t xml:space="preserve">The system is wrapped into a python function with an input for the frequency of the pinger that the team wishes to locate. </w:t>
      </w:r>
    </w:p>
    <w:p w:rsidR="7C92B487" w:rsidP="7C92B487" w:rsidRDefault="7C92B487" w14:paraId="44EB512D" w14:textId="4ADEDF26">
      <w:pPr>
        <w:ind w:firstLine="720"/>
        <w:rPr>
          <w:rStyle w:val="InitialStyle"/>
          <w:rFonts w:ascii="Palatino Linotype" w:hAnsi="Palatino Linotype" w:eastAsia="Palatino Linotype" w:cs="Palatino Linotype"/>
        </w:rPr>
      </w:pPr>
    </w:p>
    <w:p w:rsidR="0784CE1E" w:rsidP="7C92B487" w:rsidRDefault="0784CE1E" w14:paraId="09EB5110" w14:textId="4D7E6DDC">
      <w:pPr>
        <w:ind w:firstLine="720"/>
        <w:rPr>
          <w:rStyle w:val="InitialStyle"/>
          <w:rFonts w:ascii="Palatino Linotype" w:hAnsi="Palatino Linotype" w:eastAsia="Palatino Linotype" w:cs="Palatino Linotype"/>
        </w:rPr>
      </w:pPr>
      <w:r w:rsidRPr="474386DC" w:rsidR="0784CE1E">
        <w:rPr>
          <w:rStyle w:val="InitialStyle"/>
          <w:rFonts w:ascii="Palatino Linotype" w:hAnsi="Palatino Linotype" w:eastAsia="Palatino Linotype" w:cs="Palatino Linotype"/>
        </w:rPr>
        <w:t>Ultimately, the project was able to successfully detect pingers of a specified frequency and filter out unwanted data.</w:t>
      </w:r>
      <w:r w:rsidRPr="474386DC" w:rsidR="0784CE1E">
        <w:rPr>
          <w:rStyle w:val="InitialStyle"/>
          <w:rFonts w:ascii="Palatino Linotype" w:hAnsi="Palatino Linotype" w:eastAsia="Palatino Linotype" w:cs="Palatino Linotype"/>
        </w:rPr>
        <w:t xml:space="preserve"> It </w:t>
      </w:r>
      <w:r w:rsidRPr="474386DC" w:rsidR="6E88A79C">
        <w:rPr>
          <w:rStyle w:val="InitialStyle"/>
          <w:rFonts w:ascii="Palatino Linotype" w:hAnsi="Palatino Linotype" w:eastAsia="Palatino Linotype" w:cs="Palatino Linotype"/>
        </w:rPr>
        <w:t xml:space="preserve">was </w:t>
      </w:r>
      <w:r w:rsidRPr="474386DC" w:rsidR="0784CE1E">
        <w:rPr>
          <w:rStyle w:val="InitialStyle"/>
          <w:rFonts w:ascii="Palatino Linotype" w:hAnsi="Palatino Linotype" w:eastAsia="Palatino Linotype" w:cs="Palatino Linotype"/>
        </w:rPr>
        <w:t xml:space="preserve">able to </w:t>
      </w:r>
      <w:r w:rsidRPr="474386DC" w:rsidR="6937E83E">
        <w:rPr>
          <w:rStyle w:val="InitialStyle"/>
          <w:rFonts w:ascii="Palatino Linotype" w:hAnsi="Palatino Linotype" w:eastAsia="Palatino Linotype" w:cs="Palatino Linotype"/>
        </w:rPr>
        <w:t xml:space="preserve">calculate the arrival times of </w:t>
      </w:r>
      <w:r w:rsidRPr="474386DC" w:rsidR="09C2996C">
        <w:rPr>
          <w:rStyle w:val="InitialStyle"/>
          <w:rFonts w:ascii="Palatino Linotype" w:hAnsi="Palatino Linotype" w:eastAsia="Palatino Linotype" w:cs="Palatino Linotype"/>
        </w:rPr>
        <w:t xml:space="preserve">sound at specified hydrophones and solve for a location based on those values. Additionally, the system successfully integrated with the existing hardware and software of the </w:t>
      </w:r>
      <w:r w:rsidRPr="474386DC" w:rsidR="09C2996C">
        <w:rPr>
          <w:rStyle w:val="InitialStyle"/>
          <w:rFonts w:ascii="Palatino Linotype" w:hAnsi="Palatino Linotype" w:eastAsia="Palatino Linotype" w:cs="Palatino Linotype"/>
        </w:rPr>
        <w:t>RoboSub</w:t>
      </w:r>
      <w:r w:rsidRPr="474386DC" w:rsidR="09C2996C">
        <w:rPr>
          <w:rStyle w:val="InitialStyle"/>
          <w:rFonts w:ascii="Palatino Linotype" w:hAnsi="Palatino Linotype" w:eastAsia="Palatino Linotype" w:cs="Palatino Linotype"/>
        </w:rPr>
        <w:t xml:space="preserve"> PC, specifically in </w:t>
      </w:r>
      <w:r w:rsidRPr="474386DC" w:rsidR="58B4184B">
        <w:rPr>
          <w:rStyle w:val="InitialStyle"/>
          <w:rFonts w:ascii="Palatino Linotype" w:hAnsi="Palatino Linotype" w:eastAsia="Palatino Linotype" w:cs="Palatino Linotype"/>
        </w:rPr>
        <w:t>Linux</w:t>
      </w:r>
      <w:r w:rsidRPr="474386DC" w:rsidR="09C2996C">
        <w:rPr>
          <w:rStyle w:val="InitialStyle"/>
          <w:rFonts w:ascii="Palatino Linotype" w:hAnsi="Palatino Linotype" w:eastAsia="Palatino Linotype" w:cs="Palatino Linotype"/>
        </w:rPr>
        <w:t xml:space="preserve">. </w:t>
      </w:r>
      <w:r w:rsidRPr="474386DC" w:rsidR="26270FF4">
        <w:rPr>
          <w:rStyle w:val="InitialStyle"/>
          <w:rFonts w:ascii="Palatino Linotype" w:hAnsi="Palatino Linotype" w:eastAsia="Palatino Linotype" w:cs="Palatino Linotype"/>
        </w:rPr>
        <w:t xml:space="preserve">There </w:t>
      </w:r>
      <w:r w:rsidRPr="474386DC" w:rsidR="14C9457F">
        <w:rPr>
          <w:rStyle w:val="InitialStyle"/>
          <w:rFonts w:ascii="Palatino Linotype" w:hAnsi="Palatino Linotype" w:eastAsia="Palatino Linotype" w:cs="Palatino Linotype"/>
        </w:rPr>
        <w:t>were, however,</w:t>
      </w:r>
      <w:r w:rsidRPr="474386DC" w:rsidR="26270FF4">
        <w:rPr>
          <w:rStyle w:val="InitialStyle"/>
          <w:rFonts w:ascii="Palatino Linotype" w:hAnsi="Palatino Linotype" w:eastAsia="Palatino Linotype" w:cs="Palatino Linotype"/>
        </w:rPr>
        <w:t xml:space="preserve"> some issues with the accuracy of the system. These issues were a result of inconsistency in the time at which audio arrives at the hydrophones. </w:t>
      </w:r>
    </w:p>
    <w:p w:rsidR="7C92B487" w:rsidP="7C92B487" w:rsidRDefault="7C92B487" w14:paraId="4DA06FEB" w14:textId="4BC10ECF">
      <w:pPr>
        <w:ind w:firstLine="720"/>
        <w:rPr>
          <w:rStyle w:val="InitialStyle"/>
          <w:rFonts w:ascii="Palatino Linotype" w:hAnsi="Palatino Linotype" w:eastAsia="Palatino Linotype" w:cs="Palatino Linotype"/>
        </w:rPr>
      </w:pPr>
    </w:p>
    <w:p w:rsidR="322426A2" w:rsidP="7C92B487" w:rsidRDefault="322426A2" w14:paraId="7B3C7C53" w14:textId="003D47AA">
      <w:pPr>
        <w:rPr>
          <w:rStyle w:val="InitialStyle"/>
          <w:rFonts w:ascii="Palatino Linotype" w:hAnsi="Palatino Linotype" w:eastAsia="Palatino Linotype" w:cs="Palatino Linotype"/>
        </w:rPr>
      </w:pPr>
      <w:r w:rsidRPr="474386DC" w:rsidR="322426A2">
        <w:rPr>
          <w:rStyle w:val="InitialStyle"/>
          <w:rFonts w:ascii="Palatino Linotype" w:hAnsi="Palatino Linotype" w:eastAsia="Palatino Linotype" w:cs="Palatino Linotype"/>
        </w:rPr>
        <w:t>This project was an excellent learning experience for the team members and team as a whole.</w:t>
      </w:r>
      <w:r w:rsidRPr="474386DC" w:rsidR="322426A2">
        <w:rPr>
          <w:rStyle w:val="InitialStyle"/>
          <w:rFonts w:ascii="Palatino Linotype" w:hAnsi="Palatino Linotype" w:eastAsia="Palatino Linotype" w:cs="Palatino Linotype"/>
        </w:rPr>
        <w:t xml:space="preserve"> The team was able to learn the </w:t>
      </w:r>
      <w:r w:rsidRPr="474386DC" w:rsidR="002D149A">
        <w:rPr>
          <w:rStyle w:val="InitialStyle"/>
          <w:rFonts w:ascii="Palatino Linotype" w:hAnsi="Palatino Linotype" w:eastAsia="Palatino Linotype" w:cs="Palatino Linotype"/>
        </w:rPr>
        <w:t>real</w:t>
      </w:r>
      <w:r w:rsidRPr="474386DC" w:rsidR="002D149A">
        <w:rPr>
          <w:rStyle w:val="InitialStyle"/>
          <w:rFonts w:ascii="Palatino Linotype" w:hAnsi="Palatino Linotype" w:eastAsia="Palatino Linotype" w:cs="Palatino Linotype"/>
        </w:rPr>
        <w:t>-</w:t>
      </w:r>
      <w:r w:rsidRPr="474386DC" w:rsidR="322426A2">
        <w:rPr>
          <w:rStyle w:val="InitialStyle"/>
          <w:rFonts w:ascii="Palatino Linotype" w:hAnsi="Palatino Linotype" w:eastAsia="Palatino Linotype" w:cs="Palatino Linotype"/>
        </w:rPr>
        <w:t xml:space="preserve">world applications of signal processing, how to integrate different pieces of code, and </w:t>
      </w:r>
      <w:r w:rsidRPr="474386DC" w:rsidR="5BE046F0">
        <w:rPr>
          <w:rStyle w:val="InitialStyle"/>
          <w:rFonts w:ascii="Palatino Linotype" w:hAnsi="Palatino Linotype" w:eastAsia="Palatino Linotype" w:cs="Palatino Linotype"/>
        </w:rPr>
        <w:t xml:space="preserve">team management. While the project was not </w:t>
      </w:r>
      <w:r w:rsidRPr="474386DC" w:rsidR="5BE046F0">
        <w:rPr>
          <w:rStyle w:val="InitialStyle"/>
          <w:rFonts w:ascii="Palatino Linotype" w:hAnsi="Palatino Linotype" w:eastAsia="Palatino Linotype" w:cs="Palatino Linotype"/>
        </w:rPr>
        <w:t>ultimately successful</w:t>
      </w:r>
      <w:r w:rsidRPr="474386DC" w:rsidR="5BE046F0">
        <w:rPr>
          <w:rStyle w:val="InitialStyle"/>
          <w:rFonts w:ascii="Palatino Linotype" w:hAnsi="Palatino Linotype" w:eastAsia="Palatino Linotype" w:cs="Palatino Linotype"/>
        </w:rPr>
        <w:t xml:space="preserve">, the team learned the engineering design process and look forward to applying that to the </w:t>
      </w:r>
      <w:r w:rsidRPr="474386DC" w:rsidR="5A2B4539">
        <w:rPr>
          <w:rStyle w:val="InitialStyle"/>
          <w:rFonts w:ascii="Palatino Linotype" w:hAnsi="Palatino Linotype" w:eastAsia="Palatino Linotype" w:cs="Palatino Linotype"/>
        </w:rPr>
        <w:t xml:space="preserve">real world. </w:t>
      </w:r>
    </w:p>
    <w:p w:rsidR="7C92B487" w:rsidP="7C92B487" w:rsidRDefault="7C92B487" w14:paraId="3EF8E995" w14:textId="3BEE2E1A">
      <w:pPr>
        <w:rPr>
          <w:rFonts w:ascii="Palatino Linotype" w:hAnsi="Palatino Linotype" w:cs="Arial"/>
          <w:sz w:val="24"/>
          <w:szCs w:val="24"/>
        </w:rPr>
      </w:pPr>
    </w:p>
    <w:p w:rsidRPr="00610E3B" w:rsidR="00972557" w:rsidRDefault="00972557" w14:paraId="36DD71BB" w14:textId="77777777">
      <w:pPr>
        <w:overflowPunct/>
        <w:autoSpaceDE/>
        <w:autoSpaceDN/>
        <w:adjustRightInd/>
        <w:textAlignment w:val="auto"/>
        <w:rPr>
          <w:rFonts w:ascii="Palatino Linotype" w:hAnsi="Palatino Linotype"/>
          <w:b/>
          <w:sz w:val="28"/>
          <w:szCs w:val="28"/>
        </w:rPr>
      </w:pPr>
      <w:r w:rsidRPr="00610E3B">
        <w:rPr>
          <w:rFonts w:ascii="Palatino Linotype" w:hAnsi="Palatino Linotype"/>
          <w:b/>
          <w:sz w:val="28"/>
          <w:szCs w:val="28"/>
        </w:rPr>
        <w:br w:type="page"/>
      </w:r>
    </w:p>
    <w:p w:rsidRPr="00610E3B" w:rsidR="00F227F0" w:rsidP="00321524" w:rsidRDefault="7FD1A480" w14:paraId="6860EE45" w14:textId="77777777">
      <w:pPr>
        <w:pStyle w:val="Heading1"/>
        <w:numPr>
          <w:numId w:val="0"/>
        </w:numPr>
      </w:pPr>
      <w:bookmarkStart w:name="_Toc529038867" w:id="1854303374"/>
      <w:bookmarkStart w:name="_Toc74143993" w:id="585428620"/>
      <w:bookmarkStart w:name="_Toc1015964685" w:id="1609425308"/>
      <w:bookmarkStart w:name="_Toc1731239709" w:id="888802734"/>
      <w:bookmarkStart w:name="_Toc941695886" w:id="870299777"/>
      <w:bookmarkStart w:name="_Toc374971034" w:id="282097168"/>
      <w:bookmarkStart w:name="_Toc448862690" w:id="1691488884"/>
      <w:bookmarkStart w:name="_Toc1635564582" w:id="557133139"/>
      <w:bookmarkStart w:name="_Toc63405978" w:id="1299647771"/>
      <w:bookmarkStart w:name="_Toc768218450" w:id="1337292391"/>
      <w:bookmarkStart w:name="_Toc56326181" w:id="1638906688"/>
      <w:bookmarkStart w:name="_Toc741227879" w:id="836545043"/>
      <w:r w:rsidR="7FD1A480">
        <w:rPr/>
        <w:t>Table of Contents</w:t>
      </w:r>
      <w:bookmarkEnd w:id="1854303374"/>
      <w:bookmarkEnd w:id="585428620"/>
      <w:bookmarkEnd w:id="1609425308"/>
      <w:bookmarkEnd w:id="888802734"/>
      <w:bookmarkEnd w:id="870299777"/>
      <w:bookmarkEnd w:id="282097168"/>
      <w:bookmarkEnd w:id="1691488884"/>
      <w:bookmarkEnd w:id="557133139"/>
      <w:bookmarkEnd w:id="1299647771"/>
      <w:bookmarkEnd w:id="1337292391"/>
      <w:bookmarkEnd w:id="1638906688"/>
      <w:bookmarkEnd w:id="836545043"/>
    </w:p>
    <w:p w:rsidR="745081F7" w:rsidP="474386DC" w:rsidRDefault="4C35BA5C" w14:paraId="1D0A532D" w14:textId="633A153A">
      <w:pPr>
        <w:pStyle w:val="TOC1"/>
        <w:tabs>
          <w:tab w:val="right" w:leader="dot" w:pos="9360"/>
        </w:tabs>
        <w:rPr>
          <w:rFonts w:ascii="Calibri" w:hAnsi="Calibri" w:eastAsia="ＭＳ 明朝" w:cs="Arial" w:asciiTheme="minorAscii" w:hAnsiTheme="minorAscii" w:eastAsiaTheme="minorEastAsia" w:cstheme="minorBidi"/>
          <w:b w:val="0"/>
          <w:bCs w:val="0"/>
          <w:caps w:val="0"/>
          <w:smallCaps w:val="0"/>
          <w:noProof/>
          <w:sz w:val="22"/>
          <w:szCs w:val="22"/>
          <w:lang w:eastAsia="ja-JP"/>
        </w:rPr>
      </w:pPr>
      <w:r>
        <w:fldChar w:fldCharType="begin"/>
      </w:r>
      <w:r>
        <w:instrText xml:space="preserve">TOC \o "1-3" \h \z \u</w:instrText>
      </w:r>
      <w:r>
        <w:fldChar w:fldCharType="separate"/>
      </w:r>
      <w:hyperlink w:anchor="_Toc5634124">
        <w:r w:rsidRPr="474386DC" w:rsidR="474386DC">
          <w:rPr>
            <w:rStyle w:val="Hyperlink"/>
          </w:rPr>
          <w:t>Signature Page</w:t>
        </w:r>
        <w:r>
          <w:tab/>
        </w:r>
        <w:r>
          <w:fldChar w:fldCharType="begin"/>
        </w:r>
        <w:r>
          <w:instrText xml:space="preserve">PAGEREF _Toc5634124 \h</w:instrText>
        </w:r>
        <w:r>
          <w:fldChar w:fldCharType="separate"/>
        </w:r>
        <w:r w:rsidRPr="474386DC" w:rsidR="474386DC">
          <w:rPr>
            <w:rStyle w:val="Hyperlink"/>
          </w:rPr>
          <w:t>1</w:t>
        </w:r>
        <w:r>
          <w:fldChar w:fldCharType="end"/>
        </w:r>
      </w:hyperlink>
    </w:p>
    <w:p w:rsidR="4C35BA5C" w:rsidP="474386DC" w:rsidRDefault="00AC6389" w14:paraId="7EDABB92" w14:textId="7731D715">
      <w:pPr>
        <w:pStyle w:val="TOC1"/>
        <w:tabs>
          <w:tab w:val="right" w:leader="dot" w:pos="9360"/>
        </w:tabs>
        <w:rPr>
          <w:rFonts w:ascii="Calibri" w:hAnsi="Calibri" w:eastAsia="ＭＳ 明朝" w:cs="Arial" w:asciiTheme="minorAscii" w:hAnsiTheme="minorAscii" w:eastAsiaTheme="minorEastAsia" w:cstheme="minorBidi"/>
          <w:b w:val="0"/>
          <w:bCs w:val="0"/>
          <w:caps w:val="0"/>
          <w:smallCaps w:val="0"/>
          <w:noProof/>
          <w:sz w:val="22"/>
          <w:szCs w:val="22"/>
          <w:lang w:eastAsia="ja-JP"/>
        </w:rPr>
      </w:pPr>
      <w:hyperlink w:anchor="_Toc187050016">
        <w:r w:rsidRPr="474386DC" w:rsidR="474386DC">
          <w:rPr>
            <w:rStyle w:val="Hyperlink"/>
          </w:rPr>
          <w:t>Technical Summary</w:t>
        </w:r>
        <w:r>
          <w:tab/>
        </w:r>
        <w:r>
          <w:fldChar w:fldCharType="begin"/>
        </w:r>
        <w:r>
          <w:instrText xml:space="preserve">PAGEREF _Toc187050016 \h</w:instrText>
        </w:r>
        <w:r>
          <w:fldChar w:fldCharType="separate"/>
        </w:r>
        <w:r w:rsidRPr="474386DC" w:rsidR="474386DC">
          <w:rPr>
            <w:rStyle w:val="Hyperlink"/>
          </w:rPr>
          <w:t>3</w:t>
        </w:r>
        <w:r>
          <w:fldChar w:fldCharType="end"/>
        </w:r>
      </w:hyperlink>
    </w:p>
    <w:p w:rsidR="4C35BA5C" w:rsidP="474386DC" w:rsidRDefault="00AC6389" w14:paraId="49EC868E" w14:textId="538933DA">
      <w:pPr>
        <w:pStyle w:val="TOC1"/>
        <w:tabs>
          <w:tab w:val="right" w:leader="dot" w:pos="9360"/>
        </w:tabs>
        <w:rPr>
          <w:rFonts w:ascii="Calibri" w:hAnsi="Calibri" w:eastAsia="ＭＳ 明朝" w:cs="Arial" w:asciiTheme="minorAscii" w:hAnsiTheme="minorAscii" w:eastAsiaTheme="minorEastAsia" w:cstheme="minorBidi"/>
          <w:b w:val="0"/>
          <w:bCs w:val="0"/>
          <w:caps w:val="0"/>
          <w:smallCaps w:val="0"/>
          <w:noProof/>
          <w:sz w:val="22"/>
          <w:szCs w:val="22"/>
          <w:lang w:eastAsia="ja-JP"/>
        </w:rPr>
      </w:pPr>
      <w:hyperlink w:anchor="_Toc741227879">
        <w:r w:rsidRPr="474386DC" w:rsidR="474386DC">
          <w:rPr>
            <w:rStyle w:val="Hyperlink"/>
          </w:rPr>
          <w:t>Table of Contents</w:t>
        </w:r>
        <w:r>
          <w:tab/>
        </w:r>
        <w:r>
          <w:fldChar w:fldCharType="begin"/>
        </w:r>
        <w:r>
          <w:instrText xml:space="preserve">PAGEREF _Toc741227879 \h</w:instrText>
        </w:r>
        <w:r>
          <w:fldChar w:fldCharType="separate"/>
        </w:r>
        <w:r w:rsidRPr="474386DC" w:rsidR="474386DC">
          <w:rPr>
            <w:rStyle w:val="Hyperlink"/>
          </w:rPr>
          <w:t>4</w:t>
        </w:r>
        <w:r>
          <w:fldChar w:fldCharType="end"/>
        </w:r>
      </w:hyperlink>
    </w:p>
    <w:p w:rsidR="4C35BA5C" w:rsidP="474386DC" w:rsidRDefault="00AC6389" w14:paraId="2C713438" w14:textId="7A74354C">
      <w:pPr>
        <w:pStyle w:val="TOC1"/>
        <w:tabs>
          <w:tab w:val="left" w:pos="390"/>
          <w:tab w:val="right" w:leader="dot" w:pos="9360"/>
        </w:tabs>
        <w:rPr>
          <w:rFonts w:ascii="Calibri" w:hAnsi="Calibri" w:eastAsia="ＭＳ 明朝" w:cs="Arial" w:asciiTheme="minorAscii" w:hAnsiTheme="minorAscii" w:eastAsiaTheme="minorEastAsia" w:cstheme="minorBidi"/>
          <w:b w:val="0"/>
          <w:bCs w:val="0"/>
          <w:caps w:val="0"/>
          <w:smallCaps w:val="0"/>
          <w:noProof/>
          <w:sz w:val="22"/>
          <w:szCs w:val="22"/>
          <w:lang w:eastAsia="ja-JP"/>
        </w:rPr>
      </w:pPr>
      <w:hyperlink w:anchor="_Toc652008823">
        <w:r w:rsidRPr="474386DC" w:rsidR="474386DC">
          <w:rPr>
            <w:rStyle w:val="Hyperlink"/>
          </w:rPr>
          <w:t>1.</w:t>
        </w:r>
        <w:r>
          <w:tab/>
        </w:r>
        <w:r w:rsidRPr="474386DC" w:rsidR="474386DC">
          <w:rPr>
            <w:rStyle w:val="Hyperlink"/>
          </w:rPr>
          <w:t>Introduction</w:t>
        </w:r>
        <w:r>
          <w:tab/>
        </w:r>
        <w:r>
          <w:fldChar w:fldCharType="begin"/>
        </w:r>
        <w:r>
          <w:instrText xml:space="preserve">PAGEREF _Toc652008823 \h</w:instrText>
        </w:r>
        <w:r>
          <w:fldChar w:fldCharType="separate"/>
        </w:r>
        <w:r w:rsidRPr="474386DC" w:rsidR="474386DC">
          <w:rPr>
            <w:rStyle w:val="Hyperlink"/>
          </w:rPr>
          <w:t>5</w:t>
        </w:r>
        <w:r>
          <w:fldChar w:fldCharType="end"/>
        </w:r>
      </w:hyperlink>
    </w:p>
    <w:p w:rsidR="4C35BA5C" w:rsidP="474386DC" w:rsidRDefault="00AC6389" w14:paraId="226C3A09" w14:textId="6404CFD1">
      <w:pPr>
        <w:pStyle w:val="TOC2"/>
        <w:tabs>
          <w:tab w:val="left" w:pos="600"/>
          <w:tab w:val="right" w:leader="dot" w:pos="9360"/>
        </w:tabs>
        <w:rPr>
          <w:rFonts w:ascii="Calibri" w:hAnsi="Calibri" w:eastAsia="ＭＳ 明朝" w:cs="Arial" w:asciiTheme="minorAscii" w:hAnsiTheme="minorAscii" w:eastAsiaTheme="minorEastAsia" w:cstheme="minorBidi"/>
          <w:caps w:val="0"/>
          <w:smallCaps w:val="0"/>
          <w:noProof/>
          <w:sz w:val="22"/>
          <w:szCs w:val="22"/>
          <w:lang w:eastAsia="ja-JP"/>
        </w:rPr>
      </w:pPr>
      <w:hyperlink w:anchor="_Toc533651899">
        <w:r w:rsidRPr="474386DC" w:rsidR="474386DC">
          <w:rPr>
            <w:rStyle w:val="Hyperlink"/>
          </w:rPr>
          <w:t>1.1.</w:t>
        </w:r>
        <w:r>
          <w:tab/>
        </w:r>
        <w:r w:rsidRPr="474386DC" w:rsidR="474386DC">
          <w:rPr>
            <w:rStyle w:val="Hyperlink"/>
          </w:rPr>
          <w:t>Project Motivation</w:t>
        </w:r>
        <w:r>
          <w:tab/>
        </w:r>
        <w:r>
          <w:fldChar w:fldCharType="begin"/>
        </w:r>
        <w:r>
          <w:instrText xml:space="preserve">PAGEREF _Toc533651899 \h</w:instrText>
        </w:r>
        <w:r>
          <w:fldChar w:fldCharType="separate"/>
        </w:r>
        <w:r w:rsidRPr="474386DC" w:rsidR="474386DC">
          <w:rPr>
            <w:rStyle w:val="Hyperlink"/>
          </w:rPr>
          <w:t>6</w:t>
        </w:r>
        <w:r>
          <w:fldChar w:fldCharType="end"/>
        </w:r>
      </w:hyperlink>
    </w:p>
    <w:p w:rsidR="4C35BA5C" w:rsidP="474386DC" w:rsidRDefault="00AC6389" w14:paraId="1847DFE3" w14:textId="740CF719">
      <w:pPr>
        <w:pStyle w:val="TOC2"/>
        <w:tabs>
          <w:tab w:val="left" w:pos="600"/>
          <w:tab w:val="right" w:leader="dot" w:pos="9360"/>
        </w:tabs>
        <w:rPr>
          <w:rFonts w:ascii="Calibri" w:hAnsi="Calibri" w:eastAsia="ＭＳ 明朝" w:cs="Arial" w:asciiTheme="minorAscii" w:hAnsiTheme="minorAscii" w:eastAsiaTheme="minorEastAsia" w:cstheme="minorBidi"/>
          <w:caps w:val="0"/>
          <w:smallCaps w:val="0"/>
          <w:noProof/>
          <w:sz w:val="22"/>
          <w:szCs w:val="22"/>
          <w:lang w:eastAsia="ja-JP"/>
        </w:rPr>
      </w:pPr>
      <w:hyperlink w:anchor="_Toc430976731">
        <w:r w:rsidRPr="474386DC" w:rsidR="474386DC">
          <w:rPr>
            <w:rStyle w:val="Hyperlink"/>
          </w:rPr>
          <w:t>1.2.</w:t>
        </w:r>
        <w:r>
          <w:tab/>
        </w:r>
        <w:r w:rsidRPr="474386DC" w:rsidR="474386DC">
          <w:rPr>
            <w:rStyle w:val="Hyperlink"/>
          </w:rPr>
          <w:t>Project Description</w:t>
        </w:r>
        <w:r>
          <w:tab/>
        </w:r>
        <w:r>
          <w:fldChar w:fldCharType="begin"/>
        </w:r>
        <w:r>
          <w:instrText xml:space="preserve">PAGEREF _Toc430976731 \h</w:instrText>
        </w:r>
        <w:r>
          <w:fldChar w:fldCharType="separate"/>
        </w:r>
        <w:r w:rsidRPr="474386DC" w:rsidR="474386DC">
          <w:rPr>
            <w:rStyle w:val="Hyperlink"/>
          </w:rPr>
          <w:t>6</w:t>
        </w:r>
        <w:r>
          <w:fldChar w:fldCharType="end"/>
        </w:r>
      </w:hyperlink>
    </w:p>
    <w:p w:rsidR="4C35BA5C" w:rsidP="474386DC" w:rsidRDefault="00AC6389" w14:paraId="02F3C3C4" w14:textId="61F01A3E">
      <w:pPr>
        <w:pStyle w:val="TOC2"/>
        <w:tabs>
          <w:tab w:val="left" w:pos="600"/>
          <w:tab w:val="right" w:leader="dot" w:pos="9360"/>
        </w:tabs>
        <w:rPr>
          <w:rFonts w:ascii="Calibri" w:hAnsi="Calibri" w:eastAsia="ＭＳ 明朝" w:cs="Arial" w:asciiTheme="minorAscii" w:hAnsiTheme="minorAscii" w:eastAsiaTheme="minorEastAsia" w:cstheme="minorBidi"/>
          <w:caps w:val="0"/>
          <w:smallCaps w:val="0"/>
          <w:noProof/>
          <w:sz w:val="22"/>
          <w:szCs w:val="22"/>
          <w:lang w:eastAsia="ja-JP"/>
        </w:rPr>
      </w:pPr>
      <w:hyperlink w:anchor="_Toc1503975688">
        <w:r w:rsidRPr="474386DC" w:rsidR="474386DC">
          <w:rPr>
            <w:rStyle w:val="Hyperlink"/>
          </w:rPr>
          <w:t>1.3.</w:t>
        </w:r>
        <w:r>
          <w:tab/>
        </w:r>
        <w:r w:rsidRPr="474386DC" w:rsidR="474386DC">
          <w:rPr>
            <w:rStyle w:val="Hyperlink"/>
          </w:rPr>
          <w:t>Project Background</w:t>
        </w:r>
        <w:r>
          <w:tab/>
        </w:r>
        <w:r>
          <w:fldChar w:fldCharType="begin"/>
        </w:r>
        <w:r>
          <w:instrText xml:space="preserve">PAGEREF _Toc1503975688 \h</w:instrText>
        </w:r>
        <w:r>
          <w:fldChar w:fldCharType="separate"/>
        </w:r>
        <w:r w:rsidRPr="474386DC" w:rsidR="474386DC">
          <w:rPr>
            <w:rStyle w:val="Hyperlink"/>
          </w:rPr>
          <w:t>6</w:t>
        </w:r>
        <w:r>
          <w:fldChar w:fldCharType="end"/>
        </w:r>
      </w:hyperlink>
    </w:p>
    <w:p w:rsidR="4C35BA5C" w:rsidP="474386DC" w:rsidRDefault="00AC6389" w14:paraId="190B5DE1" w14:textId="11B284AC">
      <w:pPr>
        <w:pStyle w:val="TOC3"/>
        <w:tabs>
          <w:tab w:val="left" w:pos="1200"/>
          <w:tab w:val="right" w:leader="dot" w:pos="9360"/>
        </w:tabs>
        <w:rPr>
          <w:rFonts w:ascii="Calibri" w:hAnsi="Calibri" w:eastAsia="ＭＳ 明朝" w:cs="Arial" w:asciiTheme="minorAscii" w:hAnsiTheme="minorAscii" w:eastAsiaTheme="minorEastAsia" w:cstheme="minorBidi"/>
          <w:i w:val="0"/>
          <w:iCs w:val="0"/>
          <w:noProof/>
          <w:sz w:val="22"/>
          <w:szCs w:val="22"/>
          <w:lang w:eastAsia="ja-JP"/>
        </w:rPr>
      </w:pPr>
      <w:hyperlink w:anchor="_Toc1091425003">
        <w:r w:rsidRPr="474386DC" w:rsidR="474386DC">
          <w:rPr>
            <w:rStyle w:val="Hyperlink"/>
          </w:rPr>
          <w:t>1.3.1.</w:t>
        </w:r>
        <w:r>
          <w:tab/>
        </w:r>
        <w:r w:rsidRPr="474386DC" w:rsidR="474386DC">
          <w:rPr>
            <w:rStyle w:val="Hyperlink"/>
          </w:rPr>
          <w:t>Project History</w:t>
        </w:r>
        <w:r>
          <w:tab/>
        </w:r>
        <w:r>
          <w:fldChar w:fldCharType="begin"/>
        </w:r>
        <w:r>
          <w:instrText xml:space="preserve">PAGEREF _Toc1091425003 \h</w:instrText>
        </w:r>
        <w:r>
          <w:fldChar w:fldCharType="separate"/>
        </w:r>
        <w:r w:rsidRPr="474386DC" w:rsidR="474386DC">
          <w:rPr>
            <w:rStyle w:val="Hyperlink"/>
          </w:rPr>
          <w:t>7</w:t>
        </w:r>
        <w:r>
          <w:fldChar w:fldCharType="end"/>
        </w:r>
      </w:hyperlink>
    </w:p>
    <w:p w:rsidR="4C35BA5C" w:rsidP="474386DC" w:rsidRDefault="00AC6389" w14:paraId="556CE8FD" w14:textId="5E555315">
      <w:pPr>
        <w:pStyle w:val="TOC3"/>
        <w:tabs>
          <w:tab w:val="left" w:pos="1200"/>
          <w:tab w:val="right" w:leader="dot" w:pos="9360"/>
        </w:tabs>
        <w:rPr>
          <w:rFonts w:ascii="Calibri" w:hAnsi="Calibri" w:eastAsia="ＭＳ 明朝" w:cs="Arial" w:asciiTheme="minorAscii" w:hAnsiTheme="minorAscii" w:eastAsiaTheme="minorEastAsia" w:cstheme="minorBidi"/>
          <w:i w:val="0"/>
          <w:iCs w:val="0"/>
          <w:noProof/>
          <w:sz w:val="22"/>
          <w:szCs w:val="22"/>
          <w:lang w:eastAsia="ja-JP"/>
        </w:rPr>
      </w:pPr>
      <w:hyperlink w:anchor="_Toc1465693731">
        <w:r w:rsidRPr="474386DC" w:rsidR="474386DC">
          <w:rPr>
            <w:rStyle w:val="Hyperlink"/>
          </w:rPr>
          <w:t>1.3.2.</w:t>
        </w:r>
        <w:r>
          <w:tab/>
        </w:r>
        <w:r w:rsidRPr="474386DC" w:rsidR="474386DC">
          <w:rPr>
            <w:rStyle w:val="Hyperlink"/>
          </w:rPr>
          <w:t>Technology Review</w:t>
        </w:r>
        <w:r>
          <w:tab/>
        </w:r>
        <w:r>
          <w:fldChar w:fldCharType="begin"/>
        </w:r>
        <w:r>
          <w:instrText xml:space="preserve">PAGEREF _Toc1465693731 \h</w:instrText>
        </w:r>
        <w:r>
          <w:fldChar w:fldCharType="separate"/>
        </w:r>
        <w:r w:rsidRPr="474386DC" w:rsidR="474386DC">
          <w:rPr>
            <w:rStyle w:val="Hyperlink"/>
          </w:rPr>
          <w:t>10</w:t>
        </w:r>
        <w:r>
          <w:fldChar w:fldCharType="end"/>
        </w:r>
      </w:hyperlink>
    </w:p>
    <w:p w:rsidR="4C35BA5C" w:rsidP="474386DC" w:rsidRDefault="00AC6389" w14:paraId="5B150332" w14:textId="46E2CE59">
      <w:pPr>
        <w:pStyle w:val="TOC3"/>
        <w:tabs>
          <w:tab w:val="left" w:pos="1200"/>
          <w:tab w:val="right" w:leader="dot" w:pos="9360"/>
        </w:tabs>
        <w:rPr>
          <w:rFonts w:ascii="Calibri" w:hAnsi="Calibri" w:eastAsia="ＭＳ 明朝" w:cs="Arial" w:asciiTheme="minorAscii" w:hAnsiTheme="minorAscii" w:eastAsiaTheme="minorEastAsia" w:cstheme="minorBidi"/>
          <w:i w:val="0"/>
          <w:iCs w:val="0"/>
          <w:noProof/>
          <w:sz w:val="22"/>
          <w:szCs w:val="22"/>
          <w:lang w:eastAsia="ja-JP"/>
        </w:rPr>
      </w:pPr>
      <w:hyperlink w:anchor="_Toc504317188">
        <w:r w:rsidRPr="474386DC" w:rsidR="474386DC">
          <w:rPr>
            <w:rStyle w:val="Hyperlink"/>
          </w:rPr>
          <w:t>1.3.3.</w:t>
        </w:r>
        <w:r>
          <w:tab/>
        </w:r>
        <w:r w:rsidRPr="474386DC" w:rsidR="474386DC">
          <w:rPr>
            <w:rStyle w:val="Hyperlink"/>
          </w:rPr>
          <w:t>Applicable Standards</w:t>
        </w:r>
        <w:r>
          <w:tab/>
        </w:r>
        <w:r>
          <w:fldChar w:fldCharType="begin"/>
        </w:r>
        <w:r>
          <w:instrText xml:space="preserve">PAGEREF _Toc504317188 \h</w:instrText>
        </w:r>
        <w:r>
          <w:fldChar w:fldCharType="separate"/>
        </w:r>
        <w:r w:rsidRPr="474386DC" w:rsidR="474386DC">
          <w:rPr>
            <w:rStyle w:val="Hyperlink"/>
          </w:rPr>
          <w:t>18</w:t>
        </w:r>
        <w:r>
          <w:fldChar w:fldCharType="end"/>
        </w:r>
      </w:hyperlink>
    </w:p>
    <w:p w:rsidR="4C35BA5C" w:rsidP="474386DC" w:rsidRDefault="00AC6389" w14:paraId="05765A13" w14:textId="21A2CF39">
      <w:pPr>
        <w:pStyle w:val="TOC1"/>
        <w:tabs>
          <w:tab w:val="left" w:pos="390"/>
          <w:tab w:val="right" w:leader="dot" w:pos="9360"/>
        </w:tabs>
        <w:rPr>
          <w:rFonts w:ascii="Calibri" w:hAnsi="Calibri" w:eastAsia="ＭＳ 明朝" w:cs="Arial" w:asciiTheme="minorAscii" w:hAnsiTheme="minorAscii" w:eastAsiaTheme="minorEastAsia" w:cstheme="minorBidi"/>
          <w:b w:val="0"/>
          <w:bCs w:val="0"/>
          <w:caps w:val="0"/>
          <w:smallCaps w:val="0"/>
          <w:noProof/>
          <w:sz w:val="22"/>
          <w:szCs w:val="22"/>
          <w:lang w:eastAsia="ja-JP"/>
        </w:rPr>
      </w:pPr>
      <w:hyperlink w:anchor="_Toc1369073226">
        <w:r w:rsidRPr="474386DC" w:rsidR="474386DC">
          <w:rPr>
            <w:rStyle w:val="Hyperlink"/>
          </w:rPr>
          <w:t>2.</w:t>
        </w:r>
        <w:r>
          <w:tab/>
        </w:r>
        <w:r w:rsidRPr="474386DC" w:rsidR="474386DC">
          <w:rPr>
            <w:rStyle w:val="Hyperlink"/>
          </w:rPr>
          <w:t>Project Requirements</w:t>
        </w:r>
        <w:r>
          <w:tab/>
        </w:r>
        <w:r>
          <w:fldChar w:fldCharType="begin"/>
        </w:r>
        <w:r>
          <w:instrText xml:space="preserve">PAGEREF _Toc1369073226 \h</w:instrText>
        </w:r>
        <w:r>
          <w:fldChar w:fldCharType="separate"/>
        </w:r>
        <w:r w:rsidRPr="474386DC" w:rsidR="474386DC">
          <w:rPr>
            <w:rStyle w:val="Hyperlink"/>
          </w:rPr>
          <w:t>19</w:t>
        </w:r>
        <w:r>
          <w:fldChar w:fldCharType="end"/>
        </w:r>
      </w:hyperlink>
    </w:p>
    <w:p w:rsidR="4C35BA5C" w:rsidP="474386DC" w:rsidRDefault="00AC6389" w14:paraId="124B8452" w14:textId="57451084">
      <w:pPr>
        <w:pStyle w:val="TOC2"/>
        <w:tabs>
          <w:tab w:val="left" w:pos="600"/>
          <w:tab w:val="right" w:leader="dot" w:pos="9360"/>
        </w:tabs>
        <w:rPr>
          <w:rFonts w:ascii="Calibri" w:hAnsi="Calibri" w:eastAsia="ＭＳ 明朝" w:cs="Arial" w:asciiTheme="minorAscii" w:hAnsiTheme="minorAscii" w:eastAsiaTheme="minorEastAsia" w:cstheme="minorBidi"/>
          <w:caps w:val="0"/>
          <w:smallCaps w:val="0"/>
          <w:noProof/>
          <w:sz w:val="22"/>
          <w:szCs w:val="22"/>
          <w:lang w:eastAsia="ja-JP"/>
        </w:rPr>
      </w:pPr>
      <w:hyperlink w:anchor="_Toc788169790">
        <w:r w:rsidRPr="474386DC" w:rsidR="474386DC">
          <w:rPr>
            <w:rStyle w:val="Hyperlink"/>
          </w:rPr>
          <w:t>2.1.</w:t>
        </w:r>
        <w:r>
          <w:tab/>
        </w:r>
        <w:r w:rsidRPr="474386DC" w:rsidR="474386DC">
          <w:rPr>
            <w:rStyle w:val="Hyperlink"/>
          </w:rPr>
          <w:t>Objectives</w:t>
        </w:r>
        <w:r>
          <w:tab/>
        </w:r>
        <w:r>
          <w:fldChar w:fldCharType="begin"/>
        </w:r>
        <w:r>
          <w:instrText xml:space="preserve">PAGEREF _Toc788169790 \h</w:instrText>
        </w:r>
        <w:r>
          <w:fldChar w:fldCharType="separate"/>
        </w:r>
        <w:r w:rsidRPr="474386DC" w:rsidR="474386DC">
          <w:rPr>
            <w:rStyle w:val="Hyperlink"/>
          </w:rPr>
          <w:t>19</w:t>
        </w:r>
        <w:r>
          <w:fldChar w:fldCharType="end"/>
        </w:r>
      </w:hyperlink>
    </w:p>
    <w:p w:rsidR="4C35BA5C" w:rsidP="474386DC" w:rsidRDefault="00AC6389" w14:paraId="0EE1771F" w14:textId="0B136F58">
      <w:pPr>
        <w:pStyle w:val="TOC2"/>
        <w:tabs>
          <w:tab w:val="left" w:pos="600"/>
          <w:tab w:val="right" w:leader="dot" w:pos="9360"/>
        </w:tabs>
        <w:rPr>
          <w:rFonts w:ascii="Calibri" w:hAnsi="Calibri" w:eastAsia="ＭＳ 明朝" w:cs="Arial" w:asciiTheme="minorAscii" w:hAnsiTheme="minorAscii" w:eastAsiaTheme="minorEastAsia" w:cstheme="minorBidi"/>
          <w:caps w:val="0"/>
          <w:smallCaps w:val="0"/>
          <w:noProof/>
          <w:sz w:val="22"/>
          <w:szCs w:val="22"/>
          <w:lang w:eastAsia="ja-JP"/>
        </w:rPr>
      </w:pPr>
      <w:hyperlink w:anchor="_Toc1339914165">
        <w:r w:rsidRPr="474386DC" w:rsidR="474386DC">
          <w:rPr>
            <w:rStyle w:val="Hyperlink"/>
          </w:rPr>
          <w:t>2.2.</w:t>
        </w:r>
        <w:r>
          <w:tab/>
        </w:r>
        <w:r w:rsidRPr="474386DC" w:rsidR="474386DC">
          <w:rPr>
            <w:rStyle w:val="Hyperlink"/>
          </w:rPr>
          <w:t>Product Requirements Outline</w:t>
        </w:r>
        <w:r>
          <w:tab/>
        </w:r>
        <w:r>
          <w:fldChar w:fldCharType="begin"/>
        </w:r>
        <w:r>
          <w:instrText xml:space="preserve">PAGEREF _Toc1339914165 \h</w:instrText>
        </w:r>
        <w:r>
          <w:fldChar w:fldCharType="separate"/>
        </w:r>
        <w:r w:rsidRPr="474386DC" w:rsidR="474386DC">
          <w:rPr>
            <w:rStyle w:val="Hyperlink"/>
          </w:rPr>
          <w:t>19</w:t>
        </w:r>
        <w:r>
          <w:fldChar w:fldCharType="end"/>
        </w:r>
      </w:hyperlink>
    </w:p>
    <w:p w:rsidR="4C35BA5C" w:rsidP="474386DC" w:rsidRDefault="00AC6389" w14:paraId="6D43EB02" w14:textId="17C7FFD2">
      <w:pPr>
        <w:pStyle w:val="TOC2"/>
        <w:tabs>
          <w:tab w:val="left" w:pos="600"/>
          <w:tab w:val="right" w:leader="dot" w:pos="9360"/>
        </w:tabs>
        <w:rPr>
          <w:rFonts w:ascii="Calibri" w:hAnsi="Calibri" w:eastAsia="ＭＳ 明朝" w:cs="Arial" w:asciiTheme="minorAscii" w:hAnsiTheme="minorAscii" w:eastAsiaTheme="minorEastAsia" w:cstheme="minorBidi"/>
          <w:caps w:val="0"/>
          <w:smallCaps w:val="0"/>
          <w:noProof/>
          <w:sz w:val="22"/>
          <w:szCs w:val="22"/>
          <w:lang w:eastAsia="ja-JP"/>
        </w:rPr>
      </w:pPr>
      <w:hyperlink w:anchor="_Toc123906040">
        <w:r w:rsidRPr="474386DC" w:rsidR="474386DC">
          <w:rPr>
            <w:rStyle w:val="Hyperlink"/>
          </w:rPr>
          <w:t>2.3.</w:t>
        </w:r>
        <w:r>
          <w:tab/>
        </w:r>
        <w:r w:rsidRPr="474386DC" w:rsidR="474386DC">
          <w:rPr>
            <w:rStyle w:val="Hyperlink"/>
          </w:rPr>
          <w:t>Design Constraints</w:t>
        </w:r>
        <w:r>
          <w:tab/>
        </w:r>
        <w:r>
          <w:fldChar w:fldCharType="begin"/>
        </w:r>
        <w:r>
          <w:instrText xml:space="preserve">PAGEREF _Toc123906040 \h</w:instrText>
        </w:r>
        <w:r>
          <w:fldChar w:fldCharType="separate"/>
        </w:r>
        <w:r w:rsidRPr="474386DC" w:rsidR="474386DC">
          <w:rPr>
            <w:rStyle w:val="Hyperlink"/>
          </w:rPr>
          <w:t>20</w:t>
        </w:r>
        <w:r>
          <w:fldChar w:fldCharType="end"/>
        </w:r>
      </w:hyperlink>
    </w:p>
    <w:p w:rsidR="4C35BA5C" w:rsidP="474386DC" w:rsidRDefault="00AC6389" w14:paraId="5B326957" w14:textId="0E7661A3">
      <w:pPr>
        <w:pStyle w:val="TOC2"/>
        <w:tabs>
          <w:tab w:val="left" w:pos="600"/>
          <w:tab w:val="right" w:leader="dot" w:pos="9360"/>
        </w:tabs>
        <w:rPr>
          <w:rFonts w:ascii="Calibri" w:hAnsi="Calibri" w:eastAsia="ＭＳ 明朝" w:cs="Arial" w:asciiTheme="minorAscii" w:hAnsiTheme="minorAscii" w:eastAsiaTheme="minorEastAsia" w:cstheme="minorBidi"/>
          <w:caps w:val="0"/>
          <w:smallCaps w:val="0"/>
          <w:noProof/>
          <w:sz w:val="22"/>
          <w:szCs w:val="22"/>
          <w:lang w:eastAsia="ja-JP"/>
        </w:rPr>
      </w:pPr>
      <w:hyperlink w:anchor="_Toc1706734924">
        <w:r w:rsidRPr="474386DC" w:rsidR="474386DC">
          <w:rPr>
            <w:rStyle w:val="Hyperlink"/>
          </w:rPr>
          <w:t>2.4.</w:t>
        </w:r>
        <w:r>
          <w:tab/>
        </w:r>
        <w:r w:rsidRPr="474386DC" w:rsidR="474386DC">
          <w:rPr>
            <w:rStyle w:val="Hyperlink"/>
          </w:rPr>
          <w:t>Additional Project Requirements or Deliverables</w:t>
        </w:r>
        <w:r>
          <w:tab/>
        </w:r>
        <w:r>
          <w:fldChar w:fldCharType="begin"/>
        </w:r>
        <w:r>
          <w:instrText xml:space="preserve">PAGEREF _Toc1706734924 \h</w:instrText>
        </w:r>
        <w:r>
          <w:fldChar w:fldCharType="separate"/>
        </w:r>
        <w:r w:rsidRPr="474386DC" w:rsidR="474386DC">
          <w:rPr>
            <w:rStyle w:val="Hyperlink"/>
          </w:rPr>
          <w:t>20</w:t>
        </w:r>
        <w:r>
          <w:fldChar w:fldCharType="end"/>
        </w:r>
      </w:hyperlink>
    </w:p>
    <w:p w:rsidR="4C35BA5C" w:rsidP="474386DC" w:rsidRDefault="00AC6389" w14:paraId="327E0FAD" w14:textId="2C4C9FBE">
      <w:pPr>
        <w:pStyle w:val="TOC2"/>
        <w:tabs>
          <w:tab w:val="left" w:pos="600"/>
          <w:tab w:val="right" w:leader="dot" w:pos="9360"/>
        </w:tabs>
        <w:rPr>
          <w:rFonts w:ascii="Calibri" w:hAnsi="Calibri" w:eastAsia="ＭＳ 明朝" w:cs="Arial" w:asciiTheme="minorAscii" w:hAnsiTheme="minorAscii" w:eastAsiaTheme="minorEastAsia" w:cstheme="minorBidi"/>
          <w:caps w:val="0"/>
          <w:smallCaps w:val="0"/>
          <w:noProof/>
          <w:sz w:val="22"/>
          <w:szCs w:val="22"/>
          <w:lang w:eastAsia="ja-JP"/>
        </w:rPr>
      </w:pPr>
      <w:hyperlink w:anchor="_Toc778132544">
        <w:r w:rsidRPr="474386DC" w:rsidR="474386DC">
          <w:rPr>
            <w:rStyle w:val="Hyperlink"/>
          </w:rPr>
          <w:t>2.5.</w:t>
        </w:r>
        <w:r>
          <w:tab/>
        </w:r>
        <w:r w:rsidRPr="474386DC" w:rsidR="474386DC">
          <w:rPr>
            <w:rStyle w:val="Hyperlink"/>
          </w:rPr>
          <w:t>Team Member and Project Responsibilities</w:t>
        </w:r>
        <w:r>
          <w:tab/>
        </w:r>
        <w:r>
          <w:fldChar w:fldCharType="begin"/>
        </w:r>
        <w:r>
          <w:instrText xml:space="preserve">PAGEREF _Toc778132544 \h</w:instrText>
        </w:r>
        <w:r>
          <w:fldChar w:fldCharType="separate"/>
        </w:r>
        <w:r w:rsidRPr="474386DC" w:rsidR="474386DC">
          <w:rPr>
            <w:rStyle w:val="Hyperlink"/>
          </w:rPr>
          <w:t>20</w:t>
        </w:r>
        <w:r>
          <w:fldChar w:fldCharType="end"/>
        </w:r>
      </w:hyperlink>
    </w:p>
    <w:p w:rsidR="4C35BA5C" w:rsidP="474386DC" w:rsidRDefault="00AC6389" w14:paraId="368DF35D" w14:textId="269B2DFA">
      <w:pPr>
        <w:pStyle w:val="TOC1"/>
        <w:tabs>
          <w:tab w:val="left" w:pos="390"/>
          <w:tab w:val="right" w:leader="dot" w:pos="9360"/>
        </w:tabs>
        <w:rPr>
          <w:rFonts w:ascii="Calibri" w:hAnsi="Calibri" w:eastAsia="ＭＳ 明朝" w:cs="Arial" w:asciiTheme="minorAscii" w:hAnsiTheme="minorAscii" w:eastAsiaTheme="minorEastAsia" w:cstheme="minorBidi"/>
          <w:b w:val="0"/>
          <w:bCs w:val="0"/>
          <w:caps w:val="0"/>
          <w:smallCaps w:val="0"/>
          <w:noProof/>
          <w:sz w:val="22"/>
          <w:szCs w:val="22"/>
          <w:lang w:eastAsia="ja-JP"/>
        </w:rPr>
      </w:pPr>
      <w:hyperlink w:anchor="_Toc554531260">
        <w:r w:rsidRPr="474386DC" w:rsidR="474386DC">
          <w:rPr>
            <w:rStyle w:val="Hyperlink"/>
          </w:rPr>
          <w:t>3.</w:t>
        </w:r>
        <w:r>
          <w:tab/>
        </w:r>
        <w:r w:rsidRPr="474386DC" w:rsidR="474386DC">
          <w:rPr>
            <w:rStyle w:val="Hyperlink"/>
          </w:rPr>
          <w:t>Technical Design Solution</w:t>
        </w:r>
        <w:r>
          <w:tab/>
        </w:r>
        <w:r>
          <w:fldChar w:fldCharType="begin"/>
        </w:r>
        <w:r>
          <w:instrText xml:space="preserve">PAGEREF _Toc554531260 \h</w:instrText>
        </w:r>
        <w:r>
          <w:fldChar w:fldCharType="separate"/>
        </w:r>
        <w:r w:rsidRPr="474386DC" w:rsidR="474386DC">
          <w:rPr>
            <w:rStyle w:val="Hyperlink"/>
          </w:rPr>
          <w:t>23</w:t>
        </w:r>
        <w:r>
          <w:fldChar w:fldCharType="end"/>
        </w:r>
      </w:hyperlink>
    </w:p>
    <w:p w:rsidR="4C35BA5C" w:rsidP="474386DC" w:rsidRDefault="00AC6389" w14:paraId="65A06043" w14:textId="53EBD889">
      <w:pPr>
        <w:pStyle w:val="TOC2"/>
        <w:tabs>
          <w:tab w:val="right" w:leader="dot" w:pos="9360"/>
        </w:tabs>
        <w:rPr>
          <w:rFonts w:ascii="Calibri" w:hAnsi="Calibri" w:eastAsia="ＭＳ 明朝" w:cs="Arial" w:asciiTheme="minorAscii" w:hAnsiTheme="minorAscii" w:eastAsiaTheme="minorEastAsia" w:cstheme="minorBidi"/>
          <w:caps w:val="0"/>
          <w:smallCaps w:val="0"/>
          <w:noProof/>
          <w:sz w:val="22"/>
          <w:szCs w:val="22"/>
          <w:lang w:eastAsia="ja-JP"/>
        </w:rPr>
      </w:pPr>
      <w:hyperlink w:anchor="_Toc734570172">
        <w:r w:rsidRPr="474386DC" w:rsidR="474386DC">
          <w:rPr>
            <w:rStyle w:val="Hyperlink"/>
          </w:rPr>
          <w:t>3.1 Overview of Technical Solution</w:t>
        </w:r>
        <w:r>
          <w:tab/>
        </w:r>
        <w:r>
          <w:fldChar w:fldCharType="begin"/>
        </w:r>
        <w:r>
          <w:instrText xml:space="preserve">PAGEREF _Toc734570172 \h</w:instrText>
        </w:r>
        <w:r>
          <w:fldChar w:fldCharType="separate"/>
        </w:r>
        <w:r w:rsidRPr="474386DC" w:rsidR="474386DC">
          <w:rPr>
            <w:rStyle w:val="Hyperlink"/>
          </w:rPr>
          <w:t>23</w:t>
        </w:r>
        <w:r>
          <w:fldChar w:fldCharType="end"/>
        </w:r>
      </w:hyperlink>
    </w:p>
    <w:p w:rsidR="4C35BA5C" w:rsidP="474386DC" w:rsidRDefault="00AC6389" w14:paraId="54E69606" w14:textId="6C185F67">
      <w:pPr>
        <w:pStyle w:val="TOC2"/>
        <w:tabs>
          <w:tab w:val="right" w:leader="dot" w:pos="9360"/>
        </w:tabs>
        <w:rPr>
          <w:rFonts w:ascii="Calibri" w:hAnsi="Calibri" w:eastAsia="ＭＳ 明朝" w:cs="Arial" w:asciiTheme="minorAscii" w:hAnsiTheme="minorAscii" w:eastAsiaTheme="minorEastAsia" w:cstheme="minorBidi"/>
          <w:caps w:val="0"/>
          <w:smallCaps w:val="0"/>
          <w:noProof/>
          <w:sz w:val="22"/>
          <w:szCs w:val="22"/>
          <w:lang w:eastAsia="ja-JP"/>
        </w:rPr>
      </w:pPr>
      <w:hyperlink w:anchor="_Toc1569712255">
        <w:r w:rsidRPr="474386DC" w:rsidR="474386DC">
          <w:rPr>
            <w:rStyle w:val="Hyperlink"/>
          </w:rPr>
          <w:t>3.3 Subsystem 2: Frequency Filter [Jarred Pickens]</w:t>
        </w:r>
        <w:r>
          <w:tab/>
        </w:r>
        <w:r>
          <w:fldChar w:fldCharType="begin"/>
        </w:r>
        <w:r>
          <w:instrText xml:space="preserve">PAGEREF _Toc1569712255 \h</w:instrText>
        </w:r>
        <w:r>
          <w:fldChar w:fldCharType="separate"/>
        </w:r>
        <w:r w:rsidRPr="474386DC" w:rsidR="474386DC">
          <w:rPr>
            <w:rStyle w:val="Hyperlink"/>
          </w:rPr>
          <w:t>25</w:t>
        </w:r>
        <w:r>
          <w:fldChar w:fldCharType="end"/>
        </w:r>
      </w:hyperlink>
    </w:p>
    <w:p w:rsidR="4C35BA5C" w:rsidP="474386DC" w:rsidRDefault="00AC6389" w14:paraId="31318615" w14:textId="2CC1981D">
      <w:pPr>
        <w:pStyle w:val="TOC2"/>
        <w:tabs>
          <w:tab w:val="right" w:leader="dot" w:pos="9360"/>
        </w:tabs>
        <w:rPr>
          <w:rFonts w:ascii="Calibri" w:hAnsi="Calibri" w:eastAsia="ＭＳ 明朝" w:cs="Arial" w:asciiTheme="minorAscii" w:hAnsiTheme="minorAscii" w:eastAsiaTheme="minorEastAsia" w:cstheme="minorBidi"/>
          <w:caps w:val="0"/>
          <w:smallCaps w:val="0"/>
          <w:noProof/>
          <w:sz w:val="22"/>
          <w:szCs w:val="22"/>
          <w:lang w:eastAsia="ja-JP"/>
        </w:rPr>
      </w:pPr>
      <w:hyperlink w:anchor="_Toc311219457">
        <w:r w:rsidRPr="474386DC" w:rsidR="474386DC">
          <w:rPr>
            <w:rStyle w:val="Hyperlink"/>
          </w:rPr>
          <w:t>3.4 Subsystem 3: Sound Location Algorithm [Fraser Robertson]</w:t>
        </w:r>
        <w:r>
          <w:tab/>
        </w:r>
        <w:r>
          <w:fldChar w:fldCharType="begin"/>
        </w:r>
        <w:r>
          <w:instrText xml:space="preserve">PAGEREF _Toc311219457 \h</w:instrText>
        </w:r>
        <w:r>
          <w:fldChar w:fldCharType="separate"/>
        </w:r>
        <w:r w:rsidRPr="474386DC" w:rsidR="474386DC">
          <w:rPr>
            <w:rStyle w:val="Hyperlink"/>
          </w:rPr>
          <w:t>27</w:t>
        </w:r>
        <w:r>
          <w:fldChar w:fldCharType="end"/>
        </w:r>
      </w:hyperlink>
    </w:p>
    <w:p w:rsidR="4C35BA5C" w:rsidP="474386DC" w:rsidRDefault="00AC6389" w14:paraId="02B0F19F" w14:textId="42C72019">
      <w:pPr>
        <w:pStyle w:val="TOC2"/>
        <w:tabs>
          <w:tab w:val="right" w:leader="dot" w:pos="9360"/>
        </w:tabs>
        <w:rPr>
          <w:rFonts w:ascii="Calibri" w:hAnsi="Calibri" w:eastAsia="ＭＳ 明朝" w:cs="Arial" w:asciiTheme="minorAscii" w:hAnsiTheme="minorAscii" w:eastAsiaTheme="minorEastAsia" w:cstheme="minorBidi"/>
          <w:caps w:val="0"/>
          <w:smallCaps w:val="0"/>
          <w:noProof/>
          <w:sz w:val="22"/>
          <w:szCs w:val="22"/>
          <w:lang w:eastAsia="ja-JP"/>
        </w:rPr>
      </w:pPr>
      <w:hyperlink w:anchor="_Toc1226109330">
        <w:r w:rsidRPr="474386DC" w:rsidR="474386DC">
          <w:rPr>
            <w:rStyle w:val="Hyperlink"/>
          </w:rPr>
          <w:t>3.5 Subsystem 4: Code Interface [Fraser Robertson]</w:t>
        </w:r>
        <w:r>
          <w:tab/>
        </w:r>
        <w:r>
          <w:fldChar w:fldCharType="begin"/>
        </w:r>
        <w:r>
          <w:instrText xml:space="preserve">PAGEREF _Toc1226109330 \h</w:instrText>
        </w:r>
        <w:r>
          <w:fldChar w:fldCharType="separate"/>
        </w:r>
        <w:r w:rsidRPr="474386DC" w:rsidR="474386DC">
          <w:rPr>
            <w:rStyle w:val="Hyperlink"/>
          </w:rPr>
          <w:t>29</w:t>
        </w:r>
        <w:r>
          <w:fldChar w:fldCharType="end"/>
        </w:r>
      </w:hyperlink>
    </w:p>
    <w:p w:rsidR="4C35BA5C" w:rsidP="474386DC" w:rsidRDefault="00AC6389" w14:paraId="00493F86" w14:textId="6F5AA8B6">
      <w:pPr>
        <w:pStyle w:val="TOC2"/>
        <w:tabs>
          <w:tab w:val="right" w:leader="dot" w:pos="9360"/>
        </w:tabs>
        <w:rPr>
          <w:rFonts w:ascii="Calibri" w:hAnsi="Calibri" w:eastAsia="ＭＳ 明朝" w:cs="Arial" w:asciiTheme="minorAscii" w:hAnsiTheme="minorAscii" w:eastAsiaTheme="minorEastAsia" w:cstheme="minorBidi"/>
          <w:caps w:val="0"/>
          <w:smallCaps w:val="0"/>
          <w:noProof/>
          <w:sz w:val="22"/>
          <w:szCs w:val="22"/>
          <w:lang w:eastAsia="ja-JP"/>
        </w:rPr>
      </w:pPr>
      <w:hyperlink w:anchor="_Toc575176609">
        <w:r w:rsidRPr="474386DC" w:rsidR="474386DC">
          <w:rPr>
            <w:rStyle w:val="Hyperlink"/>
          </w:rPr>
          <w:t>3.6 Subsystem 5: Time Difference of Arrival [Elliott Avery &amp; Jarred Pickens]</w:t>
        </w:r>
        <w:r>
          <w:tab/>
        </w:r>
        <w:r>
          <w:fldChar w:fldCharType="begin"/>
        </w:r>
        <w:r>
          <w:instrText xml:space="preserve">PAGEREF _Toc575176609 \h</w:instrText>
        </w:r>
        <w:r>
          <w:fldChar w:fldCharType="separate"/>
        </w:r>
        <w:r w:rsidRPr="474386DC" w:rsidR="474386DC">
          <w:rPr>
            <w:rStyle w:val="Hyperlink"/>
          </w:rPr>
          <w:t>30</w:t>
        </w:r>
        <w:r>
          <w:fldChar w:fldCharType="end"/>
        </w:r>
      </w:hyperlink>
    </w:p>
    <w:p w:rsidR="4C35BA5C" w:rsidP="474386DC" w:rsidRDefault="00AC6389" w14:paraId="2753767C" w14:textId="0419099C">
      <w:pPr>
        <w:pStyle w:val="TOC2"/>
        <w:tabs>
          <w:tab w:val="right" w:leader="dot" w:pos="9360"/>
        </w:tabs>
        <w:rPr>
          <w:rFonts w:ascii="Calibri" w:hAnsi="Calibri" w:eastAsia="ＭＳ 明朝" w:cs="Arial" w:asciiTheme="minorAscii" w:hAnsiTheme="minorAscii" w:eastAsiaTheme="minorEastAsia" w:cstheme="minorBidi"/>
          <w:caps w:val="0"/>
          <w:smallCaps w:val="0"/>
          <w:noProof/>
          <w:sz w:val="22"/>
          <w:szCs w:val="22"/>
          <w:lang w:eastAsia="ja-JP"/>
        </w:rPr>
      </w:pPr>
      <w:hyperlink w:anchor="_Toc842141961">
        <w:r w:rsidRPr="474386DC" w:rsidR="474386DC">
          <w:rPr>
            <w:rStyle w:val="Hyperlink"/>
          </w:rPr>
          <w:t>3.7 Subsystem 6: Hydrophone Array [All Members]</w:t>
        </w:r>
        <w:r>
          <w:tab/>
        </w:r>
        <w:r>
          <w:fldChar w:fldCharType="begin"/>
        </w:r>
        <w:r>
          <w:instrText xml:space="preserve">PAGEREF _Toc842141961 \h</w:instrText>
        </w:r>
        <w:r>
          <w:fldChar w:fldCharType="separate"/>
        </w:r>
        <w:r w:rsidRPr="474386DC" w:rsidR="474386DC">
          <w:rPr>
            <w:rStyle w:val="Hyperlink"/>
          </w:rPr>
          <w:t>32</w:t>
        </w:r>
        <w:r>
          <w:fldChar w:fldCharType="end"/>
        </w:r>
      </w:hyperlink>
    </w:p>
    <w:p w:rsidR="4C35BA5C" w:rsidP="474386DC" w:rsidRDefault="00AC6389" w14:paraId="3978C237" w14:textId="021721F2">
      <w:pPr>
        <w:pStyle w:val="TOC2"/>
        <w:tabs>
          <w:tab w:val="right" w:leader="dot" w:pos="9360"/>
        </w:tabs>
        <w:rPr>
          <w:rFonts w:ascii="Calibri" w:hAnsi="Calibri" w:eastAsia="ＭＳ 明朝" w:cs="Arial" w:asciiTheme="minorAscii" w:hAnsiTheme="minorAscii" w:eastAsiaTheme="minorEastAsia" w:cstheme="minorBidi"/>
          <w:caps w:val="0"/>
          <w:smallCaps w:val="0"/>
          <w:noProof/>
          <w:sz w:val="22"/>
          <w:szCs w:val="22"/>
          <w:lang w:eastAsia="ja-JP"/>
        </w:rPr>
      </w:pPr>
      <w:hyperlink w:anchor="_Toc2095446750">
        <w:r w:rsidRPr="474386DC" w:rsidR="474386DC">
          <w:rPr>
            <w:rStyle w:val="Hyperlink"/>
          </w:rPr>
          <w:t>3.8 System-Level Integration Solution</w:t>
        </w:r>
        <w:r>
          <w:tab/>
        </w:r>
        <w:r>
          <w:fldChar w:fldCharType="begin"/>
        </w:r>
        <w:r>
          <w:instrText xml:space="preserve">PAGEREF _Toc2095446750 \h</w:instrText>
        </w:r>
        <w:r>
          <w:fldChar w:fldCharType="separate"/>
        </w:r>
        <w:r w:rsidRPr="474386DC" w:rsidR="474386DC">
          <w:rPr>
            <w:rStyle w:val="Hyperlink"/>
          </w:rPr>
          <w:t>34</w:t>
        </w:r>
        <w:r>
          <w:fldChar w:fldCharType="end"/>
        </w:r>
      </w:hyperlink>
    </w:p>
    <w:p w:rsidR="4C35BA5C" w:rsidP="474386DC" w:rsidRDefault="00AC6389" w14:paraId="32B07129" w14:textId="18739259">
      <w:pPr>
        <w:pStyle w:val="TOC1"/>
        <w:tabs>
          <w:tab w:val="left" w:pos="390"/>
          <w:tab w:val="right" w:leader="dot" w:pos="9360"/>
        </w:tabs>
        <w:rPr>
          <w:rFonts w:ascii="Calibri" w:hAnsi="Calibri" w:eastAsia="ＭＳ 明朝" w:cs="Arial" w:asciiTheme="minorAscii" w:hAnsiTheme="minorAscii" w:eastAsiaTheme="minorEastAsia" w:cstheme="minorBidi"/>
          <w:b w:val="0"/>
          <w:bCs w:val="0"/>
          <w:caps w:val="0"/>
          <w:smallCaps w:val="0"/>
          <w:noProof/>
          <w:sz w:val="22"/>
          <w:szCs w:val="22"/>
          <w:lang w:eastAsia="ja-JP"/>
        </w:rPr>
      </w:pPr>
      <w:hyperlink w:anchor="_Toc1885005579">
        <w:r w:rsidRPr="474386DC" w:rsidR="474386DC">
          <w:rPr>
            <w:rStyle w:val="Hyperlink"/>
          </w:rPr>
          <w:t>4.</w:t>
        </w:r>
        <w:r>
          <w:tab/>
        </w:r>
        <w:r w:rsidRPr="474386DC" w:rsidR="474386DC">
          <w:rPr>
            <w:rStyle w:val="Hyperlink"/>
          </w:rPr>
          <w:t>Testing and Verification</w:t>
        </w:r>
        <w:r>
          <w:tab/>
        </w:r>
        <w:r>
          <w:fldChar w:fldCharType="begin"/>
        </w:r>
        <w:r>
          <w:instrText xml:space="preserve">PAGEREF _Toc1885005579 \h</w:instrText>
        </w:r>
        <w:r>
          <w:fldChar w:fldCharType="separate"/>
        </w:r>
        <w:r w:rsidRPr="474386DC" w:rsidR="474386DC">
          <w:rPr>
            <w:rStyle w:val="Hyperlink"/>
          </w:rPr>
          <w:t>36</w:t>
        </w:r>
        <w:r>
          <w:fldChar w:fldCharType="end"/>
        </w:r>
      </w:hyperlink>
    </w:p>
    <w:p w:rsidR="4C35BA5C" w:rsidP="474386DC" w:rsidRDefault="00AC6389" w14:paraId="2B8A4613" w14:textId="4AB37D35">
      <w:pPr>
        <w:pStyle w:val="TOC2"/>
        <w:tabs>
          <w:tab w:val="left" w:pos="600"/>
          <w:tab w:val="right" w:leader="dot" w:pos="9360"/>
        </w:tabs>
        <w:rPr>
          <w:rFonts w:ascii="Calibri" w:hAnsi="Calibri" w:eastAsia="ＭＳ 明朝" w:cs="Arial" w:asciiTheme="minorAscii" w:hAnsiTheme="minorAscii" w:eastAsiaTheme="minorEastAsia" w:cstheme="minorBidi"/>
          <w:caps w:val="0"/>
          <w:smallCaps w:val="0"/>
          <w:noProof/>
          <w:sz w:val="22"/>
          <w:szCs w:val="22"/>
          <w:lang w:eastAsia="ja-JP"/>
        </w:rPr>
      </w:pPr>
      <w:hyperlink w:anchor="_Toc1858683328">
        <w:r w:rsidRPr="474386DC" w:rsidR="474386DC">
          <w:rPr>
            <w:rStyle w:val="Hyperlink"/>
          </w:rPr>
          <w:t>4.1.</w:t>
        </w:r>
        <w:r>
          <w:tab/>
        </w:r>
        <w:r w:rsidRPr="474386DC" w:rsidR="474386DC">
          <w:rPr>
            <w:rStyle w:val="Hyperlink"/>
          </w:rPr>
          <w:t>Verification of Frequency Filter</w:t>
        </w:r>
        <w:r>
          <w:tab/>
        </w:r>
        <w:r>
          <w:fldChar w:fldCharType="begin"/>
        </w:r>
        <w:r>
          <w:instrText xml:space="preserve">PAGEREF _Toc1858683328 \h</w:instrText>
        </w:r>
        <w:r>
          <w:fldChar w:fldCharType="separate"/>
        </w:r>
        <w:r w:rsidRPr="474386DC" w:rsidR="474386DC">
          <w:rPr>
            <w:rStyle w:val="Hyperlink"/>
          </w:rPr>
          <w:t>37</w:t>
        </w:r>
        <w:r>
          <w:fldChar w:fldCharType="end"/>
        </w:r>
      </w:hyperlink>
    </w:p>
    <w:p w:rsidR="4C35BA5C" w:rsidP="474386DC" w:rsidRDefault="00AC6389" w14:paraId="094D1C83" w14:textId="19DD1B82">
      <w:pPr>
        <w:pStyle w:val="TOC2"/>
        <w:tabs>
          <w:tab w:val="left" w:pos="600"/>
          <w:tab w:val="right" w:leader="dot" w:pos="9360"/>
        </w:tabs>
        <w:rPr>
          <w:rFonts w:ascii="Calibri" w:hAnsi="Calibri" w:eastAsia="ＭＳ 明朝" w:cs="Arial" w:asciiTheme="minorAscii" w:hAnsiTheme="minorAscii" w:eastAsiaTheme="minorEastAsia" w:cstheme="minorBidi"/>
          <w:caps w:val="0"/>
          <w:smallCaps w:val="0"/>
          <w:noProof/>
          <w:sz w:val="22"/>
          <w:szCs w:val="22"/>
          <w:lang w:eastAsia="ja-JP"/>
        </w:rPr>
      </w:pPr>
      <w:hyperlink w:anchor="_Toc874742775">
        <w:r w:rsidRPr="474386DC" w:rsidR="474386DC">
          <w:rPr>
            <w:rStyle w:val="Hyperlink"/>
          </w:rPr>
          <w:t>4.2.</w:t>
        </w:r>
        <w:r>
          <w:tab/>
        </w:r>
        <w:r w:rsidRPr="474386DC" w:rsidR="474386DC">
          <w:rPr>
            <w:rStyle w:val="Hyperlink"/>
          </w:rPr>
          <w:t>Verification of Location Algorithm</w:t>
        </w:r>
        <w:r>
          <w:tab/>
        </w:r>
        <w:r>
          <w:fldChar w:fldCharType="begin"/>
        </w:r>
        <w:r>
          <w:instrText xml:space="preserve">PAGEREF _Toc874742775 \h</w:instrText>
        </w:r>
        <w:r>
          <w:fldChar w:fldCharType="separate"/>
        </w:r>
        <w:r w:rsidRPr="474386DC" w:rsidR="474386DC">
          <w:rPr>
            <w:rStyle w:val="Hyperlink"/>
          </w:rPr>
          <w:t>50</w:t>
        </w:r>
        <w:r>
          <w:fldChar w:fldCharType="end"/>
        </w:r>
      </w:hyperlink>
    </w:p>
    <w:p w:rsidR="4C35BA5C" w:rsidP="474386DC" w:rsidRDefault="00AC6389" w14:paraId="1F3AE1BB" w14:textId="08AC74E0">
      <w:pPr>
        <w:pStyle w:val="TOC3"/>
        <w:tabs>
          <w:tab w:val="left" w:pos="1200"/>
          <w:tab w:val="right" w:leader="dot" w:pos="9360"/>
        </w:tabs>
        <w:rPr>
          <w:rFonts w:ascii="Calibri" w:hAnsi="Calibri" w:eastAsia="ＭＳ 明朝" w:cs="Arial" w:asciiTheme="minorAscii" w:hAnsiTheme="minorAscii" w:eastAsiaTheme="minorEastAsia" w:cstheme="minorBidi"/>
          <w:i w:val="0"/>
          <w:iCs w:val="0"/>
          <w:noProof/>
          <w:sz w:val="22"/>
          <w:szCs w:val="22"/>
          <w:lang w:eastAsia="ja-JP"/>
        </w:rPr>
      </w:pPr>
      <w:hyperlink w:anchor="_Toc976168612">
        <w:r w:rsidRPr="474386DC" w:rsidR="474386DC">
          <w:rPr>
            <w:rStyle w:val="Hyperlink"/>
          </w:rPr>
          <w:t>4.2.1.</w:t>
        </w:r>
        <w:r>
          <w:tab/>
        </w:r>
        <w:r w:rsidRPr="474386DC" w:rsidR="474386DC">
          <w:rPr>
            <w:rStyle w:val="Hyperlink"/>
          </w:rPr>
          <w:t>Spec 1.2.2</w:t>
        </w:r>
        <w:r>
          <w:tab/>
        </w:r>
        <w:r>
          <w:fldChar w:fldCharType="begin"/>
        </w:r>
        <w:r>
          <w:instrText xml:space="preserve">PAGEREF _Toc976168612 \h</w:instrText>
        </w:r>
        <w:r>
          <w:fldChar w:fldCharType="separate"/>
        </w:r>
        <w:r w:rsidRPr="474386DC" w:rsidR="474386DC">
          <w:rPr>
            <w:rStyle w:val="Hyperlink"/>
          </w:rPr>
          <w:t>50</w:t>
        </w:r>
        <w:r>
          <w:fldChar w:fldCharType="end"/>
        </w:r>
      </w:hyperlink>
    </w:p>
    <w:p w:rsidR="4C35BA5C" w:rsidP="474386DC" w:rsidRDefault="00AC6389" w14:paraId="32442A4B" w14:textId="09167DC1">
      <w:pPr>
        <w:pStyle w:val="TOC3"/>
        <w:tabs>
          <w:tab w:val="left" w:pos="1200"/>
          <w:tab w:val="right" w:leader="dot" w:pos="9360"/>
        </w:tabs>
        <w:rPr>
          <w:rFonts w:ascii="Calibri" w:hAnsi="Calibri" w:eastAsia="ＭＳ 明朝" w:cs="Arial" w:asciiTheme="minorAscii" w:hAnsiTheme="minorAscii" w:eastAsiaTheme="minorEastAsia" w:cstheme="minorBidi"/>
          <w:i w:val="0"/>
          <w:iCs w:val="0"/>
          <w:noProof/>
          <w:sz w:val="22"/>
          <w:szCs w:val="22"/>
          <w:lang w:eastAsia="ja-JP"/>
        </w:rPr>
      </w:pPr>
      <w:hyperlink w:anchor="_Toc739901679">
        <w:r w:rsidRPr="474386DC" w:rsidR="474386DC">
          <w:rPr>
            <w:rStyle w:val="Hyperlink"/>
          </w:rPr>
          <w:t>4.2.2.</w:t>
        </w:r>
        <w:r>
          <w:tab/>
        </w:r>
        <w:r w:rsidRPr="474386DC" w:rsidR="474386DC">
          <w:rPr>
            <w:rStyle w:val="Hyperlink"/>
          </w:rPr>
          <w:t>Spec 2.1.1</w:t>
        </w:r>
        <w:r>
          <w:tab/>
        </w:r>
        <w:r>
          <w:fldChar w:fldCharType="begin"/>
        </w:r>
        <w:r>
          <w:instrText xml:space="preserve">PAGEREF _Toc739901679 \h</w:instrText>
        </w:r>
        <w:r>
          <w:fldChar w:fldCharType="separate"/>
        </w:r>
        <w:r w:rsidRPr="474386DC" w:rsidR="474386DC">
          <w:rPr>
            <w:rStyle w:val="Hyperlink"/>
          </w:rPr>
          <w:t>51</w:t>
        </w:r>
        <w:r>
          <w:fldChar w:fldCharType="end"/>
        </w:r>
      </w:hyperlink>
    </w:p>
    <w:p w:rsidR="4C35BA5C" w:rsidP="474386DC" w:rsidRDefault="00AC6389" w14:paraId="06350184" w14:textId="5B5FB3E7">
      <w:pPr>
        <w:pStyle w:val="TOC3"/>
        <w:tabs>
          <w:tab w:val="left" w:pos="1200"/>
          <w:tab w:val="right" w:leader="dot" w:pos="9360"/>
        </w:tabs>
        <w:rPr>
          <w:rFonts w:ascii="Calibri" w:hAnsi="Calibri" w:eastAsia="ＭＳ 明朝" w:cs="Arial" w:asciiTheme="minorAscii" w:hAnsiTheme="minorAscii" w:eastAsiaTheme="minorEastAsia" w:cstheme="minorBidi"/>
          <w:i w:val="0"/>
          <w:iCs w:val="0"/>
          <w:noProof/>
          <w:sz w:val="22"/>
          <w:szCs w:val="22"/>
          <w:lang w:eastAsia="ja-JP"/>
        </w:rPr>
      </w:pPr>
      <w:hyperlink w:anchor="_Toc947513092">
        <w:r w:rsidRPr="474386DC" w:rsidR="474386DC">
          <w:rPr>
            <w:rStyle w:val="Hyperlink"/>
          </w:rPr>
          <w:t>4.2.3.</w:t>
        </w:r>
        <w:r>
          <w:tab/>
        </w:r>
        <w:r w:rsidRPr="474386DC" w:rsidR="474386DC">
          <w:rPr>
            <w:rStyle w:val="Hyperlink"/>
          </w:rPr>
          <w:t>Spec 2.1.2</w:t>
        </w:r>
        <w:r>
          <w:tab/>
        </w:r>
        <w:r>
          <w:fldChar w:fldCharType="begin"/>
        </w:r>
        <w:r>
          <w:instrText xml:space="preserve">PAGEREF _Toc947513092 \h</w:instrText>
        </w:r>
        <w:r>
          <w:fldChar w:fldCharType="separate"/>
        </w:r>
        <w:r w:rsidRPr="474386DC" w:rsidR="474386DC">
          <w:rPr>
            <w:rStyle w:val="Hyperlink"/>
          </w:rPr>
          <w:t>51</w:t>
        </w:r>
        <w:r>
          <w:fldChar w:fldCharType="end"/>
        </w:r>
      </w:hyperlink>
    </w:p>
    <w:p w:rsidR="4C35BA5C" w:rsidP="474386DC" w:rsidRDefault="00AC6389" w14:paraId="64F3E958" w14:textId="2C6C4174">
      <w:pPr>
        <w:pStyle w:val="TOC3"/>
        <w:tabs>
          <w:tab w:val="left" w:pos="1200"/>
          <w:tab w:val="right" w:leader="dot" w:pos="9360"/>
        </w:tabs>
        <w:rPr>
          <w:rFonts w:ascii="Calibri" w:hAnsi="Calibri" w:eastAsia="ＭＳ 明朝" w:cs="Arial" w:asciiTheme="minorAscii" w:hAnsiTheme="minorAscii" w:eastAsiaTheme="minorEastAsia" w:cstheme="minorBidi"/>
          <w:i w:val="0"/>
          <w:iCs w:val="0"/>
          <w:noProof/>
          <w:sz w:val="22"/>
          <w:szCs w:val="22"/>
          <w:lang w:eastAsia="ja-JP"/>
        </w:rPr>
      </w:pPr>
      <w:hyperlink w:anchor="_Toc310695715">
        <w:r w:rsidRPr="474386DC" w:rsidR="474386DC">
          <w:rPr>
            <w:rStyle w:val="Hyperlink"/>
          </w:rPr>
          <w:t>4.2.4.</w:t>
        </w:r>
        <w:r>
          <w:tab/>
        </w:r>
        <w:r w:rsidRPr="474386DC" w:rsidR="474386DC">
          <w:rPr>
            <w:rStyle w:val="Hyperlink"/>
          </w:rPr>
          <w:t>Spec 2.2.1</w:t>
        </w:r>
        <w:r>
          <w:tab/>
        </w:r>
        <w:r>
          <w:fldChar w:fldCharType="begin"/>
        </w:r>
        <w:r>
          <w:instrText xml:space="preserve">PAGEREF _Toc310695715 \h</w:instrText>
        </w:r>
        <w:r>
          <w:fldChar w:fldCharType="separate"/>
        </w:r>
        <w:r w:rsidRPr="474386DC" w:rsidR="474386DC">
          <w:rPr>
            <w:rStyle w:val="Hyperlink"/>
          </w:rPr>
          <w:t>52</w:t>
        </w:r>
        <w:r>
          <w:fldChar w:fldCharType="end"/>
        </w:r>
      </w:hyperlink>
    </w:p>
    <w:p w:rsidR="4C35BA5C" w:rsidP="474386DC" w:rsidRDefault="00AC6389" w14:paraId="5F997731" w14:textId="3258A3AD">
      <w:pPr>
        <w:pStyle w:val="TOC3"/>
        <w:tabs>
          <w:tab w:val="left" w:pos="1200"/>
          <w:tab w:val="right" w:leader="dot" w:pos="9360"/>
        </w:tabs>
        <w:rPr>
          <w:rFonts w:ascii="Calibri" w:hAnsi="Calibri" w:eastAsia="ＭＳ 明朝" w:cs="Arial" w:asciiTheme="minorAscii" w:hAnsiTheme="minorAscii" w:eastAsiaTheme="minorEastAsia" w:cstheme="minorBidi"/>
          <w:i w:val="0"/>
          <w:iCs w:val="0"/>
          <w:noProof/>
          <w:sz w:val="22"/>
          <w:szCs w:val="22"/>
          <w:lang w:eastAsia="ja-JP"/>
        </w:rPr>
      </w:pPr>
      <w:hyperlink w:anchor="_Toc408206151">
        <w:r w:rsidRPr="474386DC" w:rsidR="474386DC">
          <w:rPr>
            <w:rStyle w:val="Hyperlink"/>
          </w:rPr>
          <w:t>4.2.5.</w:t>
        </w:r>
        <w:r>
          <w:tab/>
        </w:r>
        <w:r w:rsidRPr="474386DC" w:rsidR="474386DC">
          <w:rPr>
            <w:rStyle w:val="Hyperlink"/>
          </w:rPr>
          <w:t>Spec 2.2.2</w:t>
        </w:r>
        <w:r>
          <w:tab/>
        </w:r>
        <w:r>
          <w:fldChar w:fldCharType="begin"/>
        </w:r>
        <w:r>
          <w:instrText xml:space="preserve">PAGEREF _Toc408206151 \h</w:instrText>
        </w:r>
        <w:r>
          <w:fldChar w:fldCharType="separate"/>
        </w:r>
        <w:r w:rsidRPr="474386DC" w:rsidR="474386DC">
          <w:rPr>
            <w:rStyle w:val="Hyperlink"/>
          </w:rPr>
          <w:t>52</w:t>
        </w:r>
        <w:r>
          <w:fldChar w:fldCharType="end"/>
        </w:r>
      </w:hyperlink>
    </w:p>
    <w:p w:rsidR="4C35BA5C" w:rsidP="474386DC" w:rsidRDefault="00AC6389" w14:paraId="5A953FC9" w14:textId="5B387284">
      <w:pPr>
        <w:pStyle w:val="TOC2"/>
        <w:tabs>
          <w:tab w:val="left" w:pos="600"/>
          <w:tab w:val="right" w:leader="dot" w:pos="9360"/>
        </w:tabs>
        <w:rPr>
          <w:rFonts w:ascii="Calibri" w:hAnsi="Calibri" w:eastAsia="ＭＳ 明朝" w:cs="Arial" w:asciiTheme="minorAscii" w:hAnsiTheme="minorAscii" w:eastAsiaTheme="minorEastAsia" w:cstheme="minorBidi"/>
          <w:caps w:val="0"/>
          <w:smallCaps w:val="0"/>
          <w:noProof/>
          <w:sz w:val="22"/>
          <w:szCs w:val="22"/>
          <w:lang w:eastAsia="ja-JP"/>
        </w:rPr>
      </w:pPr>
      <w:hyperlink w:anchor="_Toc303072267">
        <w:r w:rsidRPr="474386DC" w:rsidR="474386DC">
          <w:rPr>
            <w:rStyle w:val="Hyperlink"/>
          </w:rPr>
          <w:t>4.3.</w:t>
        </w:r>
        <w:r>
          <w:tab/>
        </w:r>
        <w:r w:rsidRPr="474386DC" w:rsidR="474386DC">
          <w:rPr>
            <w:rStyle w:val="Hyperlink"/>
          </w:rPr>
          <w:t>Verification of Code Interface</w:t>
        </w:r>
        <w:r>
          <w:tab/>
        </w:r>
        <w:r>
          <w:fldChar w:fldCharType="begin"/>
        </w:r>
        <w:r>
          <w:instrText xml:space="preserve">PAGEREF _Toc303072267 \h</w:instrText>
        </w:r>
        <w:r>
          <w:fldChar w:fldCharType="separate"/>
        </w:r>
        <w:r w:rsidRPr="474386DC" w:rsidR="474386DC">
          <w:rPr>
            <w:rStyle w:val="Hyperlink"/>
          </w:rPr>
          <w:t>53</w:t>
        </w:r>
        <w:r>
          <w:fldChar w:fldCharType="end"/>
        </w:r>
      </w:hyperlink>
    </w:p>
    <w:p w:rsidR="4C35BA5C" w:rsidP="474386DC" w:rsidRDefault="00AC6389" w14:paraId="32C0542A" w14:textId="3277A28C">
      <w:pPr>
        <w:pStyle w:val="TOC3"/>
        <w:tabs>
          <w:tab w:val="left" w:pos="1200"/>
          <w:tab w:val="right" w:leader="dot" w:pos="9360"/>
        </w:tabs>
        <w:rPr>
          <w:rFonts w:ascii="Calibri" w:hAnsi="Calibri" w:eastAsia="ＭＳ 明朝" w:cs="Arial" w:asciiTheme="minorAscii" w:hAnsiTheme="minorAscii" w:eastAsiaTheme="minorEastAsia" w:cstheme="minorBidi"/>
          <w:i w:val="0"/>
          <w:iCs w:val="0"/>
          <w:noProof/>
          <w:sz w:val="22"/>
          <w:szCs w:val="22"/>
          <w:lang w:eastAsia="ja-JP"/>
        </w:rPr>
      </w:pPr>
      <w:hyperlink w:anchor="_Toc704203568">
        <w:r w:rsidRPr="474386DC" w:rsidR="474386DC">
          <w:rPr>
            <w:rStyle w:val="Hyperlink"/>
          </w:rPr>
          <w:t>4.3.1.</w:t>
        </w:r>
        <w:r>
          <w:tab/>
        </w:r>
        <w:r w:rsidRPr="474386DC" w:rsidR="474386DC">
          <w:rPr>
            <w:rStyle w:val="Hyperlink"/>
          </w:rPr>
          <w:t>Requirement 2.2</w:t>
        </w:r>
        <w:r>
          <w:tab/>
        </w:r>
        <w:r>
          <w:fldChar w:fldCharType="begin"/>
        </w:r>
        <w:r>
          <w:instrText xml:space="preserve">PAGEREF _Toc704203568 \h</w:instrText>
        </w:r>
        <w:r>
          <w:fldChar w:fldCharType="separate"/>
        </w:r>
        <w:r w:rsidRPr="474386DC" w:rsidR="474386DC">
          <w:rPr>
            <w:rStyle w:val="Hyperlink"/>
          </w:rPr>
          <w:t>53</w:t>
        </w:r>
        <w:r>
          <w:fldChar w:fldCharType="end"/>
        </w:r>
      </w:hyperlink>
    </w:p>
    <w:p w:rsidR="4C35BA5C" w:rsidP="474386DC" w:rsidRDefault="00AC6389" w14:paraId="51911104" w14:textId="5EC1F35C">
      <w:pPr>
        <w:pStyle w:val="TOC2"/>
        <w:tabs>
          <w:tab w:val="left" w:pos="600"/>
          <w:tab w:val="right" w:leader="dot" w:pos="9360"/>
        </w:tabs>
        <w:rPr>
          <w:rFonts w:ascii="Calibri" w:hAnsi="Calibri" w:eastAsia="ＭＳ 明朝" w:cs="Arial" w:asciiTheme="minorAscii" w:hAnsiTheme="minorAscii" w:eastAsiaTheme="minorEastAsia" w:cstheme="minorBidi"/>
          <w:caps w:val="0"/>
          <w:smallCaps w:val="0"/>
          <w:noProof/>
          <w:sz w:val="22"/>
          <w:szCs w:val="22"/>
          <w:lang w:eastAsia="ja-JP"/>
        </w:rPr>
      </w:pPr>
      <w:hyperlink w:anchor="_Toc2095300315">
        <w:r w:rsidRPr="474386DC" w:rsidR="474386DC">
          <w:rPr>
            <w:rStyle w:val="Hyperlink"/>
          </w:rPr>
          <w:t>4.4.</w:t>
        </w:r>
        <w:r>
          <w:tab/>
        </w:r>
        <w:r w:rsidRPr="474386DC" w:rsidR="474386DC">
          <w:rPr>
            <w:rStyle w:val="Hyperlink"/>
          </w:rPr>
          <w:t>Verification of Time Difference of Arrival</w:t>
        </w:r>
        <w:r>
          <w:tab/>
        </w:r>
        <w:r>
          <w:fldChar w:fldCharType="begin"/>
        </w:r>
        <w:r>
          <w:instrText xml:space="preserve">PAGEREF _Toc2095300315 \h</w:instrText>
        </w:r>
        <w:r>
          <w:fldChar w:fldCharType="separate"/>
        </w:r>
        <w:r w:rsidRPr="474386DC" w:rsidR="474386DC">
          <w:rPr>
            <w:rStyle w:val="Hyperlink"/>
          </w:rPr>
          <w:t>54</w:t>
        </w:r>
        <w:r>
          <w:fldChar w:fldCharType="end"/>
        </w:r>
      </w:hyperlink>
    </w:p>
    <w:p w:rsidR="4C35BA5C" w:rsidP="474386DC" w:rsidRDefault="00AC6389" w14:paraId="3F8FC93D" w14:textId="02030F29">
      <w:pPr>
        <w:pStyle w:val="TOC2"/>
        <w:tabs>
          <w:tab w:val="left" w:pos="600"/>
          <w:tab w:val="right" w:leader="dot" w:pos="9360"/>
        </w:tabs>
        <w:rPr>
          <w:rFonts w:ascii="Calibri" w:hAnsi="Calibri" w:eastAsia="ＭＳ 明朝" w:cs="Arial" w:asciiTheme="minorAscii" w:hAnsiTheme="minorAscii" w:eastAsiaTheme="minorEastAsia" w:cstheme="minorBidi"/>
          <w:caps w:val="0"/>
          <w:smallCaps w:val="0"/>
          <w:noProof/>
          <w:sz w:val="22"/>
          <w:szCs w:val="22"/>
          <w:lang w:eastAsia="ja-JP"/>
        </w:rPr>
      </w:pPr>
      <w:hyperlink w:anchor="_Toc1832698705">
        <w:r w:rsidRPr="474386DC" w:rsidR="474386DC">
          <w:rPr>
            <w:rStyle w:val="Hyperlink"/>
          </w:rPr>
          <w:t>4.5.</w:t>
        </w:r>
        <w:r>
          <w:tab/>
        </w:r>
        <w:r w:rsidRPr="474386DC" w:rsidR="474386DC">
          <w:rPr>
            <w:rStyle w:val="Hyperlink"/>
          </w:rPr>
          <w:t>Verification of Hydrophone Array</w:t>
        </w:r>
        <w:r>
          <w:tab/>
        </w:r>
        <w:r>
          <w:fldChar w:fldCharType="begin"/>
        </w:r>
        <w:r>
          <w:instrText xml:space="preserve">PAGEREF _Toc1832698705 \h</w:instrText>
        </w:r>
        <w:r>
          <w:fldChar w:fldCharType="separate"/>
        </w:r>
        <w:r w:rsidRPr="474386DC" w:rsidR="474386DC">
          <w:rPr>
            <w:rStyle w:val="Hyperlink"/>
          </w:rPr>
          <w:t>58</w:t>
        </w:r>
        <w:r>
          <w:fldChar w:fldCharType="end"/>
        </w:r>
      </w:hyperlink>
    </w:p>
    <w:p w:rsidR="4C35BA5C" w:rsidP="474386DC" w:rsidRDefault="00AC6389" w14:paraId="51BBDFF1" w14:textId="375CA59E">
      <w:pPr>
        <w:pStyle w:val="TOC3"/>
        <w:tabs>
          <w:tab w:val="left" w:pos="1200"/>
          <w:tab w:val="right" w:leader="dot" w:pos="9360"/>
        </w:tabs>
        <w:rPr>
          <w:rFonts w:ascii="Calibri" w:hAnsi="Calibri" w:eastAsia="ＭＳ 明朝" w:cs="Arial" w:asciiTheme="minorAscii" w:hAnsiTheme="minorAscii" w:eastAsiaTheme="minorEastAsia" w:cstheme="minorBidi"/>
          <w:i w:val="0"/>
          <w:iCs w:val="0"/>
          <w:noProof/>
          <w:sz w:val="22"/>
          <w:szCs w:val="22"/>
          <w:lang w:eastAsia="ja-JP"/>
        </w:rPr>
      </w:pPr>
      <w:hyperlink w:anchor="_Toc1991667570">
        <w:r w:rsidRPr="474386DC" w:rsidR="474386DC">
          <w:rPr>
            <w:rStyle w:val="Hyperlink"/>
          </w:rPr>
          <w:t>4.5.1.</w:t>
        </w:r>
        <w:r>
          <w:tab/>
        </w:r>
        <w:r w:rsidRPr="474386DC" w:rsidR="474386DC">
          <w:rPr>
            <w:rStyle w:val="Hyperlink"/>
          </w:rPr>
          <w:t>Spec 1.1.1</w:t>
        </w:r>
        <w:r>
          <w:tab/>
        </w:r>
        <w:r>
          <w:fldChar w:fldCharType="begin"/>
        </w:r>
        <w:r>
          <w:instrText xml:space="preserve">PAGEREF _Toc1991667570 \h</w:instrText>
        </w:r>
        <w:r>
          <w:fldChar w:fldCharType="separate"/>
        </w:r>
        <w:r w:rsidRPr="474386DC" w:rsidR="474386DC">
          <w:rPr>
            <w:rStyle w:val="Hyperlink"/>
          </w:rPr>
          <w:t>58</w:t>
        </w:r>
        <w:r>
          <w:fldChar w:fldCharType="end"/>
        </w:r>
      </w:hyperlink>
    </w:p>
    <w:p w:rsidR="4C35BA5C" w:rsidP="474386DC" w:rsidRDefault="00AC6389" w14:paraId="7354DFB5" w14:textId="016B0EF2">
      <w:pPr>
        <w:pStyle w:val="TOC3"/>
        <w:tabs>
          <w:tab w:val="left" w:pos="1200"/>
          <w:tab w:val="right" w:leader="dot" w:pos="9360"/>
        </w:tabs>
        <w:rPr>
          <w:rFonts w:ascii="Calibri" w:hAnsi="Calibri" w:eastAsia="ＭＳ 明朝" w:cs="Arial" w:asciiTheme="minorAscii" w:hAnsiTheme="minorAscii" w:eastAsiaTheme="minorEastAsia" w:cstheme="minorBidi"/>
          <w:i w:val="0"/>
          <w:iCs w:val="0"/>
          <w:noProof/>
          <w:sz w:val="22"/>
          <w:szCs w:val="22"/>
          <w:lang w:eastAsia="ja-JP"/>
        </w:rPr>
      </w:pPr>
      <w:hyperlink w:anchor="_Toc2142956036">
        <w:r w:rsidRPr="474386DC" w:rsidR="474386DC">
          <w:rPr>
            <w:rStyle w:val="Hyperlink"/>
          </w:rPr>
          <w:t>4.5.2.</w:t>
        </w:r>
        <w:r>
          <w:tab/>
        </w:r>
        <w:r w:rsidRPr="474386DC" w:rsidR="474386DC">
          <w:rPr>
            <w:rStyle w:val="Hyperlink"/>
          </w:rPr>
          <w:t>Spec 3.1.1</w:t>
        </w:r>
        <w:r>
          <w:tab/>
        </w:r>
        <w:r>
          <w:fldChar w:fldCharType="begin"/>
        </w:r>
        <w:r>
          <w:instrText xml:space="preserve">PAGEREF _Toc2142956036 \h</w:instrText>
        </w:r>
        <w:r>
          <w:fldChar w:fldCharType="separate"/>
        </w:r>
        <w:r w:rsidRPr="474386DC" w:rsidR="474386DC">
          <w:rPr>
            <w:rStyle w:val="Hyperlink"/>
          </w:rPr>
          <w:t>59</w:t>
        </w:r>
        <w:r>
          <w:fldChar w:fldCharType="end"/>
        </w:r>
      </w:hyperlink>
    </w:p>
    <w:p w:rsidR="4C35BA5C" w:rsidP="474386DC" w:rsidRDefault="00AC6389" w14:paraId="416E9FE9" w14:textId="5EBFF0D0">
      <w:pPr>
        <w:pStyle w:val="TOC3"/>
        <w:tabs>
          <w:tab w:val="left" w:pos="1200"/>
          <w:tab w:val="right" w:leader="dot" w:pos="9360"/>
        </w:tabs>
        <w:rPr>
          <w:rFonts w:ascii="Calibri" w:hAnsi="Calibri" w:eastAsia="ＭＳ 明朝" w:cs="Arial" w:asciiTheme="minorAscii" w:hAnsiTheme="minorAscii" w:eastAsiaTheme="minorEastAsia" w:cstheme="minorBidi"/>
          <w:i w:val="0"/>
          <w:iCs w:val="0"/>
          <w:noProof/>
          <w:sz w:val="22"/>
          <w:szCs w:val="22"/>
          <w:lang w:eastAsia="ja-JP"/>
        </w:rPr>
      </w:pPr>
      <w:hyperlink w:anchor="_Toc350204756">
        <w:r w:rsidRPr="474386DC" w:rsidR="474386DC">
          <w:rPr>
            <w:rStyle w:val="Hyperlink"/>
          </w:rPr>
          <w:t>4.5.3.</w:t>
        </w:r>
        <w:r>
          <w:tab/>
        </w:r>
        <w:r w:rsidRPr="474386DC" w:rsidR="474386DC">
          <w:rPr>
            <w:rStyle w:val="Hyperlink"/>
          </w:rPr>
          <w:t>Spec 3.1.2</w:t>
        </w:r>
        <w:r>
          <w:tab/>
        </w:r>
        <w:r>
          <w:fldChar w:fldCharType="begin"/>
        </w:r>
        <w:r>
          <w:instrText xml:space="preserve">PAGEREF _Toc350204756 \h</w:instrText>
        </w:r>
        <w:r>
          <w:fldChar w:fldCharType="separate"/>
        </w:r>
        <w:r w:rsidRPr="474386DC" w:rsidR="474386DC">
          <w:rPr>
            <w:rStyle w:val="Hyperlink"/>
          </w:rPr>
          <w:t>59</w:t>
        </w:r>
        <w:r>
          <w:fldChar w:fldCharType="end"/>
        </w:r>
      </w:hyperlink>
    </w:p>
    <w:p w:rsidR="4C35BA5C" w:rsidP="474386DC" w:rsidRDefault="00AC6389" w14:paraId="4D9E77AA" w14:textId="705FE58A">
      <w:pPr>
        <w:pStyle w:val="TOC3"/>
        <w:tabs>
          <w:tab w:val="left" w:pos="1200"/>
          <w:tab w:val="right" w:leader="dot" w:pos="9360"/>
        </w:tabs>
        <w:rPr>
          <w:rFonts w:ascii="Calibri" w:hAnsi="Calibri" w:eastAsia="ＭＳ 明朝" w:cs="Arial" w:asciiTheme="minorAscii" w:hAnsiTheme="minorAscii" w:eastAsiaTheme="minorEastAsia" w:cstheme="minorBidi"/>
          <w:i w:val="0"/>
          <w:iCs w:val="0"/>
          <w:noProof/>
          <w:sz w:val="22"/>
          <w:szCs w:val="22"/>
          <w:lang w:eastAsia="ja-JP"/>
        </w:rPr>
      </w:pPr>
      <w:hyperlink w:anchor="_Toc908108591">
        <w:r w:rsidRPr="474386DC" w:rsidR="474386DC">
          <w:rPr>
            <w:rStyle w:val="Hyperlink"/>
          </w:rPr>
          <w:t>4.5.4.</w:t>
        </w:r>
        <w:r>
          <w:tab/>
        </w:r>
        <w:r w:rsidRPr="474386DC" w:rsidR="474386DC">
          <w:rPr>
            <w:rStyle w:val="Hyperlink"/>
          </w:rPr>
          <w:t>Spec 3.1.3</w:t>
        </w:r>
        <w:r>
          <w:tab/>
        </w:r>
        <w:r>
          <w:fldChar w:fldCharType="begin"/>
        </w:r>
        <w:r>
          <w:instrText xml:space="preserve">PAGEREF _Toc908108591 \h</w:instrText>
        </w:r>
        <w:r>
          <w:fldChar w:fldCharType="separate"/>
        </w:r>
        <w:r w:rsidRPr="474386DC" w:rsidR="474386DC">
          <w:rPr>
            <w:rStyle w:val="Hyperlink"/>
          </w:rPr>
          <w:t>59</w:t>
        </w:r>
        <w:r>
          <w:fldChar w:fldCharType="end"/>
        </w:r>
      </w:hyperlink>
    </w:p>
    <w:p w:rsidR="4C35BA5C" w:rsidP="474386DC" w:rsidRDefault="00AC6389" w14:paraId="4DAF61B5" w14:textId="4649DD73">
      <w:pPr>
        <w:pStyle w:val="TOC3"/>
        <w:tabs>
          <w:tab w:val="left" w:pos="1200"/>
          <w:tab w:val="right" w:leader="dot" w:pos="9360"/>
        </w:tabs>
        <w:rPr>
          <w:rFonts w:ascii="Calibri" w:hAnsi="Calibri" w:eastAsia="ＭＳ 明朝" w:cs="Arial" w:asciiTheme="minorAscii" w:hAnsiTheme="minorAscii" w:eastAsiaTheme="minorEastAsia" w:cstheme="minorBidi"/>
          <w:i w:val="0"/>
          <w:iCs w:val="0"/>
          <w:noProof/>
          <w:sz w:val="22"/>
          <w:szCs w:val="22"/>
          <w:lang w:eastAsia="ja-JP"/>
        </w:rPr>
      </w:pPr>
      <w:hyperlink w:anchor="_Toc550223398">
        <w:r w:rsidRPr="474386DC" w:rsidR="474386DC">
          <w:rPr>
            <w:rStyle w:val="Hyperlink"/>
          </w:rPr>
          <w:t>4.5.5.</w:t>
        </w:r>
        <w:r>
          <w:tab/>
        </w:r>
        <w:r w:rsidRPr="474386DC" w:rsidR="474386DC">
          <w:rPr>
            <w:rStyle w:val="Hyperlink"/>
          </w:rPr>
          <w:t>Spec 3.1.4</w:t>
        </w:r>
        <w:r>
          <w:tab/>
        </w:r>
        <w:r>
          <w:fldChar w:fldCharType="begin"/>
        </w:r>
        <w:r>
          <w:instrText xml:space="preserve">PAGEREF _Toc550223398 \h</w:instrText>
        </w:r>
        <w:r>
          <w:fldChar w:fldCharType="separate"/>
        </w:r>
        <w:r w:rsidRPr="474386DC" w:rsidR="474386DC">
          <w:rPr>
            <w:rStyle w:val="Hyperlink"/>
          </w:rPr>
          <w:t>59</w:t>
        </w:r>
        <w:r>
          <w:fldChar w:fldCharType="end"/>
        </w:r>
      </w:hyperlink>
    </w:p>
    <w:p w:rsidR="4C35BA5C" w:rsidP="474386DC" w:rsidRDefault="00AC6389" w14:paraId="1D93B849" w14:textId="48778A46">
      <w:pPr>
        <w:pStyle w:val="TOC3"/>
        <w:tabs>
          <w:tab w:val="left" w:pos="1200"/>
          <w:tab w:val="right" w:leader="dot" w:pos="9360"/>
        </w:tabs>
        <w:rPr>
          <w:rFonts w:ascii="Calibri" w:hAnsi="Calibri" w:eastAsia="ＭＳ 明朝" w:cs="Arial" w:asciiTheme="minorAscii" w:hAnsiTheme="minorAscii" w:eastAsiaTheme="minorEastAsia" w:cstheme="minorBidi"/>
          <w:i w:val="0"/>
          <w:iCs w:val="0"/>
          <w:noProof/>
          <w:sz w:val="22"/>
          <w:szCs w:val="22"/>
          <w:lang w:eastAsia="ja-JP"/>
        </w:rPr>
      </w:pPr>
      <w:hyperlink w:anchor="_Toc1838950156">
        <w:r w:rsidRPr="474386DC" w:rsidR="474386DC">
          <w:rPr>
            <w:rStyle w:val="Hyperlink"/>
          </w:rPr>
          <w:t>4.5.6.</w:t>
        </w:r>
        <w:r>
          <w:tab/>
        </w:r>
        <w:r w:rsidRPr="474386DC" w:rsidR="474386DC">
          <w:rPr>
            <w:rStyle w:val="Hyperlink"/>
          </w:rPr>
          <w:t>Req 3.1</w:t>
        </w:r>
        <w:r>
          <w:tab/>
        </w:r>
        <w:r>
          <w:fldChar w:fldCharType="begin"/>
        </w:r>
        <w:r>
          <w:instrText xml:space="preserve">PAGEREF _Toc1838950156 \h</w:instrText>
        </w:r>
        <w:r>
          <w:fldChar w:fldCharType="separate"/>
        </w:r>
        <w:r w:rsidRPr="474386DC" w:rsidR="474386DC">
          <w:rPr>
            <w:rStyle w:val="Hyperlink"/>
          </w:rPr>
          <w:t>60</w:t>
        </w:r>
        <w:r>
          <w:fldChar w:fldCharType="end"/>
        </w:r>
      </w:hyperlink>
    </w:p>
    <w:p w:rsidR="4C35BA5C" w:rsidP="474386DC" w:rsidRDefault="00AC6389" w14:paraId="546BF294" w14:textId="1DC8A353">
      <w:pPr>
        <w:pStyle w:val="TOC3"/>
        <w:tabs>
          <w:tab w:val="left" w:pos="1200"/>
          <w:tab w:val="right" w:leader="dot" w:pos="9360"/>
        </w:tabs>
        <w:rPr>
          <w:rFonts w:ascii="Calibri" w:hAnsi="Calibri" w:eastAsia="ＭＳ 明朝" w:cs="Arial" w:asciiTheme="minorAscii" w:hAnsiTheme="minorAscii" w:eastAsiaTheme="minorEastAsia" w:cstheme="minorBidi"/>
          <w:i w:val="0"/>
          <w:iCs w:val="0"/>
          <w:noProof/>
          <w:sz w:val="22"/>
          <w:szCs w:val="22"/>
          <w:lang w:eastAsia="ja-JP"/>
        </w:rPr>
      </w:pPr>
      <w:hyperlink w:anchor="_Toc2143382752">
        <w:r w:rsidRPr="474386DC" w:rsidR="474386DC">
          <w:rPr>
            <w:rStyle w:val="Hyperlink"/>
          </w:rPr>
          <w:t>4.5.7.</w:t>
        </w:r>
        <w:r>
          <w:tab/>
        </w:r>
        <w:r w:rsidRPr="474386DC" w:rsidR="474386DC">
          <w:rPr>
            <w:rStyle w:val="Hyperlink"/>
          </w:rPr>
          <w:t>Spec 3.2.1</w:t>
        </w:r>
        <w:r>
          <w:tab/>
        </w:r>
        <w:r>
          <w:fldChar w:fldCharType="begin"/>
        </w:r>
        <w:r>
          <w:instrText xml:space="preserve">PAGEREF _Toc2143382752 \h</w:instrText>
        </w:r>
        <w:r>
          <w:fldChar w:fldCharType="separate"/>
        </w:r>
        <w:r w:rsidRPr="474386DC" w:rsidR="474386DC">
          <w:rPr>
            <w:rStyle w:val="Hyperlink"/>
          </w:rPr>
          <w:t>60</w:t>
        </w:r>
        <w:r>
          <w:fldChar w:fldCharType="end"/>
        </w:r>
      </w:hyperlink>
    </w:p>
    <w:p w:rsidR="4C35BA5C" w:rsidP="474386DC" w:rsidRDefault="00AC6389" w14:paraId="0CAED465" w14:textId="5C1E240F">
      <w:pPr>
        <w:pStyle w:val="TOC2"/>
        <w:tabs>
          <w:tab w:val="left" w:pos="600"/>
          <w:tab w:val="right" w:leader="dot" w:pos="9360"/>
        </w:tabs>
        <w:rPr>
          <w:rFonts w:ascii="Calibri" w:hAnsi="Calibri" w:eastAsia="ＭＳ 明朝" w:cs="Arial" w:asciiTheme="minorAscii" w:hAnsiTheme="minorAscii" w:eastAsiaTheme="minorEastAsia" w:cstheme="minorBidi"/>
          <w:caps w:val="0"/>
          <w:smallCaps w:val="0"/>
          <w:noProof/>
          <w:sz w:val="22"/>
          <w:szCs w:val="22"/>
          <w:lang w:eastAsia="ja-JP"/>
        </w:rPr>
      </w:pPr>
      <w:hyperlink w:anchor="_Toc1085150378">
        <w:r w:rsidRPr="474386DC" w:rsidR="474386DC">
          <w:rPr>
            <w:rStyle w:val="Hyperlink"/>
          </w:rPr>
          <w:t>4.6.</w:t>
        </w:r>
        <w:r>
          <w:tab/>
        </w:r>
        <w:r w:rsidRPr="474386DC" w:rsidR="474386DC">
          <w:rPr>
            <w:rStyle w:val="Hyperlink"/>
          </w:rPr>
          <w:t>System-level verification</w:t>
        </w:r>
        <w:r>
          <w:tab/>
        </w:r>
        <w:r>
          <w:fldChar w:fldCharType="begin"/>
        </w:r>
        <w:r>
          <w:instrText xml:space="preserve">PAGEREF _Toc1085150378 \h</w:instrText>
        </w:r>
        <w:r>
          <w:fldChar w:fldCharType="separate"/>
        </w:r>
        <w:r w:rsidRPr="474386DC" w:rsidR="474386DC">
          <w:rPr>
            <w:rStyle w:val="Hyperlink"/>
          </w:rPr>
          <w:t>61</w:t>
        </w:r>
        <w:r>
          <w:fldChar w:fldCharType="end"/>
        </w:r>
      </w:hyperlink>
    </w:p>
    <w:p w:rsidR="4C35BA5C" w:rsidP="474386DC" w:rsidRDefault="00AC6389" w14:paraId="1287F585" w14:textId="29E294E9">
      <w:pPr>
        <w:pStyle w:val="TOC3"/>
        <w:tabs>
          <w:tab w:val="left" w:pos="1200"/>
          <w:tab w:val="right" w:leader="dot" w:pos="9360"/>
        </w:tabs>
        <w:rPr>
          <w:rFonts w:ascii="Calibri" w:hAnsi="Calibri" w:eastAsia="ＭＳ 明朝" w:cs="Arial" w:asciiTheme="minorAscii" w:hAnsiTheme="minorAscii" w:eastAsiaTheme="minorEastAsia" w:cstheme="minorBidi"/>
          <w:i w:val="0"/>
          <w:iCs w:val="0"/>
          <w:noProof/>
          <w:sz w:val="22"/>
          <w:szCs w:val="22"/>
          <w:lang w:eastAsia="ja-JP"/>
        </w:rPr>
      </w:pPr>
      <w:hyperlink w:anchor="_Toc88330239">
        <w:r w:rsidRPr="474386DC" w:rsidR="474386DC">
          <w:rPr>
            <w:rStyle w:val="Hyperlink"/>
          </w:rPr>
          <w:t>4.6.1.</w:t>
        </w:r>
        <w:r>
          <w:tab/>
        </w:r>
        <w:r w:rsidRPr="474386DC" w:rsidR="474386DC">
          <w:rPr>
            <w:rStyle w:val="Hyperlink"/>
          </w:rPr>
          <w:t>Req 1.1</w:t>
        </w:r>
        <w:r>
          <w:tab/>
        </w:r>
        <w:r>
          <w:fldChar w:fldCharType="begin"/>
        </w:r>
        <w:r>
          <w:instrText xml:space="preserve">PAGEREF _Toc88330239 \h</w:instrText>
        </w:r>
        <w:r>
          <w:fldChar w:fldCharType="separate"/>
        </w:r>
        <w:r w:rsidRPr="474386DC" w:rsidR="474386DC">
          <w:rPr>
            <w:rStyle w:val="Hyperlink"/>
          </w:rPr>
          <w:t>61</w:t>
        </w:r>
        <w:r>
          <w:fldChar w:fldCharType="end"/>
        </w:r>
      </w:hyperlink>
    </w:p>
    <w:p w:rsidR="4C35BA5C" w:rsidP="474386DC" w:rsidRDefault="00AC6389" w14:paraId="7FD2695C" w14:textId="2E317D71">
      <w:pPr>
        <w:pStyle w:val="TOC3"/>
        <w:tabs>
          <w:tab w:val="left" w:pos="1200"/>
          <w:tab w:val="right" w:leader="dot" w:pos="9360"/>
        </w:tabs>
        <w:rPr>
          <w:rFonts w:ascii="Calibri" w:hAnsi="Calibri" w:eastAsia="ＭＳ 明朝" w:cs="Arial" w:asciiTheme="minorAscii" w:hAnsiTheme="minorAscii" w:eastAsiaTheme="minorEastAsia" w:cstheme="minorBidi"/>
          <w:i w:val="0"/>
          <w:iCs w:val="0"/>
          <w:noProof/>
          <w:sz w:val="22"/>
          <w:szCs w:val="22"/>
          <w:lang w:eastAsia="ja-JP"/>
        </w:rPr>
      </w:pPr>
      <w:hyperlink w:anchor="_Toc1730698980">
        <w:r w:rsidRPr="474386DC" w:rsidR="474386DC">
          <w:rPr>
            <w:rStyle w:val="Hyperlink"/>
          </w:rPr>
          <w:t>4.6.2.</w:t>
        </w:r>
        <w:r>
          <w:tab/>
        </w:r>
        <w:r w:rsidRPr="474386DC" w:rsidR="474386DC">
          <w:rPr>
            <w:rStyle w:val="Hyperlink"/>
          </w:rPr>
          <w:t>Req 1.2</w:t>
        </w:r>
        <w:r>
          <w:tab/>
        </w:r>
        <w:r>
          <w:fldChar w:fldCharType="begin"/>
        </w:r>
        <w:r>
          <w:instrText xml:space="preserve">PAGEREF _Toc1730698980 \h</w:instrText>
        </w:r>
        <w:r>
          <w:fldChar w:fldCharType="separate"/>
        </w:r>
        <w:r w:rsidRPr="474386DC" w:rsidR="474386DC">
          <w:rPr>
            <w:rStyle w:val="Hyperlink"/>
          </w:rPr>
          <w:t>62</w:t>
        </w:r>
        <w:r>
          <w:fldChar w:fldCharType="end"/>
        </w:r>
      </w:hyperlink>
    </w:p>
    <w:p w:rsidR="4C35BA5C" w:rsidP="474386DC" w:rsidRDefault="00AC6389" w14:paraId="18D635DB" w14:textId="65F551D7">
      <w:pPr>
        <w:pStyle w:val="TOC3"/>
        <w:tabs>
          <w:tab w:val="left" w:pos="1200"/>
          <w:tab w:val="right" w:leader="dot" w:pos="9360"/>
        </w:tabs>
        <w:rPr>
          <w:rFonts w:ascii="Calibri" w:hAnsi="Calibri" w:eastAsia="ＭＳ 明朝" w:cs="Arial" w:asciiTheme="minorAscii" w:hAnsiTheme="minorAscii" w:eastAsiaTheme="minorEastAsia" w:cstheme="minorBidi"/>
          <w:i w:val="0"/>
          <w:iCs w:val="0"/>
          <w:noProof/>
          <w:sz w:val="22"/>
          <w:szCs w:val="22"/>
          <w:lang w:eastAsia="ja-JP"/>
        </w:rPr>
      </w:pPr>
      <w:hyperlink w:anchor="_Toc179353024">
        <w:r w:rsidRPr="474386DC" w:rsidR="474386DC">
          <w:rPr>
            <w:rStyle w:val="Hyperlink"/>
          </w:rPr>
          <w:t>4.6.3.</w:t>
        </w:r>
        <w:r>
          <w:tab/>
        </w:r>
        <w:r w:rsidRPr="474386DC" w:rsidR="474386DC">
          <w:rPr>
            <w:rStyle w:val="Hyperlink"/>
          </w:rPr>
          <w:t>Req 3.2</w:t>
        </w:r>
        <w:r>
          <w:tab/>
        </w:r>
        <w:r>
          <w:fldChar w:fldCharType="begin"/>
        </w:r>
        <w:r>
          <w:instrText xml:space="preserve">PAGEREF _Toc179353024 \h</w:instrText>
        </w:r>
        <w:r>
          <w:fldChar w:fldCharType="separate"/>
        </w:r>
        <w:r w:rsidRPr="474386DC" w:rsidR="474386DC">
          <w:rPr>
            <w:rStyle w:val="Hyperlink"/>
          </w:rPr>
          <w:t>65</w:t>
        </w:r>
        <w:r>
          <w:fldChar w:fldCharType="end"/>
        </w:r>
      </w:hyperlink>
    </w:p>
    <w:p w:rsidR="4C35BA5C" w:rsidP="474386DC" w:rsidRDefault="00AC6389" w14:paraId="670D7F9B" w14:textId="70FB8B92">
      <w:pPr>
        <w:pStyle w:val="TOC3"/>
        <w:tabs>
          <w:tab w:val="left" w:pos="1200"/>
          <w:tab w:val="right" w:leader="dot" w:pos="9360"/>
        </w:tabs>
        <w:rPr>
          <w:rFonts w:ascii="Calibri" w:hAnsi="Calibri" w:eastAsia="ＭＳ 明朝" w:cs="Arial" w:asciiTheme="minorAscii" w:hAnsiTheme="minorAscii" w:eastAsiaTheme="minorEastAsia" w:cstheme="minorBidi"/>
          <w:i w:val="0"/>
          <w:iCs w:val="0"/>
          <w:noProof/>
          <w:sz w:val="22"/>
          <w:szCs w:val="22"/>
          <w:lang w:eastAsia="ja-JP"/>
        </w:rPr>
      </w:pPr>
      <w:hyperlink w:anchor="_Toc763286937">
        <w:r w:rsidRPr="474386DC" w:rsidR="474386DC">
          <w:rPr>
            <w:rStyle w:val="Hyperlink"/>
          </w:rPr>
          <w:t>4.6.4.</w:t>
        </w:r>
        <w:r>
          <w:tab/>
        </w:r>
        <w:r w:rsidRPr="474386DC" w:rsidR="474386DC">
          <w:rPr>
            <w:rStyle w:val="Hyperlink"/>
          </w:rPr>
          <w:t>Obj 1</w:t>
        </w:r>
        <w:r>
          <w:tab/>
        </w:r>
        <w:r>
          <w:fldChar w:fldCharType="begin"/>
        </w:r>
        <w:r>
          <w:instrText xml:space="preserve">PAGEREF _Toc763286937 \h</w:instrText>
        </w:r>
        <w:r>
          <w:fldChar w:fldCharType="separate"/>
        </w:r>
        <w:r w:rsidRPr="474386DC" w:rsidR="474386DC">
          <w:rPr>
            <w:rStyle w:val="Hyperlink"/>
          </w:rPr>
          <w:t>65</w:t>
        </w:r>
        <w:r>
          <w:fldChar w:fldCharType="end"/>
        </w:r>
      </w:hyperlink>
    </w:p>
    <w:p w:rsidR="4C35BA5C" w:rsidP="474386DC" w:rsidRDefault="00AC6389" w14:paraId="3A4D12BA" w14:textId="533CEAE2">
      <w:pPr>
        <w:pStyle w:val="TOC3"/>
        <w:tabs>
          <w:tab w:val="left" w:pos="1200"/>
          <w:tab w:val="right" w:leader="dot" w:pos="9360"/>
        </w:tabs>
        <w:rPr>
          <w:rFonts w:ascii="Calibri" w:hAnsi="Calibri" w:eastAsia="ＭＳ 明朝" w:cs="Arial" w:asciiTheme="minorAscii" w:hAnsiTheme="minorAscii" w:eastAsiaTheme="minorEastAsia" w:cstheme="minorBidi"/>
          <w:i w:val="0"/>
          <w:iCs w:val="0"/>
          <w:noProof/>
          <w:sz w:val="22"/>
          <w:szCs w:val="22"/>
          <w:lang w:eastAsia="ja-JP"/>
        </w:rPr>
      </w:pPr>
      <w:hyperlink w:anchor="_Toc1449122360">
        <w:r w:rsidRPr="474386DC" w:rsidR="474386DC">
          <w:rPr>
            <w:rStyle w:val="Hyperlink"/>
          </w:rPr>
          <w:t>4.6.5.</w:t>
        </w:r>
        <w:r>
          <w:tab/>
        </w:r>
        <w:r w:rsidRPr="474386DC" w:rsidR="474386DC">
          <w:rPr>
            <w:rStyle w:val="Hyperlink"/>
          </w:rPr>
          <w:t>Obj 2 and Req 2.1</w:t>
        </w:r>
        <w:r>
          <w:tab/>
        </w:r>
        <w:r>
          <w:fldChar w:fldCharType="begin"/>
        </w:r>
        <w:r>
          <w:instrText xml:space="preserve">PAGEREF _Toc1449122360 \h</w:instrText>
        </w:r>
        <w:r>
          <w:fldChar w:fldCharType="separate"/>
        </w:r>
        <w:r w:rsidRPr="474386DC" w:rsidR="474386DC">
          <w:rPr>
            <w:rStyle w:val="Hyperlink"/>
          </w:rPr>
          <w:t>68</w:t>
        </w:r>
        <w:r>
          <w:fldChar w:fldCharType="end"/>
        </w:r>
      </w:hyperlink>
    </w:p>
    <w:p w:rsidR="4C35BA5C" w:rsidP="474386DC" w:rsidRDefault="00AC6389" w14:paraId="0961BB58" w14:textId="7D1E790C">
      <w:pPr>
        <w:pStyle w:val="TOC3"/>
        <w:tabs>
          <w:tab w:val="left" w:pos="1200"/>
          <w:tab w:val="right" w:leader="dot" w:pos="9360"/>
        </w:tabs>
        <w:rPr>
          <w:rFonts w:ascii="Calibri" w:hAnsi="Calibri" w:eastAsia="ＭＳ 明朝" w:cs="Arial" w:asciiTheme="minorAscii" w:hAnsiTheme="minorAscii" w:eastAsiaTheme="minorEastAsia" w:cstheme="minorBidi"/>
          <w:i w:val="0"/>
          <w:iCs w:val="0"/>
          <w:noProof/>
          <w:sz w:val="22"/>
          <w:szCs w:val="22"/>
          <w:lang w:eastAsia="ja-JP"/>
        </w:rPr>
      </w:pPr>
      <w:hyperlink w:anchor="_Toc1794566962">
        <w:r w:rsidRPr="474386DC" w:rsidR="474386DC">
          <w:rPr>
            <w:rStyle w:val="Hyperlink"/>
          </w:rPr>
          <w:t>4.6.6.</w:t>
        </w:r>
        <w:r>
          <w:tab/>
        </w:r>
        <w:r w:rsidRPr="474386DC" w:rsidR="474386DC">
          <w:rPr>
            <w:rStyle w:val="Hyperlink"/>
          </w:rPr>
          <w:t>Obj 3</w:t>
        </w:r>
        <w:r>
          <w:tab/>
        </w:r>
        <w:r>
          <w:fldChar w:fldCharType="begin"/>
        </w:r>
        <w:r>
          <w:instrText xml:space="preserve">PAGEREF _Toc1794566962 \h</w:instrText>
        </w:r>
        <w:r>
          <w:fldChar w:fldCharType="separate"/>
        </w:r>
        <w:r w:rsidRPr="474386DC" w:rsidR="474386DC">
          <w:rPr>
            <w:rStyle w:val="Hyperlink"/>
          </w:rPr>
          <w:t>70</w:t>
        </w:r>
        <w:r>
          <w:fldChar w:fldCharType="end"/>
        </w:r>
      </w:hyperlink>
    </w:p>
    <w:p w:rsidR="4C35BA5C" w:rsidP="474386DC" w:rsidRDefault="00AC6389" w14:paraId="07C33DA6" w14:textId="52A1B13C">
      <w:pPr>
        <w:pStyle w:val="TOC3"/>
        <w:tabs>
          <w:tab w:val="left" w:leader="none" w:pos="1200"/>
          <w:tab w:val="right" w:leader="dot" w:pos="9360"/>
        </w:tabs>
        <w:rPr>
          <w:rFonts w:ascii="Calibri" w:hAnsi="Calibri" w:eastAsia="ＭＳ 明朝" w:cs="Arial" w:asciiTheme="minorAscii" w:hAnsiTheme="minorAscii" w:eastAsiaTheme="minorEastAsia" w:cstheme="minorBidi"/>
          <w:noProof/>
          <w:sz w:val="22"/>
          <w:szCs w:val="22"/>
          <w:lang w:eastAsia="ja-JP"/>
        </w:rPr>
      </w:pPr>
      <w:hyperlink w:anchor="_Toc481833951">
        <w:r w:rsidRPr="474386DC" w:rsidR="474386DC">
          <w:rPr>
            <w:rStyle w:val="Hyperlink"/>
          </w:rPr>
          <w:t>4.6.7.</w:t>
        </w:r>
        <w:r>
          <w:tab/>
        </w:r>
        <w:r w:rsidRPr="474386DC" w:rsidR="474386DC">
          <w:rPr>
            <w:rStyle w:val="Hyperlink"/>
          </w:rPr>
          <w:t>Full System Verification</w:t>
        </w:r>
        <w:r>
          <w:tab/>
        </w:r>
        <w:r>
          <w:fldChar w:fldCharType="begin"/>
        </w:r>
        <w:r>
          <w:instrText xml:space="preserve">PAGEREF _Toc481833951 \h</w:instrText>
        </w:r>
        <w:r>
          <w:fldChar w:fldCharType="separate"/>
        </w:r>
        <w:r w:rsidRPr="474386DC" w:rsidR="474386DC">
          <w:rPr>
            <w:rStyle w:val="Hyperlink"/>
          </w:rPr>
          <w:t>72</w:t>
        </w:r>
        <w:r>
          <w:fldChar w:fldCharType="end"/>
        </w:r>
      </w:hyperlink>
    </w:p>
    <w:p w:rsidR="4C35BA5C" w:rsidP="474386DC" w:rsidRDefault="00AC6389" w14:paraId="18D49454" w14:textId="1344A4F5">
      <w:pPr>
        <w:pStyle w:val="TOC1"/>
        <w:tabs>
          <w:tab w:val="left" w:leader="none" w:pos="390"/>
          <w:tab w:val="right" w:leader="dot" w:pos="9360"/>
        </w:tabs>
        <w:rPr>
          <w:rFonts w:ascii="Calibri" w:hAnsi="Calibri" w:eastAsia="ＭＳ 明朝" w:cs="Arial" w:asciiTheme="minorAscii" w:hAnsiTheme="minorAscii" w:eastAsiaTheme="minorEastAsia" w:cstheme="minorBidi"/>
          <w:caps w:val="0"/>
          <w:smallCaps w:val="0"/>
          <w:noProof/>
          <w:sz w:val="22"/>
          <w:szCs w:val="22"/>
          <w:lang w:eastAsia="ja-JP"/>
        </w:rPr>
      </w:pPr>
      <w:hyperlink w:anchor="_Toc1606500937">
        <w:r w:rsidRPr="474386DC" w:rsidR="474386DC">
          <w:rPr>
            <w:rStyle w:val="Hyperlink"/>
          </w:rPr>
          <w:t>5.</w:t>
        </w:r>
        <w:r>
          <w:tab/>
        </w:r>
        <w:r w:rsidRPr="474386DC" w:rsidR="474386DC">
          <w:rPr>
            <w:rStyle w:val="Hyperlink"/>
          </w:rPr>
          <w:t>Conclusions</w:t>
        </w:r>
        <w:r>
          <w:tab/>
        </w:r>
        <w:r>
          <w:fldChar w:fldCharType="begin"/>
        </w:r>
        <w:r>
          <w:instrText xml:space="preserve">PAGEREF _Toc1606500937 \h</w:instrText>
        </w:r>
        <w:r>
          <w:fldChar w:fldCharType="separate"/>
        </w:r>
        <w:r w:rsidRPr="474386DC" w:rsidR="474386DC">
          <w:rPr>
            <w:rStyle w:val="Hyperlink"/>
          </w:rPr>
          <w:t>72</w:t>
        </w:r>
        <w:r>
          <w:fldChar w:fldCharType="end"/>
        </w:r>
      </w:hyperlink>
    </w:p>
    <w:p w:rsidR="4C35BA5C" w:rsidP="474386DC" w:rsidRDefault="00AC6389" w14:paraId="4CB28201" w14:textId="78B30DC7">
      <w:pPr>
        <w:pStyle w:val="TOC2"/>
        <w:tabs>
          <w:tab w:val="left" w:pos="600"/>
          <w:tab w:val="right" w:leader="dot" w:pos="9360"/>
        </w:tabs>
        <w:rPr>
          <w:rFonts w:ascii="Calibri" w:hAnsi="Calibri" w:eastAsia="ＭＳ 明朝" w:cs="Arial" w:asciiTheme="minorAscii" w:hAnsiTheme="minorAscii" w:eastAsiaTheme="minorEastAsia" w:cstheme="minorBidi"/>
          <w:caps w:val="0"/>
          <w:smallCaps w:val="0"/>
          <w:noProof/>
          <w:sz w:val="22"/>
          <w:szCs w:val="22"/>
          <w:lang w:eastAsia="ja-JP"/>
        </w:rPr>
      </w:pPr>
      <w:hyperlink w:anchor="_Toc174446198">
        <w:r w:rsidRPr="474386DC" w:rsidR="474386DC">
          <w:rPr>
            <w:rStyle w:val="Hyperlink"/>
          </w:rPr>
          <w:t>5.1.</w:t>
        </w:r>
        <w:r>
          <w:tab/>
        </w:r>
        <w:r w:rsidRPr="474386DC" w:rsidR="474386DC">
          <w:rPr>
            <w:rStyle w:val="Hyperlink"/>
          </w:rPr>
          <w:t>Summary of Project Results</w:t>
        </w:r>
        <w:r>
          <w:tab/>
        </w:r>
        <w:r>
          <w:fldChar w:fldCharType="begin"/>
        </w:r>
        <w:r>
          <w:instrText xml:space="preserve">PAGEREF _Toc174446198 \h</w:instrText>
        </w:r>
        <w:r>
          <w:fldChar w:fldCharType="separate"/>
        </w:r>
        <w:r w:rsidRPr="474386DC" w:rsidR="474386DC">
          <w:rPr>
            <w:rStyle w:val="Hyperlink"/>
          </w:rPr>
          <w:t>73</w:t>
        </w:r>
        <w:r>
          <w:fldChar w:fldCharType="end"/>
        </w:r>
      </w:hyperlink>
    </w:p>
    <w:p w:rsidR="4C35BA5C" w:rsidP="474386DC" w:rsidRDefault="00AC6389" w14:paraId="143EB3BF" w14:textId="53257E6E">
      <w:pPr>
        <w:pStyle w:val="TOC2"/>
        <w:tabs>
          <w:tab w:val="left" w:leader="none" w:pos="600"/>
          <w:tab w:val="right" w:leader="dot" w:pos="9360"/>
        </w:tabs>
        <w:rPr>
          <w:rFonts w:ascii="Calibri" w:hAnsi="Calibri" w:eastAsia="ＭＳ 明朝" w:cs="Arial" w:asciiTheme="minorAscii" w:hAnsiTheme="minorAscii" w:eastAsiaTheme="minorEastAsia" w:cstheme="minorBidi"/>
          <w:caps w:val="0"/>
          <w:smallCaps w:val="0"/>
          <w:noProof/>
          <w:sz w:val="22"/>
          <w:szCs w:val="22"/>
          <w:lang w:eastAsia="ja-JP"/>
        </w:rPr>
      </w:pPr>
      <w:hyperlink w:anchor="_Toc1676527324">
        <w:r w:rsidRPr="474386DC" w:rsidR="474386DC">
          <w:rPr>
            <w:rStyle w:val="Hyperlink"/>
          </w:rPr>
          <w:t>5.2.</w:t>
        </w:r>
        <w:r>
          <w:tab/>
        </w:r>
        <w:r w:rsidRPr="474386DC" w:rsidR="474386DC">
          <w:rPr>
            <w:rStyle w:val="Hyperlink"/>
          </w:rPr>
          <w:t>Future Work</w:t>
        </w:r>
        <w:r>
          <w:tab/>
        </w:r>
        <w:r>
          <w:fldChar w:fldCharType="begin"/>
        </w:r>
        <w:r>
          <w:instrText xml:space="preserve">PAGEREF _Toc1676527324 \h</w:instrText>
        </w:r>
        <w:r>
          <w:fldChar w:fldCharType="separate"/>
        </w:r>
        <w:r w:rsidRPr="474386DC" w:rsidR="474386DC">
          <w:rPr>
            <w:rStyle w:val="Hyperlink"/>
          </w:rPr>
          <w:t>73</w:t>
        </w:r>
        <w:r>
          <w:fldChar w:fldCharType="end"/>
        </w:r>
      </w:hyperlink>
    </w:p>
    <w:p w:rsidR="4C35BA5C" w:rsidP="474386DC" w:rsidRDefault="00AC6389" w14:paraId="7FAC3FC2" w14:textId="7C077435">
      <w:pPr>
        <w:pStyle w:val="TOC1"/>
        <w:tabs>
          <w:tab w:val="left" w:pos="390"/>
          <w:tab w:val="right" w:leader="dot" w:pos="9360"/>
        </w:tabs>
        <w:rPr>
          <w:rFonts w:ascii="Calibri" w:hAnsi="Calibri" w:eastAsia="ＭＳ 明朝" w:cs="Arial" w:asciiTheme="minorAscii" w:hAnsiTheme="minorAscii" w:eastAsiaTheme="minorEastAsia" w:cstheme="minorBidi"/>
          <w:b w:val="0"/>
          <w:bCs w:val="0"/>
          <w:caps w:val="0"/>
          <w:smallCaps w:val="0"/>
          <w:noProof/>
          <w:sz w:val="22"/>
          <w:szCs w:val="22"/>
          <w:lang w:eastAsia="ja-JP"/>
        </w:rPr>
      </w:pPr>
      <w:hyperlink w:anchor="_Toc1222227981">
        <w:r w:rsidRPr="474386DC" w:rsidR="474386DC">
          <w:rPr>
            <w:rStyle w:val="Hyperlink"/>
          </w:rPr>
          <w:t>6.</w:t>
        </w:r>
        <w:r>
          <w:tab/>
        </w:r>
        <w:r w:rsidRPr="474386DC" w:rsidR="474386DC">
          <w:rPr>
            <w:rStyle w:val="Hyperlink"/>
          </w:rPr>
          <w:t>Bill of Materials</w:t>
        </w:r>
        <w:r>
          <w:tab/>
        </w:r>
        <w:r>
          <w:fldChar w:fldCharType="begin"/>
        </w:r>
        <w:r>
          <w:instrText xml:space="preserve">PAGEREF _Toc1222227981 \h</w:instrText>
        </w:r>
        <w:r>
          <w:fldChar w:fldCharType="separate"/>
        </w:r>
        <w:r w:rsidRPr="474386DC" w:rsidR="474386DC">
          <w:rPr>
            <w:rStyle w:val="Hyperlink"/>
          </w:rPr>
          <w:t>75</w:t>
        </w:r>
        <w:r>
          <w:fldChar w:fldCharType="end"/>
        </w:r>
      </w:hyperlink>
    </w:p>
    <w:p w:rsidR="4C35BA5C" w:rsidP="474386DC" w:rsidRDefault="00AC6389" w14:paraId="1CC113A7" w14:textId="371CC9B1">
      <w:pPr>
        <w:pStyle w:val="TOC1"/>
        <w:tabs>
          <w:tab w:val="left" w:leader="none" w:pos="390"/>
          <w:tab w:val="right" w:leader="dot" w:pos="9360"/>
        </w:tabs>
        <w:rPr>
          <w:rFonts w:ascii="Calibri" w:hAnsi="Calibri" w:eastAsia="ＭＳ 明朝" w:cs="Arial" w:asciiTheme="minorAscii" w:hAnsiTheme="minorAscii" w:eastAsiaTheme="minorEastAsia" w:cstheme="minorBidi"/>
          <w:b w:val="0"/>
          <w:bCs w:val="0"/>
          <w:caps w:val="0"/>
          <w:smallCaps w:val="0"/>
          <w:noProof/>
          <w:sz w:val="22"/>
          <w:szCs w:val="22"/>
          <w:lang w:eastAsia="ja-JP"/>
        </w:rPr>
      </w:pPr>
      <w:hyperlink w:anchor="_Toc338782268">
        <w:r w:rsidRPr="474386DC" w:rsidR="474386DC">
          <w:rPr>
            <w:rStyle w:val="Hyperlink"/>
          </w:rPr>
          <w:t>7.</w:t>
        </w:r>
        <w:r>
          <w:tab/>
        </w:r>
        <w:r w:rsidRPr="474386DC" w:rsidR="474386DC">
          <w:rPr>
            <w:rStyle w:val="Hyperlink"/>
          </w:rPr>
          <w:t>Acknowledgements</w:t>
        </w:r>
        <w:r>
          <w:tab/>
        </w:r>
        <w:r>
          <w:fldChar w:fldCharType="begin"/>
        </w:r>
        <w:r>
          <w:instrText xml:space="preserve">PAGEREF _Toc338782268 \h</w:instrText>
        </w:r>
        <w:r>
          <w:fldChar w:fldCharType="separate"/>
        </w:r>
        <w:r w:rsidRPr="474386DC" w:rsidR="474386DC">
          <w:rPr>
            <w:rStyle w:val="Hyperlink"/>
          </w:rPr>
          <w:t>76</w:t>
        </w:r>
        <w:r>
          <w:fldChar w:fldCharType="end"/>
        </w:r>
      </w:hyperlink>
    </w:p>
    <w:p w:rsidR="4C35BA5C" w:rsidP="474386DC" w:rsidRDefault="00AC6389" w14:paraId="57874516" w14:textId="6F8D90DF">
      <w:pPr>
        <w:pStyle w:val="TOC1"/>
        <w:tabs>
          <w:tab w:val="right" w:leader="dot" w:pos="9360"/>
        </w:tabs>
        <w:rPr>
          <w:rFonts w:ascii="Calibri" w:hAnsi="Calibri" w:eastAsia="ＭＳ 明朝" w:cs="Arial" w:asciiTheme="minorAscii" w:hAnsiTheme="minorAscii" w:eastAsiaTheme="minorEastAsia" w:cstheme="minorBidi"/>
          <w:b w:val="0"/>
          <w:bCs w:val="0"/>
          <w:caps w:val="0"/>
          <w:smallCaps w:val="0"/>
          <w:noProof/>
          <w:sz w:val="22"/>
          <w:szCs w:val="22"/>
          <w:lang w:eastAsia="ja-JP"/>
        </w:rPr>
      </w:pPr>
      <w:hyperlink w:anchor="_Toc766781416">
        <w:r w:rsidRPr="474386DC" w:rsidR="474386DC">
          <w:rPr>
            <w:rStyle w:val="Hyperlink"/>
          </w:rPr>
          <w:t>References</w:t>
        </w:r>
        <w:r>
          <w:tab/>
        </w:r>
        <w:r>
          <w:fldChar w:fldCharType="begin"/>
        </w:r>
        <w:r>
          <w:instrText xml:space="preserve">PAGEREF _Toc766781416 \h</w:instrText>
        </w:r>
        <w:r>
          <w:fldChar w:fldCharType="separate"/>
        </w:r>
        <w:r w:rsidRPr="474386DC" w:rsidR="474386DC">
          <w:rPr>
            <w:rStyle w:val="Hyperlink"/>
          </w:rPr>
          <w:t>77</w:t>
        </w:r>
        <w:r>
          <w:fldChar w:fldCharType="end"/>
        </w:r>
      </w:hyperlink>
    </w:p>
    <w:p w:rsidR="4C35BA5C" w:rsidP="474386DC" w:rsidRDefault="00AC6389" w14:paraId="1073C457" w14:textId="6B32992C">
      <w:pPr>
        <w:pStyle w:val="TOC1"/>
        <w:tabs>
          <w:tab w:val="right" w:leader="dot" w:pos="9360"/>
        </w:tabs>
        <w:rPr>
          <w:rFonts w:ascii="Calibri" w:hAnsi="Calibri" w:eastAsia="ＭＳ 明朝" w:cs="Arial" w:asciiTheme="minorAscii" w:hAnsiTheme="minorAscii" w:eastAsiaTheme="minorEastAsia" w:cstheme="minorBidi"/>
          <w:b w:val="0"/>
          <w:bCs w:val="0"/>
          <w:caps w:val="0"/>
          <w:smallCaps w:val="0"/>
          <w:noProof/>
          <w:sz w:val="22"/>
          <w:szCs w:val="22"/>
          <w:lang w:eastAsia="ja-JP"/>
        </w:rPr>
      </w:pPr>
      <w:hyperlink w:anchor="_Toc293957798">
        <w:r w:rsidRPr="474386DC" w:rsidR="474386DC">
          <w:rPr>
            <w:rStyle w:val="Hyperlink"/>
          </w:rPr>
          <w:t>Appendix A (Fabrication Plan)</w:t>
        </w:r>
        <w:r>
          <w:tab/>
        </w:r>
        <w:r>
          <w:fldChar w:fldCharType="begin"/>
        </w:r>
        <w:r>
          <w:instrText xml:space="preserve">PAGEREF _Toc293957798 \h</w:instrText>
        </w:r>
        <w:r>
          <w:fldChar w:fldCharType="separate"/>
        </w:r>
        <w:r w:rsidRPr="474386DC" w:rsidR="474386DC">
          <w:rPr>
            <w:rStyle w:val="Hyperlink"/>
          </w:rPr>
          <w:t>79</w:t>
        </w:r>
        <w:r>
          <w:fldChar w:fldCharType="end"/>
        </w:r>
      </w:hyperlink>
    </w:p>
    <w:p w:rsidR="4C35BA5C" w:rsidP="474386DC" w:rsidRDefault="00AC6389" w14:paraId="79C0C30E" w14:textId="6E978284">
      <w:pPr>
        <w:pStyle w:val="TOC1"/>
        <w:tabs>
          <w:tab w:val="right" w:leader="dot" w:pos="9360"/>
        </w:tabs>
        <w:rPr>
          <w:rFonts w:ascii="Calibri" w:hAnsi="Calibri" w:eastAsia="ＭＳ 明朝" w:cs="Arial" w:asciiTheme="minorAscii" w:hAnsiTheme="minorAscii" w:eastAsiaTheme="minorEastAsia" w:cstheme="minorBidi"/>
          <w:b w:val="0"/>
          <w:bCs w:val="0"/>
          <w:caps w:val="0"/>
          <w:smallCaps w:val="0"/>
          <w:noProof/>
          <w:sz w:val="22"/>
          <w:szCs w:val="22"/>
          <w:lang w:eastAsia="ja-JP"/>
        </w:rPr>
      </w:pPr>
      <w:hyperlink w:anchor="_Toc483987118">
        <w:r w:rsidRPr="474386DC" w:rsidR="474386DC">
          <w:rPr>
            <w:rStyle w:val="Hyperlink"/>
          </w:rPr>
          <w:t>Appendix B (Verification Plan)</w:t>
        </w:r>
        <w:r>
          <w:tab/>
        </w:r>
        <w:r>
          <w:fldChar w:fldCharType="begin"/>
        </w:r>
        <w:r>
          <w:instrText xml:space="preserve">PAGEREF _Toc483987118 \h</w:instrText>
        </w:r>
        <w:r>
          <w:fldChar w:fldCharType="separate"/>
        </w:r>
        <w:r w:rsidRPr="474386DC" w:rsidR="474386DC">
          <w:rPr>
            <w:rStyle w:val="Hyperlink"/>
          </w:rPr>
          <w:t>81</w:t>
        </w:r>
        <w:r>
          <w:fldChar w:fldCharType="end"/>
        </w:r>
      </w:hyperlink>
    </w:p>
    <w:p w:rsidR="474386DC" w:rsidP="474386DC" w:rsidRDefault="474386DC" w14:paraId="2A0B4A6D" w14:textId="08859748">
      <w:pPr>
        <w:pStyle w:val="TOC1"/>
        <w:tabs>
          <w:tab w:val="right" w:leader="dot" w:pos="9360"/>
        </w:tabs>
      </w:pPr>
      <w:hyperlink w:anchor="_Toc1665719359">
        <w:r w:rsidRPr="474386DC" w:rsidR="474386DC">
          <w:rPr>
            <w:rStyle w:val="Hyperlink"/>
          </w:rPr>
          <w:t>Appendix C Charter Updates</w:t>
        </w:r>
        <w:r>
          <w:tab/>
        </w:r>
        <w:r>
          <w:fldChar w:fldCharType="begin"/>
        </w:r>
        <w:r>
          <w:instrText xml:space="preserve">PAGEREF _Toc1665719359 \h</w:instrText>
        </w:r>
        <w:r>
          <w:fldChar w:fldCharType="separate"/>
        </w:r>
        <w:r w:rsidRPr="474386DC" w:rsidR="474386DC">
          <w:rPr>
            <w:rStyle w:val="Hyperlink"/>
          </w:rPr>
          <w:t>94</w:t>
        </w:r>
        <w:r>
          <w:fldChar w:fldCharType="end"/>
        </w:r>
      </w:hyperlink>
    </w:p>
    <w:p w:rsidR="474386DC" w:rsidP="474386DC" w:rsidRDefault="474386DC" w14:paraId="476FFE8C" w14:textId="507FF041">
      <w:pPr>
        <w:pStyle w:val="TOC1"/>
        <w:tabs>
          <w:tab w:val="right" w:leader="dot" w:pos="9360"/>
        </w:tabs>
      </w:pPr>
      <w:hyperlink w:anchor="_Toc683663469">
        <w:r w:rsidRPr="474386DC" w:rsidR="474386DC">
          <w:rPr>
            <w:rStyle w:val="Hyperlink"/>
          </w:rPr>
          <w:t>Appendix D Matlab Code Used for System Testing</w:t>
        </w:r>
        <w:r>
          <w:tab/>
        </w:r>
        <w:r>
          <w:fldChar w:fldCharType="begin"/>
        </w:r>
        <w:r>
          <w:instrText xml:space="preserve">PAGEREF _Toc683663469 \h</w:instrText>
        </w:r>
        <w:r>
          <w:fldChar w:fldCharType="separate"/>
        </w:r>
        <w:r w:rsidRPr="474386DC" w:rsidR="474386DC">
          <w:rPr>
            <w:rStyle w:val="Hyperlink"/>
          </w:rPr>
          <w:t>95</w:t>
        </w:r>
        <w:r>
          <w:fldChar w:fldCharType="end"/>
        </w:r>
      </w:hyperlink>
    </w:p>
    <w:p w:rsidR="474386DC" w:rsidP="474386DC" w:rsidRDefault="474386DC" w14:paraId="3DA1D454" w14:textId="701CF255">
      <w:pPr>
        <w:pStyle w:val="TOC1"/>
        <w:tabs>
          <w:tab w:val="right" w:leader="dot" w:pos="9360"/>
        </w:tabs>
      </w:pPr>
      <w:hyperlink w:anchor="_Toc1070842903">
        <w:r w:rsidRPr="474386DC" w:rsidR="474386DC">
          <w:rPr>
            <w:rStyle w:val="Hyperlink"/>
          </w:rPr>
          <w:t>Appendix E MatLab Filter Test Code</w:t>
        </w:r>
        <w:r>
          <w:tab/>
        </w:r>
        <w:r>
          <w:fldChar w:fldCharType="begin"/>
        </w:r>
        <w:r>
          <w:instrText xml:space="preserve">PAGEREF _Toc1070842903 \h</w:instrText>
        </w:r>
        <w:r>
          <w:fldChar w:fldCharType="separate"/>
        </w:r>
        <w:r w:rsidRPr="474386DC" w:rsidR="474386DC">
          <w:rPr>
            <w:rStyle w:val="Hyperlink"/>
          </w:rPr>
          <w:t>110</w:t>
        </w:r>
        <w:r>
          <w:fldChar w:fldCharType="end"/>
        </w:r>
      </w:hyperlink>
    </w:p>
    <w:p w:rsidR="474386DC" w:rsidP="474386DC" w:rsidRDefault="474386DC" w14:paraId="31B96467" w14:textId="52C74738">
      <w:pPr>
        <w:pStyle w:val="TOC1"/>
        <w:tabs>
          <w:tab w:val="right" w:leader="dot" w:pos="9360"/>
        </w:tabs>
      </w:pPr>
      <w:hyperlink w:anchor="_Toc345106384">
        <w:r w:rsidRPr="474386DC" w:rsidR="474386DC">
          <w:rPr>
            <w:rStyle w:val="Hyperlink"/>
          </w:rPr>
          <w:t>Appendix F MatLab Multilateration Test Code</w:t>
        </w:r>
        <w:r>
          <w:tab/>
        </w:r>
        <w:r>
          <w:fldChar w:fldCharType="begin"/>
        </w:r>
        <w:r>
          <w:instrText xml:space="preserve">PAGEREF _Toc345106384 \h</w:instrText>
        </w:r>
        <w:r>
          <w:fldChar w:fldCharType="separate"/>
        </w:r>
        <w:r w:rsidRPr="474386DC" w:rsidR="474386DC">
          <w:rPr>
            <w:rStyle w:val="Hyperlink"/>
          </w:rPr>
          <w:t>118</w:t>
        </w:r>
        <w:r>
          <w:fldChar w:fldCharType="end"/>
        </w:r>
      </w:hyperlink>
    </w:p>
    <w:p w:rsidR="474386DC" w:rsidP="474386DC" w:rsidRDefault="474386DC" w14:paraId="257E05B8" w14:textId="47E2AA8E">
      <w:pPr>
        <w:pStyle w:val="TOC1"/>
        <w:tabs>
          <w:tab w:val="right" w:leader="dot" w:pos="9360"/>
        </w:tabs>
      </w:pPr>
      <w:hyperlink w:anchor="_Toc1251834455">
        <w:r w:rsidRPr="474386DC" w:rsidR="474386DC">
          <w:rPr>
            <w:rStyle w:val="Hyperlink"/>
          </w:rPr>
          <w:t>Appendix G Python Wrapper Function</w:t>
        </w:r>
        <w:r>
          <w:tab/>
        </w:r>
        <w:r>
          <w:fldChar w:fldCharType="begin"/>
        </w:r>
        <w:r>
          <w:instrText xml:space="preserve">PAGEREF _Toc1251834455 \h</w:instrText>
        </w:r>
        <w:r>
          <w:fldChar w:fldCharType="separate"/>
        </w:r>
        <w:r w:rsidRPr="474386DC" w:rsidR="474386DC">
          <w:rPr>
            <w:rStyle w:val="Hyperlink"/>
          </w:rPr>
          <w:t>121</w:t>
        </w:r>
        <w:r>
          <w:fldChar w:fldCharType="end"/>
        </w:r>
      </w:hyperlink>
      <w:r>
        <w:fldChar w:fldCharType="end"/>
      </w:r>
    </w:p>
    <w:p w:rsidR="43A02561" w:rsidP="43A02561" w:rsidRDefault="43A02561" w14:paraId="6AE87934" w14:textId="7A012C84">
      <w:pPr>
        <w:pStyle w:val="TOC1"/>
        <w:tabs>
          <w:tab w:val="right" w:leader="dot" w:pos="9360"/>
        </w:tabs>
      </w:pPr>
      <w:bookmarkStart w:name="_Toc246821376" w:id="11"/>
    </w:p>
    <w:bookmarkEnd w:id="11"/>
    <w:p w:rsidRPr="00610E3B" w:rsidR="00753E6C" w:rsidP="003279C1" w:rsidRDefault="00753E6C" w14:paraId="1F0451F6" w14:textId="4002C826">
      <w:pPr>
        <w:pStyle w:val="TOC3"/>
        <w:tabs>
          <w:tab w:val="right" w:leader="dot" w:pos="9350"/>
        </w:tabs>
        <w:ind w:left="0"/>
        <w:rPr>
          <w:rFonts w:ascii="Palatino Linotype" w:hAnsi="Palatino Linotype"/>
          <w:noProof/>
        </w:rPr>
      </w:pPr>
    </w:p>
    <w:p w:rsidR="00654079" w:rsidP="7C92B487" w:rsidRDefault="00654079" w14:paraId="38EFDDA2" w14:textId="074AB110">
      <w:pPr>
        <w:pStyle w:val="Heading1"/>
        <w:numPr>
          <w:ilvl w:val="0"/>
          <w:numId w:val="0"/>
        </w:numPr>
        <w:rPr>
          <w:rStyle w:val="InitialStyle"/>
          <w:rFonts w:ascii="Palatino Linotype" w:hAnsi="Palatino Linotype"/>
          <w:sz w:val="32"/>
        </w:rPr>
      </w:pPr>
    </w:p>
    <w:p w:rsidR="00654079" w:rsidP="7C92B487" w:rsidRDefault="00654079" w14:paraId="46C74679" w14:textId="1985121F">
      <w:pPr>
        <w:rPr>
          <w:noProof/>
        </w:rPr>
        <w:sectPr w:rsidR="00654079" w:rsidSect="00654079">
          <w:footerReference w:type="default" r:id="rId8"/>
          <w:pgSz w:w="12240" w:h="15840" w:orient="portrait"/>
          <w:pgMar w:top="1440" w:right="1440" w:bottom="1440" w:left="1440" w:header="1440" w:footer="666" w:gutter="0"/>
          <w:pgNumType w:fmt="lowerRoman" w:start="1"/>
          <w:cols w:space="720"/>
          <w:titlePg/>
          <w:docGrid w:linePitch="272"/>
        </w:sectPr>
      </w:pPr>
      <w:bookmarkStart w:name="_Toc246821383" w:id="12"/>
    </w:p>
    <w:p w:rsidRPr="00610E3B" w:rsidR="008D7B22" w:rsidP="474386DC" w:rsidRDefault="343F1F61" w14:paraId="31633166" w14:textId="142767D6">
      <w:pPr>
        <w:pStyle w:val="Heading1"/>
        <w:spacing w:before="0"/>
        <w:rPr>
          <w:rStyle w:val="InitialStyle"/>
          <w:rFonts w:ascii="Palatino Linotype" w:hAnsi="Palatino Linotype"/>
          <w:sz w:val="32"/>
          <w:szCs w:val="32"/>
        </w:rPr>
      </w:pPr>
      <w:bookmarkStart w:name="_Toc528347869" w:id="476002524"/>
      <w:bookmarkStart w:name="_Toc1741352834" w:id="2103710064"/>
      <w:bookmarkStart w:name="_Toc1643823621" w:id="1916411544"/>
      <w:bookmarkStart w:name="_Toc1453554443" w:id="416396021"/>
      <w:bookmarkStart w:name="_Toc382363932" w:id="2103048624"/>
      <w:bookmarkStart w:name="_Toc1320988560" w:id="2063887178"/>
      <w:bookmarkStart w:name="_Toc1672716347" w:id="1688624071"/>
      <w:bookmarkStart w:name="_Toc1000839160" w:id="668533627"/>
      <w:bookmarkStart w:name="_Toc1593083424" w:id="474644512"/>
      <w:bookmarkStart w:name="_Toc703293079" w:id="1570943096"/>
      <w:bookmarkStart w:name="_Toc574422914" w:id="320954018"/>
      <w:bookmarkStart w:name="_Toc652008823" w:id="1686019559"/>
      <w:r w:rsidRPr="474386DC" w:rsidR="343F1F61">
        <w:rPr>
          <w:rStyle w:val="InitialStyle"/>
          <w:rFonts w:ascii="Palatino Linotype" w:hAnsi="Palatino Linotype"/>
          <w:sz w:val="32"/>
          <w:szCs w:val="32"/>
        </w:rPr>
        <w:t>Introductio</w:t>
      </w:r>
      <w:r w:rsidRPr="474386DC" w:rsidR="0CEAC457">
        <w:rPr>
          <w:rStyle w:val="InitialStyle"/>
          <w:rFonts w:ascii="Palatino Linotype" w:hAnsi="Palatino Linotype"/>
          <w:sz w:val="32"/>
          <w:szCs w:val="32"/>
        </w:rPr>
        <w:t>n</w:t>
      </w:r>
      <w:bookmarkEnd w:id="476002524"/>
      <w:bookmarkEnd w:id="2103710064"/>
      <w:bookmarkEnd w:id="1916411544"/>
      <w:bookmarkEnd w:id="416396021"/>
      <w:bookmarkEnd w:id="2103048624"/>
      <w:bookmarkEnd w:id="2063887178"/>
      <w:bookmarkEnd w:id="1688624071"/>
      <w:bookmarkEnd w:id="668533627"/>
      <w:bookmarkEnd w:id="474644512"/>
      <w:bookmarkEnd w:id="1570943096"/>
      <w:bookmarkEnd w:id="320954018"/>
      <w:bookmarkEnd w:id="1686019559"/>
    </w:p>
    <w:p w:rsidRPr="00610E3B" w:rsidR="000553EC" w:rsidP="43A02561" w:rsidRDefault="000553EC" w14:paraId="319EE015" w14:textId="77777777">
      <w:pPr>
        <w:pStyle w:val="DefaultText"/>
        <w:tabs>
          <w:tab w:val="left" w:pos="720"/>
        </w:tabs>
        <w:rPr>
          <w:rStyle w:val="InitialStyle"/>
          <w:rFonts w:ascii="Palatino Linotype" w:hAnsi="Palatino Linotype" w:cs="Verdana"/>
        </w:rPr>
      </w:pPr>
    </w:p>
    <w:p w:rsidRPr="00610E3B" w:rsidR="000553EC" w:rsidP="474386DC" w:rsidRDefault="4DDFEAD3" w14:paraId="37074B50" w14:textId="709F8DCE">
      <w:pPr>
        <w:pStyle w:val="Heading2"/>
        <w:rPr>
          <w:rStyle w:val="InitialStyle"/>
          <w:rFonts w:ascii="Palatino Linotype" w:hAnsi="Palatino Linotype"/>
          <w:sz w:val="28"/>
          <w:szCs w:val="28"/>
        </w:rPr>
      </w:pPr>
      <w:bookmarkStart w:name="_Toc711028307" w:id="1259068666"/>
      <w:bookmarkStart w:name="_Toc867444562" w:id="1609908770"/>
      <w:bookmarkStart w:name="_Toc1803500273" w:id="844740182"/>
      <w:bookmarkStart w:name="_Toc233086344" w:id="1411222146"/>
      <w:bookmarkStart w:name="_Toc1128340050" w:id="334472540"/>
      <w:bookmarkStart w:name="_Toc1421838530" w:id="401809009"/>
      <w:bookmarkStart w:name="_Toc554301004" w:id="209985683"/>
      <w:bookmarkStart w:name="_Toc329852448" w:id="1591649749"/>
      <w:bookmarkStart w:name="_Toc508444602" w:id="1227418518"/>
      <w:bookmarkStart w:name="_Toc1689332002" w:id="1016473355"/>
      <w:bookmarkStart w:name="_Toc1091292896" w:id="1587551513"/>
      <w:bookmarkStart w:name="_Toc533651899" w:id="1811389472"/>
      <w:r w:rsidRPr="474386DC" w:rsidR="4DDFEAD3">
        <w:rPr>
          <w:rStyle w:val="InitialStyle"/>
          <w:rFonts w:ascii="Palatino Linotype" w:hAnsi="Palatino Linotype"/>
          <w:sz w:val="28"/>
          <w:szCs w:val="28"/>
        </w:rPr>
        <w:t>Project Motivation</w:t>
      </w:r>
      <w:bookmarkEnd w:id="1259068666"/>
      <w:bookmarkEnd w:id="1609908770"/>
      <w:bookmarkEnd w:id="844740182"/>
      <w:bookmarkEnd w:id="1411222146"/>
      <w:bookmarkEnd w:id="334472540"/>
      <w:bookmarkEnd w:id="401809009"/>
      <w:bookmarkEnd w:id="209985683"/>
      <w:bookmarkEnd w:id="1591649749"/>
      <w:bookmarkEnd w:id="1227418518"/>
      <w:bookmarkEnd w:id="1016473355"/>
      <w:bookmarkEnd w:id="1587551513"/>
      <w:bookmarkEnd w:id="1811389472"/>
    </w:p>
    <w:p w:rsidR="211C3BF8" w:rsidP="43A02561" w:rsidRDefault="44D104DD" w14:paraId="2A95447F" w14:textId="31E3C4DA">
      <w:pPr>
        <w:tabs>
          <w:tab w:val="left" w:pos="720"/>
        </w:tabs>
        <w:ind w:firstLine="576"/>
        <w:rPr>
          <w:rFonts w:ascii="Palatino Linotype" w:hAnsi="Palatino Linotype" w:eastAsia="Palatino Linotype" w:cs="Palatino Linotype"/>
          <w:sz w:val="24"/>
          <w:szCs w:val="24"/>
        </w:rPr>
      </w:pPr>
      <w:r w:rsidRPr="474386DC" w:rsidR="44D104DD">
        <w:rPr>
          <w:rStyle w:val="InitialStyle"/>
          <w:rFonts w:ascii="Palatino Linotype" w:hAnsi="Palatino Linotype" w:eastAsia="Palatino Linotype" w:cs="Palatino Linotype"/>
        </w:rPr>
        <w:t xml:space="preserve">Every year, RoboSub holds a competition for students from around the globe to create Autonomous Underwater Vehicles. Montana State University’s robotics club, RoboCats, wishes to produce a winning submarine into this annual RoboSub Competition. The goal of the competition is to produce a new generation of engineers interested in automation. To win, the RoboCats submarine must complete navigation challenges autonomously. An example of one of these navigation challenges is moving to the location of an underwater pinger and completing a task or maneuver at that location. Providing a winning submission to the competition could open the path to more sponsorships with </w:t>
      </w:r>
      <w:r w:rsidRPr="474386DC" w:rsidR="44D104DD">
        <w:rPr>
          <w:rStyle w:val="InitialStyle"/>
          <w:rFonts w:ascii="Palatino Linotype" w:hAnsi="Palatino Linotype" w:eastAsia="Palatino Linotype" w:cs="Palatino Linotype"/>
        </w:rPr>
        <w:t>N</w:t>
      </w:r>
      <w:r w:rsidRPr="474386DC" w:rsidR="6329A173">
        <w:rPr>
          <w:rStyle w:val="InitialStyle"/>
          <w:rFonts w:ascii="Palatino Linotype" w:hAnsi="Palatino Linotype" w:eastAsia="Palatino Linotype" w:cs="Palatino Linotype"/>
        </w:rPr>
        <w:t>av</w:t>
      </w:r>
      <w:r w:rsidRPr="474386DC" w:rsidR="44D104DD">
        <w:rPr>
          <w:rStyle w:val="InitialStyle"/>
          <w:rFonts w:ascii="Palatino Linotype" w:hAnsi="Palatino Linotype" w:eastAsia="Palatino Linotype" w:cs="Palatino Linotype"/>
        </w:rPr>
        <w:t>S</w:t>
      </w:r>
      <w:r w:rsidRPr="474386DC" w:rsidR="670FBE01">
        <w:rPr>
          <w:rStyle w:val="InitialStyle"/>
          <w:rFonts w:ascii="Palatino Linotype" w:hAnsi="Palatino Linotype" w:eastAsia="Palatino Linotype" w:cs="Palatino Linotype"/>
        </w:rPr>
        <w:t>ea</w:t>
      </w:r>
      <w:r w:rsidRPr="474386DC" w:rsidR="44D104DD">
        <w:rPr>
          <w:rStyle w:val="InitialStyle"/>
          <w:rFonts w:ascii="Palatino Linotype" w:hAnsi="Palatino Linotype" w:eastAsia="Palatino Linotype" w:cs="Palatino Linotype"/>
        </w:rPr>
        <w:t xml:space="preserve"> and could </w:t>
      </w:r>
      <w:r w:rsidRPr="474386DC" w:rsidR="44D104DD">
        <w:rPr>
          <w:rStyle w:val="InitialStyle"/>
          <w:rFonts w:ascii="Palatino Linotype" w:hAnsi="Palatino Linotype" w:eastAsia="Palatino Linotype" w:cs="Palatino Linotype"/>
        </w:rPr>
        <w:t>provide</w:t>
      </w:r>
      <w:r w:rsidRPr="474386DC" w:rsidR="44D104DD">
        <w:rPr>
          <w:rStyle w:val="InitialStyle"/>
          <w:rFonts w:ascii="Palatino Linotype" w:hAnsi="Palatino Linotype" w:eastAsia="Palatino Linotype" w:cs="Palatino Linotype"/>
        </w:rPr>
        <w:t xml:space="preserve"> opportunities to engineers at Montana State University for careers in the industry after college.</w:t>
      </w:r>
    </w:p>
    <w:p w:rsidR="67674E2E" w:rsidP="43A02561" w:rsidRDefault="67674E2E" w14:paraId="3A50D8D5" w14:textId="4195D84E">
      <w:pPr>
        <w:pStyle w:val="DefaultText"/>
        <w:tabs>
          <w:tab w:val="left" w:pos="720"/>
        </w:tabs>
        <w:rPr>
          <w:rStyle w:val="InitialStyle"/>
          <w:rFonts w:ascii="Palatino Linotype" w:hAnsi="Palatino Linotype" w:cs="Verdana"/>
        </w:rPr>
      </w:pPr>
    </w:p>
    <w:p w:rsidRPr="00610E3B" w:rsidR="000553EC" w:rsidP="43A02561" w:rsidRDefault="000553EC" w14:paraId="2EA4D581" w14:textId="77777777">
      <w:pPr>
        <w:pStyle w:val="DefaultText"/>
        <w:tabs>
          <w:tab w:val="left" w:pos="720"/>
        </w:tabs>
        <w:rPr>
          <w:rStyle w:val="InitialStyle"/>
          <w:rFonts w:ascii="Palatino Linotype" w:hAnsi="Palatino Linotype" w:cs="Verdana"/>
        </w:rPr>
      </w:pPr>
    </w:p>
    <w:p w:rsidRPr="00610E3B" w:rsidR="000553EC" w:rsidP="474386DC" w:rsidRDefault="4DDFEAD3" w14:paraId="049F9267" w14:textId="341016EA">
      <w:pPr>
        <w:pStyle w:val="Heading2"/>
        <w:rPr>
          <w:rStyle w:val="InitialStyle"/>
          <w:rFonts w:ascii="Palatino Linotype" w:hAnsi="Palatino Linotype"/>
          <w:sz w:val="28"/>
          <w:szCs w:val="28"/>
        </w:rPr>
      </w:pPr>
      <w:bookmarkStart w:name="_Toc371773167" w:id="792197348"/>
      <w:bookmarkStart w:name="_Toc1317875013" w:id="436264215"/>
      <w:bookmarkStart w:name="_Toc1002777030" w:id="1764785601"/>
      <w:bookmarkStart w:name="_Toc207564204" w:id="2040534339"/>
      <w:bookmarkStart w:name="_Toc1404711686" w:id="1129411846"/>
      <w:bookmarkStart w:name="_Toc2124360827" w:id="13769428"/>
      <w:bookmarkStart w:name="_Toc773079815" w:id="1341588443"/>
      <w:bookmarkStart w:name="_Toc1709493841" w:id="77487744"/>
      <w:bookmarkStart w:name="_Toc224881844" w:id="1372155691"/>
      <w:bookmarkStart w:name="_Toc1708297340" w:id="1105086513"/>
      <w:bookmarkStart w:name="_Toc934609488" w:id="2050253350"/>
      <w:bookmarkStart w:name="_Toc430976731" w:id="1145859436"/>
      <w:r w:rsidRPr="474386DC" w:rsidR="4DDFEAD3">
        <w:rPr>
          <w:rStyle w:val="InitialStyle"/>
          <w:rFonts w:ascii="Palatino Linotype" w:hAnsi="Palatino Linotype"/>
          <w:sz w:val="28"/>
          <w:szCs w:val="28"/>
        </w:rPr>
        <w:t>Project Description</w:t>
      </w:r>
      <w:bookmarkEnd w:id="792197348"/>
      <w:bookmarkEnd w:id="436264215"/>
      <w:bookmarkEnd w:id="1764785601"/>
      <w:bookmarkEnd w:id="2040534339"/>
      <w:bookmarkEnd w:id="1129411846"/>
      <w:bookmarkEnd w:id="13769428"/>
      <w:bookmarkEnd w:id="1341588443"/>
      <w:bookmarkEnd w:id="77487744"/>
      <w:bookmarkEnd w:id="1372155691"/>
      <w:bookmarkEnd w:id="1105086513"/>
      <w:bookmarkEnd w:id="2050253350"/>
      <w:bookmarkEnd w:id="1145859436"/>
    </w:p>
    <w:p w:rsidR="43A02561" w:rsidP="43A02561" w:rsidRDefault="43A02561" w14:paraId="321703F6" w14:textId="548B875A"/>
    <w:p w:rsidR="0D573AB4" w:rsidP="43A02561" w:rsidRDefault="47CA9D44" w14:paraId="24D7E839" w14:textId="0AD224B0">
      <w:pPr>
        <w:tabs>
          <w:tab w:val="left" w:pos="720"/>
        </w:tabs>
        <w:ind w:firstLine="576"/>
        <w:rPr>
          <w:rFonts w:ascii="Palatino Linotype" w:hAnsi="Palatino Linotype" w:eastAsia="Palatino Linotype" w:cs="Palatino Linotype"/>
          <w:sz w:val="24"/>
          <w:szCs w:val="24"/>
        </w:rPr>
      </w:pPr>
      <w:r w:rsidRPr="474386DC" w:rsidR="6B24140E">
        <w:rPr>
          <w:rStyle w:val="InitialStyle"/>
          <w:rFonts w:ascii="Palatino Linotype" w:hAnsi="Palatino Linotype" w:eastAsia="Palatino Linotype" w:cs="Palatino Linotype"/>
        </w:rPr>
        <w:t>The Montana State University Robotics club wants a solution to the challenge of providing their submarine with an underwater pinger.</w:t>
      </w:r>
      <w:r w:rsidRPr="474386DC" w:rsidR="47CA9D44">
        <w:rPr>
          <w:rStyle w:val="InitialStyle"/>
          <w:rFonts w:ascii="Palatino Linotype" w:hAnsi="Palatino Linotype" w:eastAsia="Palatino Linotype" w:cs="Palatino Linotype"/>
        </w:rPr>
        <w:t xml:space="preserve"> A system must be built that is able to detect a pinger, determine the location of the pinger relative to the submarine, and must integrate with the existing </w:t>
      </w:r>
      <w:r w:rsidRPr="474386DC" w:rsidR="47CA9D44">
        <w:rPr>
          <w:rStyle w:val="InitialStyle"/>
          <w:rFonts w:ascii="Palatino Linotype" w:hAnsi="Palatino Linotype" w:eastAsia="Palatino Linotype" w:cs="Palatino Linotype"/>
        </w:rPr>
        <w:t>RoboSub</w:t>
      </w:r>
      <w:r w:rsidRPr="474386DC" w:rsidR="47CA9D44">
        <w:rPr>
          <w:rStyle w:val="InitialStyle"/>
          <w:rFonts w:ascii="Palatino Linotype" w:hAnsi="Palatino Linotype" w:eastAsia="Palatino Linotype" w:cs="Palatino Linotype"/>
        </w:rPr>
        <w:t xml:space="preserve">. </w:t>
      </w:r>
      <w:r w:rsidRPr="474386DC" w:rsidR="47CA9D44">
        <w:rPr>
          <w:rStyle w:val="InitialStyle"/>
          <w:rFonts w:ascii="Palatino Linotype" w:hAnsi="Palatino Linotype" w:eastAsia="Palatino Linotype" w:cs="Palatino Linotype"/>
        </w:rPr>
        <w:t>The system will need to transmit the location of the pinger into usable information that the submarine can then use to navigate its way to the pinger.</w:t>
      </w:r>
      <w:r w:rsidRPr="474386DC" w:rsidR="47CA9D44">
        <w:rPr>
          <w:rStyle w:val="InitialStyle"/>
          <w:rFonts w:ascii="Palatino Linotype" w:hAnsi="Palatino Linotype" w:eastAsia="Palatino Linotype" w:cs="Palatino Linotype"/>
        </w:rPr>
        <w:t xml:space="preserve"> </w:t>
      </w:r>
      <w:r w:rsidRPr="474386DC" w:rsidR="47CA9D44">
        <w:rPr>
          <w:rStyle w:val="InitialStyle"/>
          <w:rFonts w:ascii="Palatino Linotype" w:hAnsi="Palatino Linotype" w:eastAsia="Palatino Linotype" w:cs="Palatino Linotype"/>
        </w:rPr>
        <w:t>As this project is a subsystem of the larger submarine, it is important to note the bounds of the project.</w:t>
      </w:r>
      <w:r w:rsidRPr="474386DC" w:rsidR="47CA9D44">
        <w:rPr>
          <w:rStyle w:val="InitialStyle"/>
          <w:rFonts w:ascii="Palatino Linotype" w:hAnsi="Palatino Linotype" w:eastAsia="Palatino Linotype" w:cs="Palatino Linotype"/>
        </w:rPr>
        <w:t xml:space="preserve"> This project does not include navigation and control of the submarine, or permanent mounting of the final solution. The team completing this project must provide suggested mounting of the final solution and ensure that the solution is compatible with the rest of the submarine. It is important to note that while the team will provide a suggestion of mounting geometry, this could be altered by the </w:t>
      </w:r>
      <w:r w:rsidRPr="474386DC" w:rsidR="47CA9D44">
        <w:rPr>
          <w:rStyle w:val="InitialStyle"/>
          <w:rFonts w:ascii="Palatino Linotype" w:hAnsi="Palatino Linotype" w:eastAsia="Palatino Linotype" w:cs="Palatino Linotype"/>
        </w:rPr>
        <w:t>RoboCats</w:t>
      </w:r>
      <w:r w:rsidRPr="474386DC" w:rsidR="47CA9D44">
        <w:rPr>
          <w:rStyle w:val="InitialStyle"/>
          <w:rFonts w:ascii="Palatino Linotype" w:hAnsi="Palatino Linotype" w:eastAsia="Palatino Linotype" w:cs="Palatino Linotype"/>
        </w:rPr>
        <w:t xml:space="preserve"> team as long as the sensors are at least 1 foot away from all other sensors.</w:t>
      </w:r>
    </w:p>
    <w:p w:rsidRPr="00610E3B" w:rsidR="00E64EAF" w:rsidP="43A02561" w:rsidRDefault="00E64EAF" w14:paraId="7B1D71D1" w14:textId="77777777">
      <w:pPr>
        <w:rPr>
          <w:rStyle w:val="InitialStyle"/>
          <w:rFonts w:ascii="Palatino Linotype" w:hAnsi="Palatino Linotype" w:cs="Verdana"/>
        </w:rPr>
      </w:pPr>
    </w:p>
    <w:p w:rsidRPr="00610E3B" w:rsidR="000553EC" w:rsidP="474386DC" w:rsidRDefault="1DB863B1" w14:paraId="6DA6F17D" w14:textId="21028EB5">
      <w:pPr>
        <w:pStyle w:val="Heading2"/>
        <w:rPr>
          <w:rStyle w:val="InitialStyle"/>
          <w:rFonts w:ascii="Palatino Linotype" w:hAnsi="Palatino Linotype"/>
          <w:sz w:val="28"/>
          <w:szCs w:val="28"/>
        </w:rPr>
      </w:pPr>
      <w:bookmarkStart w:name="_Toc1812913834" w:id="1545231934"/>
      <w:bookmarkStart w:name="_Toc49684909" w:id="1779762661"/>
      <w:bookmarkStart w:name="_Toc116843688" w:id="958705582"/>
      <w:bookmarkStart w:name="_Toc249686775" w:id="1556818519"/>
      <w:bookmarkStart w:name="_Toc1162002091" w:id="1585324465"/>
      <w:bookmarkStart w:name="_Toc1419652693" w:id="11161002"/>
      <w:bookmarkStart w:name="_Toc1020341690" w:id="9568744"/>
      <w:bookmarkStart w:name="_Toc684297364" w:id="56115807"/>
      <w:bookmarkStart w:name="_Toc1187155509" w:id="555700332"/>
      <w:bookmarkStart w:name="_Toc1251125725" w:id="478295856"/>
      <w:bookmarkStart w:name="_Toc1883887483" w:id="1017007470"/>
      <w:bookmarkStart w:name="_Toc1503975688" w:id="1831441121"/>
      <w:r w:rsidRPr="474386DC" w:rsidR="1DB863B1">
        <w:rPr>
          <w:rStyle w:val="InitialStyle"/>
          <w:rFonts w:ascii="Palatino Linotype" w:hAnsi="Palatino Linotype"/>
          <w:sz w:val="28"/>
          <w:szCs w:val="28"/>
        </w:rPr>
        <w:t xml:space="preserve">Project </w:t>
      </w:r>
      <w:r w:rsidRPr="474386DC" w:rsidR="4DDFEAD3">
        <w:rPr>
          <w:rStyle w:val="InitialStyle"/>
          <w:rFonts w:ascii="Palatino Linotype" w:hAnsi="Palatino Linotype"/>
          <w:sz w:val="28"/>
          <w:szCs w:val="28"/>
        </w:rPr>
        <w:t>Background</w:t>
      </w:r>
      <w:bookmarkEnd w:id="1545231934"/>
      <w:bookmarkEnd w:id="1779762661"/>
      <w:bookmarkEnd w:id="958705582"/>
      <w:bookmarkEnd w:id="1556818519"/>
      <w:bookmarkEnd w:id="1585324465"/>
      <w:bookmarkEnd w:id="11161002"/>
      <w:bookmarkEnd w:id="9568744"/>
      <w:bookmarkEnd w:id="56115807"/>
      <w:bookmarkEnd w:id="555700332"/>
      <w:bookmarkEnd w:id="478295856"/>
      <w:bookmarkEnd w:id="1017007470"/>
      <w:bookmarkEnd w:id="1831441121"/>
    </w:p>
    <w:p w:rsidR="43A02561" w:rsidP="43A02561" w:rsidRDefault="43A02561" w14:paraId="79F592D8" w14:textId="160141D4"/>
    <w:p w:rsidR="7425B3EA" w:rsidP="43A02561" w:rsidRDefault="50E7DE72" w14:paraId="31B8845A" w14:textId="1C5FD46F">
      <w:pPr>
        <w:ind w:firstLine="576"/>
        <w:rPr>
          <w:rFonts w:ascii="Palatino Linotype" w:hAnsi="Palatino Linotype" w:eastAsia="Palatino Linotype" w:cs="Palatino Linotype"/>
          <w:sz w:val="24"/>
          <w:szCs w:val="24"/>
        </w:rPr>
      </w:pPr>
      <w:r w:rsidRPr="474386DC" w:rsidR="50E7DE72">
        <w:rPr>
          <w:rFonts w:ascii="Palatino Linotype" w:hAnsi="Palatino Linotype" w:eastAsia="Palatino Linotype" w:cs="Palatino Linotype"/>
          <w:sz w:val="24"/>
          <w:szCs w:val="24"/>
        </w:rPr>
        <w:t>In order to</w:t>
      </w:r>
      <w:r w:rsidRPr="474386DC" w:rsidR="50E7DE72">
        <w:rPr>
          <w:rFonts w:ascii="Palatino Linotype" w:hAnsi="Palatino Linotype" w:eastAsia="Palatino Linotype" w:cs="Palatino Linotype"/>
          <w:sz w:val="24"/>
          <w:szCs w:val="24"/>
        </w:rPr>
        <w:t xml:space="preserve"> satisfy the needs of the RoboCats team, a system must be designed to </w:t>
      </w:r>
      <w:r w:rsidRPr="474386DC" w:rsidR="48A84CDD">
        <w:rPr>
          <w:rFonts w:ascii="Palatino Linotype" w:hAnsi="Palatino Linotype" w:eastAsia="Palatino Linotype" w:cs="Palatino Linotype"/>
          <w:sz w:val="24"/>
          <w:szCs w:val="24"/>
        </w:rPr>
        <w:t>work with</w:t>
      </w:r>
      <w:r w:rsidRPr="474386DC" w:rsidR="50E7DE72">
        <w:rPr>
          <w:rFonts w:ascii="Palatino Linotype" w:hAnsi="Palatino Linotype" w:eastAsia="Palatino Linotype" w:cs="Palatino Linotype"/>
          <w:sz w:val="24"/>
          <w:szCs w:val="24"/>
        </w:rPr>
        <w:t xml:space="preserve"> the many subsystems of a submarine. This </w:t>
      </w:r>
      <w:r w:rsidRPr="474386DC" w:rsidR="50E7DE72">
        <w:rPr>
          <w:rFonts w:ascii="Palatino Linotype" w:hAnsi="Palatino Linotype" w:eastAsia="Palatino Linotype" w:cs="Palatino Linotype"/>
          <w:sz w:val="24"/>
          <w:szCs w:val="24"/>
        </w:rPr>
        <w:t>necessitates</w:t>
      </w:r>
      <w:r w:rsidRPr="474386DC" w:rsidR="50E7DE72">
        <w:rPr>
          <w:rFonts w:ascii="Palatino Linotype" w:hAnsi="Palatino Linotype" w:eastAsia="Palatino Linotype" w:cs="Palatino Linotype"/>
          <w:sz w:val="24"/>
          <w:szCs w:val="24"/>
        </w:rPr>
        <w:t xml:space="preserve"> </w:t>
      </w:r>
      <w:r w:rsidRPr="474386DC" w:rsidR="50E7DE72">
        <w:rPr>
          <w:rFonts w:ascii="Palatino Linotype" w:hAnsi="Palatino Linotype" w:eastAsia="Palatino Linotype" w:cs="Palatino Linotype"/>
          <w:sz w:val="24"/>
          <w:szCs w:val="24"/>
        </w:rPr>
        <w:t xml:space="preserve">research into the current state of the </w:t>
      </w:r>
      <w:r w:rsidRPr="474386DC" w:rsidR="50E7DE72">
        <w:rPr>
          <w:rFonts w:ascii="Palatino Linotype" w:hAnsi="Palatino Linotype" w:eastAsia="Palatino Linotype" w:cs="Palatino Linotype"/>
          <w:sz w:val="24"/>
          <w:szCs w:val="24"/>
        </w:rPr>
        <w:t>RoboCats</w:t>
      </w:r>
      <w:r w:rsidRPr="474386DC" w:rsidR="50E7DE72">
        <w:rPr>
          <w:rFonts w:ascii="Palatino Linotype" w:hAnsi="Palatino Linotype" w:eastAsia="Palatino Linotype" w:cs="Palatino Linotype"/>
          <w:sz w:val="24"/>
          <w:szCs w:val="24"/>
        </w:rPr>
        <w:t xml:space="preserve"> submarine and into current technologies that can be </w:t>
      </w:r>
      <w:r w:rsidRPr="474386DC" w:rsidR="50E7DE72">
        <w:rPr>
          <w:rFonts w:ascii="Palatino Linotype" w:hAnsi="Palatino Linotype" w:eastAsia="Palatino Linotype" w:cs="Palatino Linotype"/>
          <w:sz w:val="24"/>
          <w:szCs w:val="24"/>
        </w:rPr>
        <w:t>utilized</w:t>
      </w:r>
      <w:r w:rsidRPr="474386DC" w:rsidR="50E7DE72">
        <w:rPr>
          <w:rFonts w:ascii="Palatino Linotype" w:hAnsi="Palatino Linotype" w:eastAsia="Palatino Linotype" w:cs="Palatino Linotype"/>
          <w:sz w:val="24"/>
          <w:szCs w:val="24"/>
        </w:rPr>
        <w:t>.</w:t>
      </w:r>
    </w:p>
    <w:p w:rsidR="43A02561" w:rsidP="43A02561" w:rsidRDefault="43A02561" w14:paraId="5DFC5FC7" w14:textId="2A0FAF8F">
      <w:pPr>
        <w:ind w:firstLine="576"/>
        <w:rPr>
          <w:rFonts w:ascii="Palatino Linotype" w:hAnsi="Palatino Linotype" w:eastAsia="Palatino Linotype" w:cs="Palatino Linotype"/>
          <w:sz w:val="24"/>
          <w:szCs w:val="24"/>
        </w:rPr>
      </w:pPr>
    </w:p>
    <w:p w:rsidR="7425B3EA" w:rsidP="43A02561" w:rsidRDefault="22C0C9FF" w14:paraId="74758DD2" w14:textId="44BAF69B">
      <w:pPr>
        <w:pStyle w:val="Heading3"/>
        <w:spacing w:line="259" w:lineRule="auto"/>
        <w:rPr/>
      </w:pPr>
      <w:bookmarkStart w:name="_Toc1528519894" w:id="1660643532"/>
      <w:bookmarkStart w:name="_Toc770938506" w:id="1524683834"/>
      <w:bookmarkStart w:name="_Toc358539605" w:id="88744019"/>
      <w:bookmarkStart w:name="_Toc341516941" w:id="1122052117"/>
      <w:bookmarkStart w:name="_Toc1733987320" w:id="603113270"/>
      <w:bookmarkStart w:name="_Toc1391619341" w:id="671134965"/>
      <w:bookmarkStart w:name="_Toc1163437810" w:id="965372921"/>
      <w:bookmarkStart w:name="_Toc1841739916" w:id="2094341668"/>
      <w:bookmarkStart w:name="_Toc1906135340" w:id="1298203196"/>
      <w:bookmarkStart w:name="_Toc440385689" w:id="123326724"/>
      <w:bookmarkStart w:name="_Toc373106102" w:id="1498775272"/>
      <w:bookmarkStart w:name="_Toc1091425003" w:id="132449624"/>
      <w:r w:rsidR="22C0C9FF">
        <w:rPr/>
        <w:t>Project History</w:t>
      </w:r>
      <w:bookmarkEnd w:id="1660643532"/>
      <w:bookmarkEnd w:id="1524683834"/>
      <w:bookmarkEnd w:id="88744019"/>
      <w:bookmarkEnd w:id="1122052117"/>
      <w:bookmarkEnd w:id="603113270"/>
      <w:bookmarkEnd w:id="671134965"/>
      <w:bookmarkEnd w:id="965372921"/>
      <w:bookmarkEnd w:id="2094341668"/>
      <w:bookmarkEnd w:id="1298203196"/>
      <w:bookmarkEnd w:id="123326724"/>
      <w:bookmarkEnd w:id="1498775272"/>
      <w:bookmarkEnd w:id="132449624"/>
    </w:p>
    <w:p w:rsidRPr="0098225F" w:rsidR="00DD463C" w:rsidP="43A02561" w:rsidRDefault="00DD463C" w14:paraId="1F1A1581" w14:textId="77777777"/>
    <w:p w:rsidR="7425B3EA" w:rsidP="43A02561" w:rsidRDefault="50E7DE72" w14:paraId="7A09089E" w14:textId="2143B729">
      <w:pPr>
        <w:pStyle w:val="PDRNormal"/>
        <w:ind w:firstLine="720"/>
        <w:rPr>
          <w:rFonts w:ascii="Palatino Linotype" w:hAnsi="Palatino Linotype" w:eastAsia="Palatino Linotype" w:cs="Palatino Linotype"/>
          <w:color w:val="000000" w:themeColor="text1"/>
        </w:rPr>
      </w:pPr>
      <w:r w:rsidRPr="43A02561">
        <w:rPr>
          <w:rFonts w:ascii="Palatino Linotype" w:hAnsi="Palatino Linotype" w:eastAsia="Palatino Linotype" w:cs="Palatino Linotype"/>
        </w:rPr>
        <w:t xml:space="preserve">Montana State University has had a robotics club, known as RoboCats, since 2010. The RoboCats team currently has a functioning submarine that requires a sound localization system. The submarine in its current state can be seen in Figure 1. The physical structure of the submarine will not change while the sound localization system is being designed. </w:t>
      </w:r>
    </w:p>
    <w:p w:rsidR="67674E2E" w:rsidP="43A02561" w:rsidRDefault="67674E2E" w14:paraId="5A8F992D" w14:textId="2495A2C8">
      <w:pPr>
        <w:ind w:firstLine="720"/>
        <w:rPr>
          <w:rFonts w:ascii="Verdana" w:hAnsi="Verdana" w:eastAsia="Verdana" w:cs="Verdana"/>
          <w:color w:val="000000" w:themeColor="text1"/>
          <w:sz w:val="24"/>
          <w:szCs w:val="24"/>
        </w:rPr>
      </w:pPr>
    </w:p>
    <w:p w:rsidR="7425B3EA" w:rsidP="43A02561" w:rsidRDefault="50E7DE72" w14:paraId="304C6EE3" w14:textId="6D42248D">
      <w:pPr>
        <w:pStyle w:val="PDRNormal"/>
        <w:ind w:firstLine="720"/>
        <w:rPr>
          <w:rFonts w:ascii="Palatino Linotype" w:hAnsi="Palatino Linotype" w:eastAsia="Palatino Linotype" w:cs="Palatino Linotype"/>
          <w:color w:val="000000" w:themeColor="text1"/>
        </w:rPr>
      </w:pPr>
      <w:r w:rsidRPr="43A02561">
        <w:rPr>
          <w:rFonts w:ascii="Palatino Linotype" w:hAnsi="Palatino Linotype" w:eastAsia="Palatino Linotype" w:cs="Palatino Linotype"/>
        </w:rPr>
        <w:t xml:space="preserve">An important feature of an autonomous submarine is a navigation algorithm that allows the submarine to move around without input. Such an algorithm has already been developed by the club. This algorithm has been coded in the programming language Python. This code requires the sound localization algorithm to interface with Python, but does not limit what language it is written in. Additionally, it is important to note that other necessary features of a submarine, such as a central computer and power, have already been provided. </w:t>
      </w:r>
    </w:p>
    <w:p w:rsidR="67674E2E" w:rsidP="43A02561" w:rsidRDefault="67674E2E" w14:paraId="4BED0975" w14:textId="3937553C">
      <w:pPr>
        <w:ind w:firstLine="720"/>
        <w:rPr>
          <w:rFonts w:ascii="Verdana" w:hAnsi="Verdana" w:eastAsia="Verdana" w:cs="Verdana"/>
          <w:color w:val="000000" w:themeColor="text1"/>
          <w:sz w:val="24"/>
          <w:szCs w:val="24"/>
        </w:rPr>
      </w:pPr>
    </w:p>
    <w:p w:rsidR="7425B3EA" w:rsidP="43A02561" w:rsidRDefault="50E7DE72" w14:paraId="17F33EE9" w14:textId="7725CAD8">
      <w:pPr>
        <w:ind w:firstLine="720"/>
        <w:jc w:val="center"/>
        <w:rPr>
          <w:rFonts w:ascii="Verdana" w:hAnsi="Verdana" w:eastAsia="Verdana" w:cs="Verdana"/>
          <w:color w:val="000000" w:themeColor="text1"/>
          <w:sz w:val="24"/>
          <w:szCs w:val="24"/>
        </w:rPr>
      </w:pPr>
      <w:r>
        <w:rPr>
          <w:noProof/>
        </w:rPr>
        <w:drawing>
          <wp:inline distT="0" distB="0" distL="0" distR="0" wp14:anchorId="2CB0B989" wp14:editId="6D3A6088">
            <wp:extent cx="3743325" cy="2800350"/>
            <wp:effectExtent l="0" t="0" r="0" b="0"/>
            <wp:docPr id="1575095697" name="Picture 157509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743325" cy="2800350"/>
                    </a:xfrm>
                    <a:prstGeom prst="rect">
                      <a:avLst/>
                    </a:prstGeom>
                  </pic:spPr>
                </pic:pic>
              </a:graphicData>
            </a:graphic>
          </wp:inline>
        </w:drawing>
      </w:r>
    </w:p>
    <w:p w:rsidR="7425B3EA" w:rsidP="43A02561" w:rsidRDefault="50E7DE72" w14:paraId="09FD5293" w14:textId="3B7B650C">
      <w:pPr>
        <w:pStyle w:val="PDRNormal"/>
        <w:ind w:firstLine="720"/>
        <w:jc w:val="center"/>
        <w:rPr>
          <w:rFonts w:ascii="Palatino Linotype" w:hAnsi="Palatino Linotype" w:eastAsia="Palatino Linotype" w:cs="Palatino Linotype"/>
          <w:color w:val="000000" w:themeColor="text1"/>
        </w:rPr>
      </w:pPr>
      <w:r w:rsidRPr="43A02561">
        <w:rPr>
          <w:rFonts w:ascii="Palatino Linotype" w:hAnsi="Palatino Linotype" w:eastAsia="Palatino Linotype" w:cs="Palatino Linotype"/>
        </w:rPr>
        <w:t>Figure 1: Current RoboCats Submarine</w:t>
      </w:r>
    </w:p>
    <w:p w:rsidR="7425B3EA" w:rsidP="43A02561" w:rsidRDefault="50E7DE72" w14:paraId="691B5C4A" w14:textId="63D0BD81">
      <w:pPr>
        <w:pStyle w:val="PDRNormal"/>
        <w:ind w:firstLine="720"/>
        <w:jc w:val="center"/>
        <w:rPr>
          <w:rFonts w:ascii="Palatino Linotype" w:hAnsi="Palatino Linotype" w:eastAsia="Palatino Linotype" w:cs="Palatino Linotype"/>
          <w:color w:val="000000" w:themeColor="text1"/>
        </w:rPr>
      </w:pPr>
      <w:r w:rsidRPr="43A02561">
        <w:rPr>
          <w:rFonts w:ascii="Palatino Linotype" w:hAnsi="Palatino Linotype" w:eastAsia="Palatino Linotype" w:cs="Palatino Linotype"/>
        </w:rPr>
        <w:t>Adapted From [1]</w:t>
      </w:r>
    </w:p>
    <w:p w:rsidR="67674E2E" w:rsidP="43A02561" w:rsidRDefault="67674E2E" w14:paraId="0CDE7B19" w14:textId="5E15C0B6">
      <w:pPr>
        <w:ind w:firstLine="720"/>
        <w:rPr>
          <w:rFonts w:ascii="Verdana" w:hAnsi="Verdana" w:eastAsia="Verdana" w:cs="Verdana"/>
          <w:color w:val="000000" w:themeColor="text1"/>
          <w:sz w:val="24"/>
          <w:szCs w:val="24"/>
        </w:rPr>
      </w:pPr>
    </w:p>
    <w:p w:rsidR="7425B3EA" w:rsidP="43A02561" w:rsidRDefault="50E7DE72" w14:paraId="56C2E241" w14:textId="3C911904">
      <w:pPr>
        <w:tabs>
          <w:tab w:val="left" w:pos="720"/>
        </w:tabs>
        <w:ind w:firstLine="720"/>
        <w:rPr>
          <w:rFonts w:ascii="Palatino Linotype" w:hAnsi="Palatino Linotype" w:eastAsia="Palatino Linotype" w:cs="Palatino Linotype"/>
          <w:color w:val="000000" w:themeColor="text1"/>
          <w:sz w:val="24"/>
          <w:szCs w:val="24"/>
        </w:rPr>
      </w:pPr>
      <w:r w:rsidRPr="43A02561">
        <w:rPr>
          <w:rStyle w:val="InitialStyle"/>
          <w:rFonts w:ascii="Palatino Linotype" w:hAnsi="Palatino Linotype" w:eastAsia="Palatino Linotype" w:cs="Palatino Linotype"/>
          <w:szCs w:val="24"/>
        </w:rPr>
        <w:t xml:space="preserve">In order to fully define the RoboSub challenge, the general rules of the RoboSub competition must be considered. Each year, the rules and tasks associated with the competition are slightly changed; however, the basic guidelines are constant year over </w:t>
      </w:r>
      <w:r w:rsidRPr="43A02561">
        <w:rPr>
          <w:rStyle w:val="InitialStyle"/>
          <w:rFonts w:ascii="Palatino Linotype" w:hAnsi="Palatino Linotype" w:eastAsia="Palatino Linotype" w:cs="Palatino Linotype"/>
          <w:szCs w:val="24"/>
        </w:rPr>
        <w:lastRenderedPageBreak/>
        <w:t xml:space="preserve">year. Information defining the competition guidelines will be gathered from the 2022 RoboSub Team Handbook [2]. </w:t>
      </w:r>
    </w:p>
    <w:p w:rsidR="67674E2E" w:rsidP="43A02561" w:rsidRDefault="67674E2E" w14:paraId="4CBF547E" w14:textId="2F1B4E86">
      <w:pPr>
        <w:tabs>
          <w:tab w:val="left" w:pos="720"/>
        </w:tabs>
        <w:ind w:firstLine="720"/>
        <w:rPr>
          <w:rFonts w:ascii="Palatino Linotype" w:hAnsi="Palatino Linotype" w:eastAsia="Palatino Linotype" w:cs="Palatino Linotype"/>
          <w:color w:val="000000" w:themeColor="text1"/>
          <w:sz w:val="24"/>
          <w:szCs w:val="24"/>
        </w:rPr>
      </w:pPr>
    </w:p>
    <w:p w:rsidR="7425B3EA" w:rsidP="43A02561" w:rsidRDefault="50E7DE72" w14:paraId="5DF6937B" w14:textId="681EBBDB">
      <w:pPr>
        <w:tabs>
          <w:tab w:val="left" w:pos="720"/>
        </w:tabs>
        <w:ind w:firstLine="720"/>
        <w:rPr>
          <w:rFonts w:ascii="Palatino Linotype" w:hAnsi="Palatino Linotype" w:eastAsia="Palatino Linotype" w:cs="Palatino Linotype"/>
          <w:color w:val="000000" w:themeColor="text1"/>
          <w:sz w:val="24"/>
          <w:szCs w:val="24"/>
        </w:rPr>
      </w:pPr>
      <w:r w:rsidRPr="43A02561">
        <w:rPr>
          <w:rStyle w:val="InitialStyle"/>
          <w:rFonts w:ascii="Palatino Linotype" w:hAnsi="Palatino Linotype" w:eastAsia="Palatino Linotype" w:cs="Palatino Linotype"/>
          <w:szCs w:val="24"/>
        </w:rPr>
        <w:t xml:space="preserve">First, it is important to fully illustrate the particular challenge that this project is attempting to address. As has been previously described, the main goal of this project is to calculate the location of an underwater pinger. More specifically, according to the RoboSub handbook [2], during the competition, there will be four separate courses being used simultaneously. Each of these courses will have a pinger operating at a specific frequency. These pingers will be mounted to the bottom of the competition pool. Figure 2 depicts the dimensions of these courses. Each letter in the figure represents a different course; therefore, the maximum dimensions for one course are 22.8 m x 12.2m x 4.1 m. The RoboCats team has dictated that these dimensions can vary slightly from year to year, so the course dimensions were increased slightly for the purposes of this project. </w:t>
      </w:r>
    </w:p>
    <w:p w:rsidR="67674E2E" w:rsidP="43A02561" w:rsidRDefault="67674E2E" w14:paraId="0DF8C3AE" w14:textId="6AE19FD5">
      <w:pPr>
        <w:tabs>
          <w:tab w:val="left" w:pos="720"/>
        </w:tabs>
        <w:ind w:firstLine="720"/>
        <w:rPr>
          <w:rFonts w:ascii="Palatino Linotype" w:hAnsi="Palatino Linotype" w:eastAsia="Palatino Linotype" w:cs="Palatino Linotype"/>
          <w:color w:val="000000" w:themeColor="text1"/>
          <w:sz w:val="24"/>
          <w:szCs w:val="24"/>
        </w:rPr>
      </w:pPr>
    </w:p>
    <w:p w:rsidR="7425B3EA" w:rsidP="43A02561" w:rsidRDefault="50E7DE72" w14:paraId="5E007D06" w14:textId="7D959C99">
      <w:pPr>
        <w:tabs>
          <w:tab w:val="left" w:pos="720"/>
        </w:tabs>
        <w:jc w:val="center"/>
        <w:rPr>
          <w:rFonts w:ascii="Palatino Linotype" w:hAnsi="Palatino Linotype" w:eastAsia="Palatino Linotype" w:cs="Palatino Linotype"/>
          <w:color w:val="000000" w:themeColor="text1"/>
          <w:sz w:val="24"/>
          <w:szCs w:val="24"/>
        </w:rPr>
      </w:pPr>
      <w:r>
        <w:rPr>
          <w:noProof/>
        </w:rPr>
        <w:drawing>
          <wp:inline distT="0" distB="0" distL="0" distR="0" wp14:anchorId="3FF50BC2" wp14:editId="673A3849">
            <wp:extent cx="5705476" cy="2724150"/>
            <wp:effectExtent l="0" t="0" r="0" b="0"/>
            <wp:docPr id="25948761" name="Picture 25948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05476" cy="2724150"/>
                    </a:xfrm>
                    <a:prstGeom prst="rect">
                      <a:avLst/>
                    </a:prstGeom>
                  </pic:spPr>
                </pic:pic>
              </a:graphicData>
            </a:graphic>
          </wp:inline>
        </w:drawing>
      </w:r>
      <w:r w:rsidRPr="43A02561">
        <w:rPr>
          <w:rFonts w:ascii="Palatino Linotype" w:hAnsi="Palatino Linotype" w:eastAsia="Palatino Linotype" w:cs="Palatino Linotype"/>
          <w:sz w:val="24"/>
          <w:szCs w:val="24"/>
        </w:rPr>
        <w:t xml:space="preserve">Figure 2: RoboSub Course Dimensions </w:t>
      </w:r>
    </w:p>
    <w:p w:rsidR="7425B3EA" w:rsidP="43A02561" w:rsidRDefault="50E7DE72" w14:paraId="10280AD6" w14:textId="6D4E4057">
      <w:pPr>
        <w:pStyle w:val="DefaultText"/>
        <w:tabs>
          <w:tab w:val="left" w:pos="720"/>
        </w:tabs>
        <w:ind w:firstLine="720"/>
        <w:jc w:val="center"/>
        <w:rPr>
          <w:rFonts w:ascii="Palatino Linotype" w:hAnsi="Palatino Linotype" w:eastAsia="Palatino Linotype" w:cs="Palatino Linotype"/>
          <w:color w:val="000000" w:themeColor="text1"/>
          <w:szCs w:val="24"/>
        </w:rPr>
      </w:pPr>
      <w:r w:rsidRPr="43A02561">
        <w:rPr>
          <w:rFonts w:ascii="Palatino Linotype" w:hAnsi="Palatino Linotype" w:eastAsia="Palatino Linotype" w:cs="Palatino Linotype"/>
          <w:szCs w:val="24"/>
        </w:rPr>
        <w:t>Adapted From [2]</w:t>
      </w:r>
    </w:p>
    <w:p w:rsidR="67674E2E" w:rsidP="43A02561" w:rsidRDefault="67674E2E" w14:paraId="347B0A82" w14:textId="1B87DA1B">
      <w:pPr>
        <w:tabs>
          <w:tab w:val="left" w:pos="720"/>
        </w:tabs>
        <w:ind w:firstLine="720"/>
        <w:jc w:val="center"/>
        <w:rPr>
          <w:color w:val="000000" w:themeColor="text1"/>
          <w:sz w:val="24"/>
          <w:szCs w:val="24"/>
        </w:rPr>
      </w:pPr>
    </w:p>
    <w:p w:rsidR="7425B3EA" w:rsidP="43A02561" w:rsidRDefault="50E7DE72" w14:paraId="6DBC269F" w14:textId="1D20FDD9">
      <w:pPr>
        <w:pStyle w:val="DefaultText"/>
        <w:tabs>
          <w:tab w:val="left" w:pos="720"/>
        </w:tabs>
        <w:ind w:firstLine="720"/>
        <w:rPr>
          <w:rFonts w:ascii="Palatino Linotype" w:hAnsi="Palatino Linotype" w:eastAsia="Palatino Linotype" w:cs="Palatino Linotype"/>
          <w:color w:val="000000" w:themeColor="text1"/>
          <w:szCs w:val="24"/>
        </w:rPr>
      </w:pPr>
      <w:r w:rsidRPr="43A02561">
        <w:rPr>
          <w:rFonts w:ascii="Palatino Linotype" w:hAnsi="Palatino Linotype" w:eastAsia="Palatino Linotype" w:cs="Palatino Linotype"/>
          <w:szCs w:val="24"/>
        </w:rPr>
        <w:t xml:space="preserve">Each of the above-mentioned courses will have a pinger. These pingers will all have their own frequency from 25 kHz to 40 kHz at integer frequencies. An example of the pinger timing can be seen below in Figure 3. As depicted in the figure, the pingers will be offset from each other. This prevents pingers from multiple courses emitting a frequency at the same time. Additionally, the team will have short notice as to what course they are going to compete on, so the system must be able to quickly adapt the frequency that it is sensitive to. </w:t>
      </w:r>
    </w:p>
    <w:p w:rsidR="67674E2E" w:rsidP="43A02561" w:rsidRDefault="67674E2E" w14:paraId="045916E9" w14:textId="341BAC61">
      <w:pPr>
        <w:tabs>
          <w:tab w:val="left" w:pos="720"/>
        </w:tabs>
        <w:ind w:firstLine="720"/>
        <w:rPr>
          <w:rFonts w:ascii="Palatino Linotype" w:hAnsi="Palatino Linotype" w:eastAsia="Palatino Linotype" w:cs="Palatino Linotype"/>
          <w:color w:val="000000" w:themeColor="text1"/>
          <w:sz w:val="24"/>
          <w:szCs w:val="24"/>
        </w:rPr>
      </w:pPr>
    </w:p>
    <w:p w:rsidR="67674E2E" w:rsidP="43A02561" w:rsidRDefault="67674E2E" w14:paraId="3737CB8A" w14:textId="31C0AA97">
      <w:pPr>
        <w:tabs>
          <w:tab w:val="left" w:pos="720"/>
        </w:tabs>
        <w:ind w:firstLine="720"/>
        <w:rPr>
          <w:rFonts w:ascii="Palatino Linotype" w:hAnsi="Palatino Linotype" w:eastAsia="Palatino Linotype" w:cs="Palatino Linotype"/>
          <w:color w:val="000000" w:themeColor="text1"/>
          <w:sz w:val="24"/>
          <w:szCs w:val="24"/>
        </w:rPr>
      </w:pPr>
    </w:p>
    <w:p w:rsidR="67674E2E" w:rsidP="43A02561" w:rsidRDefault="67674E2E" w14:paraId="09E5FFCC" w14:textId="5D9F8029">
      <w:pPr>
        <w:tabs>
          <w:tab w:val="left" w:pos="720"/>
        </w:tabs>
        <w:ind w:firstLine="720"/>
        <w:rPr>
          <w:rFonts w:ascii="Palatino Linotype" w:hAnsi="Palatino Linotype" w:eastAsia="Palatino Linotype" w:cs="Palatino Linotype"/>
          <w:color w:val="000000" w:themeColor="text1"/>
          <w:sz w:val="24"/>
          <w:szCs w:val="24"/>
        </w:rPr>
      </w:pPr>
    </w:p>
    <w:p w:rsidR="67674E2E" w:rsidP="43A02561" w:rsidRDefault="67674E2E" w14:paraId="6D8AF18B" w14:textId="17345C84">
      <w:pPr>
        <w:tabs>
          <w:tab w:val="left" w:pos="720"/>
        </w:tabs>
        <w:ind w:firstLine="720"/>
        <w:rPr>
          <w:rFonts w:ascii="Palatino Linotype" w:hAnsi="Palatino Linotype" w:eastAsia="Palatino Linotype" w:cs="Palatino Linotype"/>
          <w:color w:val="000000" w:themeColor="text1"/>
          <w:sz w:val="24"/>
          <w:szCs w:val="24"/>
        </w:rPr>
      </w:pPr>
    </w:p>
    <w:p w:rsidR="67674E2E" w:rsidP="43A02561" w:rsidRDefault="67674E2E" w14:paraId="03511C91" w14:textId="4E99DA7F">
      <w:pPr>
        <w:tabs>
          <w:tab w:val="left" w:pos="720"/>
        </w:tabs>
        <w:ind w:firstLine="720"/>
        <w:rPr>
          <w:rFonts w:ascii="Palatino Linotype" w:hAnsi="Palatino Linotype" w:eastAsia="Palatino Linotype" w:cs="Palatino Linotype"/>
          <w:color w:val="000000" w:themeColor="text1"/>
          <w:sz w:val="24"/>
          <w:szCs w:val="24"/>
        </w:rPr>
      </w:pPr>
    </w:p>
    <w:p w:rsidR="67674E2E" w:rsidP="43A02561" w:rsidRDefault="67674E2E" w14:paraId="6DD8B966" w14:textId="648E5808">
      <w:pPr>
        <w:tabs>
          <w:tab w:val="left" w:pos="720"/>
        </w:tabs>
        <w:ind w:firstLine="720"/>
        <w:rPr>
          <w:rFonts w:ascii="Palatino Linotype" w:hAnsi="Palatino Linotype" w:eastAsia="Palatino Linotype" w:cs="Palatino Linotype"/>
          <w:color w:val="000000" w:themeColor="text1"/>
          <w:sz w:val="24"/>
          <w:szCs w:val="24"/>
        </w:rPr>
      </w:pPr>
    </w:p>
    <w:p w:rsidR="7425B3EA" w:rsidP="43A02561" w:rsidRDefault="50E7DE72" w14:paraId="1140742B" w14:textId="0BA72A29">
      <w:pPr>
        <w:tabs>
          <w:tab w:val="left" w:pos="720"/>
        </w:tabs>
        <w:jc w:val="center"/>
        <w:rPr>
          <w:color w:val="000000" w:themeColor="text1"/>
          <w:sz w:val="24"/>
          <w:szCs w:val="24"/>
        </w:rPr>
      </w:pPr>
      <w:r>
        <w:rPr>
          <w:noProof/>
        </w:rPr>
        <w:drawing>
          <wp:inline distT="0" distB="0" distL="0" distR="0" wp14:anchorId="0091D157" wp14:editId="3ACFD7A0">
            <wp:extent cx="4572000" cy="2228850"/>
            <wp:effectExtent l="0" t="0" r="0" b="0"/>
            <wp:docPr id="112119201" name="Picture 11211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rsidR="7425B3EA" w:rsidP="43A02561" w:rsidRDefault="50E7DE72" w14:paraId="37CDD072" w14:textId="086517BA">
      <w:pPr>
        <w:pStyle w:val="DefaultText"/>
        <w:tabs>
          <w:tab w:val="left" w:pos="720"/>
        </w:tabs>
        <w:jc w:val="center"/>
        <w:rPr>
          <w:rFonts w:ascii="Palatino Linotype" w:hAnsi="Palatino Linotype" w:eastAsia="Palatino Linotype" w:cs="Palatino Linotype"/>
          <w:color w:val="000000" w:themeColor="text1"/>
          <w:szCs w:val="24"/>
        </w:rPr>
      </w:pPr>
      <w:r w:rsidRPr="43A02561">
        <w:rPr>
          <w:rFonts w:ascii="Palatino Linotype" w:hAnsi="Palatino Linotype" w:eastAsia="Palatino Linotype" w:cs="Palatino Linotype"/>
          <w:szCs w:val="24"/>
        </w:rPr>
        <w:t xml:space="preserve">Figure 3. RoboSub Pinger Timing </w:t>
      </w:r>
    </w:p>
    <w:p w:rsidR="7425B3EA" w:rsidP="43A02561" w:rsidRDefault="50E7DE72" w14:paraId="56608544" w14:textId="25630405">
      <w:pPr>
        <w:pStyle w:val="DefaultText"/>
        <w:tabs>
          <w:tab w:val="left" w:pos="720"/>
        </w:tabs>
        <w:jc w:val="center"/>
        <w:rPr>
          <w:rFonts w:ascii="Palatino Linotype" w:hAnsi="Palatino Linotype" w:eastAsia="Palatino Linotype" w:cs="Palatino Linotype"/>
          <w:color w:val="000000" w:themeColor="text1"/>
          <w:szCs w:val="24"/>
        </w:rPr>
      </w:pPr>
      <w:r w:rsidRPr="43A02561">
        <w:rPr>
          <w:rFonts w:ascii="Palatino Linotype" w:hAnsi="Palatino Linotype" w:eastAsia="Palatino Linotype" w:cs="Palatino Linotype"/>
          <w:szCs w:val="24"/>
        </w:rPr>
        <w:t>Adapted From [2]</w:t>
      </w:r>
    </w:p>
    <w:p w:rsidR="67674E2E" w:rsidP="43A02561" w:rsidRDefault="67674E2E" w14:paraId="5C5FCF7A" w14:textId="0FACEFF1">
      <w:pPr>
        <w:tabs>
          <w:tab w:val="left" w:pos="720"/>
        </w:tabs>
        <w:rPr>
          <w:rFonts w:ascii="Palatino Linotype" w:hAnsi="Palatino Linotype" w:eastAsia="Palatino Linotype" w:cs="Palatino Linotype"/>
          <w:color w:val="000000" w:themeColor="text1"/>
          <w:sz w:val="24"/>
          <w:szCs w:val="24"/>
        </w:rPr>
      </w:pPr>
    </w:p>
    <w:p w:rsidR="7425B3EA" w:rsidP="43A02561" w:rsidRDefault="50E7DE72" w14:paraId="4E649151" w14:textId="28DBA2EA">
      <w:pPr>
        <w:pStyle w:val="DefaultText"/>
        <w:tabs>
          <w:tab w:val="left" w:pos="720"/>
        </w:tabs>
        <w:ind w:firstLine="720"/>
        <w:rPr>
          <w:rFonts w:ascii="Palatino Linotype" w:hAnsi="Palatino Linotype" w:eastAsia="Palatino Linotype" w:cs="Palatino Linotype"/>
          <w:color w:val="000000" w:themeColor="text1"/>
          <w:szCs w:val="24"/>
        </w:rPr>
      </w:pPr>
      <w:r w:rsidRPr="43A02561">
        <w:rPr>
          <w:rFonts w:ascii="Palatino Linotype" w:hAnsi="Palatino Linotype" w:eastAsia="Palatino Linotype" w:cs="Palatino Linotype"/>
          <w:szCs w:val="24"/>
        </w:rPr>
        <w:t xml:space="preserve">Once a submarine in the competition has positioned itself at the pinger it will have to complete a specific challenge. This challenge has not yet been defined for the 2023 competition; however, in previous years, the challenge has involved picking up an object. After the task has been completed, the submarine needs to surface inside of a 9-foot octagon hoop on the surface of the pool [2]. This can be seen in Figure 4 which depicts the layout of the course. As seen in the figure, the pinger is centered in the middle of the octagon. Navigation to the pinger will allow for the submarine to surface inside of the octagon. </w:t>
      </w:r>
    </w:p>
    <w:p w:rsidR="67674E2E" w:rsidP="43A02561" w:rsidRDefault="67674E2E" w14:paraId="042A5E38" w14:textId="0597C332">
      <w:pPr>
        <w:tabs>
          <w:tab w:val="left" w:pos="720"/>
        </w:tabs>
        <w:ind w:firstLine="720"/>
        <w:rPr>
          <w:rFonts w:ascii="Palatino Linotype" w:hAnsi="Palatino Linotype" w:eastAsia="Palatino Linotype" w:cs="Palatino Linotype"/>
          <w:color w:val="000000" w:themeColor="text1"/>
          <w:sz w:val="24"/>
          <w:szCs w:val="24"/>
        </w:rPr>
      </w:pPr>
    </w:p>
    <w:p w:rsidR="67674E2E" w:rsidP="43A02561" w:rsidRDefault="67674E2E" w14:paraId="55B96169" w14:textId="1E379373">
      <w:pPr>
        <w:tabs>
          <w:tab w:val="left" w:pos="720"/>
        </w:tabs>
        <w:ind w:firstLine="720"/>
        <w:rPr>
          <w:rFonts w:ascii="Palatino Linotype" w:hAnsi="Palatino Linotype" w:eastAsia="Palatino Linotype" w:cs="Palatino Linotype"/>
          <w:color w:val="000000" w:themeColor="text1"/>
          <w:sz w:val="24"/>
          <w:szCs w:val="24"/>
        </w:rPr>
      </w:pPr>
    </w:p>
    <w:p w:rsidR="7425B3EA" w:rsidP="43A02561" w:rsidRDefault="50E7DE72" w14:paraId="16E9E7DE" w14:textId="2216D2A6">
      <w:pPr>
        <w:tabs>
          <w:tab w:val="left" w:pos="720"/>
        </w:tabs>
        <w:jc w:val="center"/>
        <w:rPr>
          <w:rFonts w:ascii="Palatino Linotype" w:hAnsi="Palatino Linotype" w:eastAsia="Palatino Linotype" w:cs="Palatino Linotype"/>
          <w:color w:val="000000" w:themeColor="text1"/>
          <w:sz w:val="24"/>
          <w:szCs w:val="24"/>
        </w:rPr>
      </w:pPr>
      <w:r>
        <w:rPr>
          <w:noProof/>
        </w:rPr>
        <w:lastRenderedPageBreak/>
        <w:drawing>
          <wp:inline distT="0" distB="0" distL="0" distR="0" wp14:anchorId="09DBA277" wp14:editId="446138ED">
            <wp:extent cx="5943600" cy="2381250"/>
            <wp:effectExtent l="0" t="0" r="0" b="0"/>
            <wp:docPr id="578188131" name="Picture 57818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r w:rsidRPr="43A02561">
        <w:rPr>
          <w:rFonts w:ascii="Palatino Linotype" w:hAnsi="Palatino Linotype" w:eastAsia="Palatino Linotype" w:cs="Palatino Linotype"/>
          <w:sz w:val="24"/>
          <w:szCs w:val="24"/>
        </w:rPr>
        <w:t>Figure 4. RoboSub Course Layout</w:t>
      </w:r>
    </w:p>
    <w:p w:rsidR="7425B3EA" w:rsidP="43A02561" w:rsidRDefault="50E7DE72" w14:paraId="210C93ED" w14:textId="1BB0B7A6">
      <w:pPr>
        <w:pStyle w:val="DefaultText"/>
        <w:tabs>
          <w:tab w:val="left" w:pos="720"/>
        </w:tabs>
        <w:jc w:val="center"/>
        <w:rPr>
          <w:color w:val="000000" w:themeColor="text1"/>
          <w:szCs w:val="24"/>
        </w:rPr>
      </w:pPr>
      <w:r w:rsidRPr="43A02561">
        <w:rPr>
          <w:szCs w:val="24"/>
        </w:rPr>
        <w:t>Adapted From [2]</w:t>
      </w:r>
    </w:p>
    <w:p w:rsidR="67674E2E" w:rsidP="43A02561" w:rsidRDefault="67674E2E" w14:paraId="39A765B6" w14:textId="2CEC7142">
      <w:pPr>
        <w:pStyle w:val="PDRNormal"/>
        <w:rPr>
          <w:rFonts w:ascii="Palatino Linotype" w:hAnsi="Palatino Linotype"/>
        </w:rPr>
      </w:pPr>
    </w:p>
    <w:p w:rsidRPr="0098225F" w:rsidR="00DD463C" w:rsidP="474386DC" w:rsidRDefault="1DB863B1" w14:paraId="107AAE2D" w14:textId="464E63FD">
      <w:pPr>
        <w:pStyle w:val="Heading3"/>
        <w:rPr>
          <w:rStyle w:val="InitialStyle"/>
          <w:rFonts w:ascii="Cambria" w:hAnsi="Cambria" w:cs="Verdana" w:asciiTheme="majorAscii" w:hAnsiTheme="majorAscii"/>
        </w:rPr>
      </w:pPr>
      <w:bookmarkStart w:name="_Toc53250943" w:id="19"/>
      <w:bookmarkStart w:name="_Toc313341271" w:id="699653044"/>
      <w:bookmarkStart w:name="_Toc1155705448" w:id="1374003360"/>
      <w:bookmarkStart w:name="_Toc139993905" w:id="543050075"/>
      <w:bookmarkStart w:name="_Toc1590418961" w:id="67901745"/>
      <w:bookmarkStart w:name="_Toc68172418" w:id="1261968858"/>
      <w:bookmarkStart w:name="_Toc2024122628" w:id="2020040529"/>
      <w:bookmarkStart w:name="_Toc194068463" w:id="632393264"/>
      <w:bookmarkStart w:name="_Toc582931048" w:id="1759840621"/>
      <w:bookmarkStart w:name="_Toc1057514504" w:id="1948504076"/>
      <w:bookmarkStart w:name="_Toc1961410515" w:id="664887464"/>
      <w:bookmarkStart w:name="_Toc86472085" w:id="1107514173"/>
      <w:bookmarkStart w:name="_Toc1465693731" w:id="1223004977"/>
      <w:r w:rsidRPr="474386DC" w:rsidR="1DB863B1">
        <w:rPr>
          <w:rStyle w:val="InitialStyle"/>
          <w:rFonts w:ascii="Cambria" w:hAnsi="Cambria" w:cs="Verdana" w:asciiTheme="majorAscii" w:hAnsiTheme="majorAscii"/>
        </w:rPr>
        <w:t>Technology</w:t>
      </w:r>
      <w:r w:rsidRPr="474386DC" w:rsidR="00866BD7">
        <w:rPr>
          <w:rStyle w:val="InitialStyle"/>
          <w:rFonts w:ascii="Cambria" w:hAnsi="Cambria" w:cs="Verdana" w:asciiTheme="majorAscii" w:hAnsiTheme="majorAscii"/>
        </w:rPr>
        <w:t xml:space="preserve"> Review</w:t>
      </w:r>
      <w:bookmarkEnd w:id="19"/>
      <w:bookmarkEnd w:id="699653044"/>
      <w:bookmarkEnd w:id="1374003360"/>
      <w:bookmarkEnd w:id="543050075"/>
      <w:bookmarkEnd w:id="67901745"/>
      <w:bookmarkEnd w:id="1261968858"/>
      <w:bookmarkEnd w:id="2020040529"/>
      <w:bookmarkEnd w:id="632393264"/>
      <w:bookmarkEnd w:id="1759840621"/>
      <w:bookmarkEnd w:id="1948504076"/>
      <w:bookmarkEnd w:id="664887464"/>
      <w:bookmarkEnd w:id="1107514173"/>
      <w:bookmarkEnd w:id="1223004977"/>
    </w:p>
    <w:p w:rsidR="1E66065B" w:rsidP="43A02561" w:rsidRDefault="33D78F80" w14:paraId="45270E0A" w14:textId="311A876A">
      <w:pPr>
        <w:tabs>
          <w:tab w:val="left" w:pos="720"/>
        </w:tabs>
        <w:rPr>
          <w:rFonts w:ascii="Palatino Linotype" w:hAnsi="Palatino Linotype" w:eastAsia="Palatino Linotype" w:cs="Palatino Linotype"/>
          <w:color w:val="000000" w:themeColor="text1"/>
          <w:sz w:val="24"/>
          <w:szCs w:val="24"/>
        </w:rPr>
      </w:pPr>
      <w:r w:rsidRPr="43A02561">
        <w:rPr>
          <w:rStyle w:val="InitialStyle"/>
          <w:rFonts w:ascii="Palatino Linotype" w:hAnsi="Palatino Linotype" w:eastAsia="Palatino Linotype" w:cs="Palatino Linotype"/>
          <w:i/>
          <w:iCs/>
          <w:szCs w:val="24"/>
          <w:u w:val="single"/>
        </w:rPr>
        <w:t>Sound Propagation in Water</w:t>
      </w:r>
    </w:p>
    <w:p w:rsidR="67674E2E" w:rsidP="43A02561" w:rsidRDefault="67674E2E" w14:paraId="0C7D483F" w14:textId="22780F84">
      <w:pPr>
        <w:tabs>
          <w:tab w:val="left" w:pos="720"/>
        </w:tabs>
        <w:rPr>
          <w:rFonts w:ascii="Palatino Linotype" w:hAnsi="Palatino Linotype" w:eastAsia="Palatino Linotype" w:cs="Palatino Linotype"/>
          <w:color w:val="000000" w:themeColor="text1"/>
          <w:sz w:val="24"/>
          <w:szCs w:val="24"/>
        </w:rPr>
      </w:pPr>
    </w:p>
    <w:p w:rsidR="1E66065B" w:rsidP="43A02561" w:rsidRDefault="33D78F80" w14:paraId="5A0B4BED" w14:textId="246B9172">
      <w:pPr>
        <w:tabs>
          <w:tab w:val="left" w:pos="720"/>
        </w:tabs>
        <w:ind w:firstLine="720"/>
        <w:rPr>
          <w:rFonts w:ascii="Palatino Linotype" w:hAnsi="Palatino Linotype" w:eastAsia="Palatino Linotype" w:cs="Palatino Linotype"/>
          <w:color w:val="000000" w:themeColor="text1"/>
          <w:sz w:val="24"/>
          <w:szCs w:val="24"/>
        </w:rPr>
      </w:pPr>
      <w:r w:rsidRPr="43A02561">
        <w:rPr>
          <w:rStyle w:val="InitialStyle"/>
          <w:rFonts w:ascii="Palatino Linotype" w:hAnsi="Palatino Linotype" w:eastAsia="Palatino Linotype" w:cs="Palatino Linotype"/>
          <w:szCs w:val="24"/>
        </w:rPr>
        <w:t xml:space="preserve">Due to the acoustic nature of the RoboSub challenge, it is important to understand how sound travels in water for this project's success. The challenge is based on sound emitted by the pinger, so having a knowledgeable understanding of how that emitted sound travels is essential. To start, sound in water is created from compressions and decompressions in water molecules caused by pressure waves produced from vibrations. Figure 5 highlights what these compressions look like. </w:t>
      </w:r>
    </w:p>
    <w:p w:rsidR="67674E2E" w:rsidP="43A02561" w:rsidRDefault="67674E2E" w14:paraId="25B65477" w14:textId="3D4BF5A3">
      <w:pPr>
        <w:tabs>
          <w:tab w:val="left" w:pos="720"/>
        </w:tabs>
        <w:rPr>
          <w:rFonts w:ascii="Palatino Linotype" w:hAnsi="Palatino Linotype" w:eastAsia="Palatino Linotype" w:cs="Palatino Linotype"/>
          <w:color w:val="000000" w:themeColor="text1"/>
          <w:sz w:val="24"/>
          <w:szCs w:val="24"/>
        </w:rPr>
      </w:pPr>
    </w:p>
    <w:p w:rsidR="67674E2E" w:rsidP="43A02561" w:rsidRDefault="67674E2E" w14:paraId="1A741162" w14:textId="6E3C9346">
      <w:pPr>
        <w:tabs>
          <w:tab w:val="left" w:pos="720"/>
        </w:tabs>
        <w:rPr>
          <w:rFonts w:ascii="Palatino Linotype" w:hAnsi="Palatino Linotype" w:eastAsia="Palatino Linotype" w:cs="Palatino Linotype"/>
          <w:color w:val="000000" w:themeColor="text1"/>
          <w:sz w:val="24"/>
          <w:szCs w:val="24"/>
        </w:rPr>
      </w:pPr>
    </w:p>
    <w:p w:rsidR="67674E2E" w:rsidP="43A02561" w:rsidRDefault="67674E2E" w14:paraId="651F7C61" w14:textId="14BC14DF">
      <w:pPr>
        <w:tabs>
          <w:tab w:val="left" w:pos="720"/>
        </w:tabs>
        <w:rPr>
          <w:rFonts w:ascii="Palatino Linotype" w:hAnsi="Palatino Linotype" w:eastAsia="Palatino Linotype" w:cs="Palatino Linotype"/>
          <w:color w:val="000000" w:themeColor="text1"/>
          <w:sz w:val="24"/>
          <w:szCs w:val="24"/>
        </w:rPr>
      </w:pPr>
    </w:p>
    <w:p w:rsidR="1E66065B" w:rsidP="43A02561" w:rsidRDefault="33D78F80" w14:paraId="76F43F6D" w14:textId="59F34D73">
      <w:pPr>
        <w:tabs>
          <w:tab w:val="left" w:pos="720"/>
        </w:tabs>
        <w:jc w:val="center"/>
        <w:rPr>
          <w:rFonts w:ascii="Palatino Linotype" w:hAnsi="Palatino Linotype" w:eastAsia="Palatino Linotype" w:cs="Palatino Linotype"/>
          <w:color w:val="000000" w:themeColor="text1"/>
          <w:sz w:val="24"/>
          <w:szCs w:val="24"/>
        </w:rPr>
      </w:pPr>
      <w:r w:rsidRPr="43A02561">
        <w:rPr>
          <w:rStyle w:val="InitialStyle"/>
          <w:rFonts w:ascii="Palatino Linotype" w:hAnsi="Palatino Linotype" w:eastAsia="Palatino Linotype" w:cs="Palatino Linotype"/>
          <w:szCs w:val="24"/>
        </w:rPr>
        <w:t xml:space="preserve"> </w:t>
      </w:r>
      <w:r>
        <w:rPr>
          <w:noProof/>
        </w:rPr>
        <w:drawing>
          <wp:inline distT="0" distB="0" distL="0" distR="0" wp14:anchorId="5DA4F460" wp14:editId="163892B7">
            <wp:extent cx="4572000" cy="1600200"/>
            <wp:effectExtent l="0" t="0" r="0" b="0"/>
            <wp:docPr id="499360246" name="Picture 4993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1600200"/>
                    </a:xfrm>
                    <a:prstGeom prst="rect">
                      <a:avLst/>
                    </a:prstGeom>
                  </pic:spPr>
                </pic:pic>
              </a:graphicData>
            </a:graphic>
          </wp:inline>
        </w:drawing>
      </w:r>
    </w:p>
    <w:p w:rsidR="1E66065B" w:rsidP="43A02561" w:rsidRDefault="33D78F80" w14:paraId="73DC402F" w14:textId="132403A6">
      <w:pPr>
        <w:pStyle w:val="DefaultText"/>
        <w:tabs>
          <w:tab w:val="left" w:pos="720"/>
        </w:tabs>
        <w:jc w:val="center"/>
        <w:rPr>
          <w:rFonts w:ascii="Palatino Linotype" w:hAnsi="Palatino Linotype" w:eastAsia="Palatino Linotype" w:cs="Palatino Linotype"/>
          <w:color w:val="000000" w:themeColor="text1"/>
          <w:szCs w:val="24"/>
        </w:rPr>
      </w:pPr>
      <w:r w:rsidRPr="43A02561">
        <w:rPr>
          <w:rFonts w:ascii="Palatino Linotype" w:hAnsi="Palatino Linotype" w:eastAsia="Palatino Linotype" w:cs="Palatino Linotype"/>
          <w:szCs w:val="24"/>
        </w:rPr>
        <w:t>Figure 5:  Display of sound compressions</w:t>
      </w:r>
    </w:p>
    <w:p w:rsidR="1E66065B" w:rsidP="43A02561" w:rsidRDefault="33D78F80" w14:paraId="04E1058A" w14:textId="07C257A9">
      <w:pPr>
        <w:pStyle w:val="DefaultText"/>
        <w:tabs>
          <w:tab w:val="left" w:pos="720"/>
        </w:tabs>
        <w:jc w:val="center"/>
        <w:rPr>
          <w:rFonts w:ascii="Palatino Linotype" w:hAnsi="Palatino Linotype" w:eastAsia="Palatino Linotype" w:cs="Palatino Linotype"/>
          <w:color w:val="000000" w:themeColor="text1"/>
          <w:szCs w:val="24"/>
        </w:rPr>
      </w:pPr>
      <w:r w:rsidRPr="43A02561">
        <w:rPr>
          <w:rFonts w:ascii="Palatino Linotype" w:hAnsi="Palatino Linotype" w:eastAsia="Palatino Linotype" w:cs="Palatino Linotype"/>
          <w:szCs w:val="24"/>
        </w:rPr>
        <w:t>Adapted from [3]</w:t>
      </w:r>
    </w:p>
    <w:p w:rsidR="67674E2E" w:rsidP="43A02561" w:rsidRDefault="67674E2E" w14:paraId="153D774F" w14:textId="49FFC0F5">
      <w:pPr>
        <w:tabs>
          <w:tab w:val="left" w:pos="720"/>
        </w:tabs>
        <w:ind w:firstLine="720"/>
        <w:rPr>
          <w:color w:val="000000" w:themeColor="text1"/>
          <w:sz w:val="24"/>
          <w:szCs w:val="24"/>
        </w:rPr>
      </w:pPr>
    </w:p>
    <w:p w:rsidR="1E66065B" w:rsidP="43A02561" w:rsidRDefault="33D78F80" w14:paraId="7014AB96" w14:textId="688F1010">
      <w:pPr>
        <w:tabs>
          <w:tab w:val="left" w:pos="720"/>
        </w:tabs>
        <w:ind w:firstLine="720"/>
        <w:rPr>
          <w:rFonts w:ascii="Palatino Linotype" w:hAnsi="Palatino Linotype" w:eastAsia="Palatino Linotype" w:cs="Palatino Linotype"/>
          <w:color w:val="000000" w:themeColor="text1"/>
          <w:sz w:val="24"/>
          <w:szCs w:val="24"/>
        </w:rPr>
      </w:pPr>
      <w:r w:rsidRPr="43A02561">
        <w:rPr>
          <w:rStyle w:val="InitialStyle"/>
          <w:rFonts w:ascii="Palatino Linotype" w:hAnsi="Palatino Linotype" w:eastAsia="Palatino Linotype" w:cs="Palatino Linotype"/>
          <w:szCs w:val="24"/>
        </w:rPr>
        <w:t xml:space="preserve">Sound propagating through air uses this same idea and explains why sound radiates outwards the same way in both air and water. However, there are a few </w:t>
      </w:r>
      <w:r w:rsidRPr="43A02561">
        <w:rPr>
          <w:rStyle w:val="InitialStyle"/>
          <w:rFonts w:ascii="Palatino Linotype" w:hAnsi="Palatino Linotype" w:eastAsia="Palatino Linotype" w:cs="Palatino Linotype"/>
          <w:szCs w:val="24"/>
        </w:rPr>
        <w:lastRenderedPageBreak/>
        <w:t>differences in how sound propagates between the two, to start, sound is faster in water than in the air. To be exact, sound travels around 1.5 km/s in water whereas in air it travels at 340 m/s. This speed difference is due to the water molecules being in closer contact with each other than the molecules in air, this closeness is due to the nature of water being a liquid rather than a gas. Because sound travels faster in the water, this means that it also has a longer wavelength, which gives it the ability to travel further distances than in air. [4]</w:t>
      </w:r>
    </w:p>
    <w:p w:rsidR="67674E2E" w:rsidP="43A02561" w:rsidRDefault="67674E2E" w14:paraId="14928F7D" w14:textId="00FB626A">
      <w:pPr>
        <w:tabs>
          <w:tab w:val="left" w:pos="720"/>
        </w:tabs>
        <w:ind w:firstLine="720"/>
        <w:rPr>
          <w:rFonts w:ascii="Palatino Linotype" w:hAnsi="Palatino Linotype" w:eastAsia="Palatino Linotype" w:cs="Palatino Linotype"/>
          <w:color w:val="000000" w:themeColor="text1"/>
          <w:sz w:val="24"/>
          <w:szCs w:val="24"/>
        </w:rPr>
      </w:pPr>
    </w:p>
    <w:p w:rsidR="1E66065B" w:rsidP="43A02561" w:rsidRDefault="33D78F80" w14:paraId="3FAF64DB" w14:textId="20C5D242">
      <w:pPr>
        <w:tabs>
          <w:tab w:val="left" w:pos="720"/>
        </w:tabs>
        <w:ind w:firstLine="720"/>
        <w:rPr>
          <w:rFonts w:ascii="Palatino Linotype" w:hAnsi="Palatino Linotype" w:eastAsia="Palatino Linotype" w:cs="Palatino Linotype"/>
          <w:color w:val="000000" w:themeColor="text1"/>
          <w:sz w:val="24"/>
          <w:szCs w:val="24"/>
        </w:rPr>
      </w:pPr>
      <w:r w:rsidRPr="43A02561">
        <w:rPr>
          <w:rStyle w:val="InitialStyle"/>
          <w:rFonts w:ascii="Palatino Linotype" w:hAnsi="Palatino Linotype" w:eastAsia="Palatino Linotype" w:cs="Palatino Linotype"/>
          <w:szCs w:val="24"/>
        </w:rPr>
        <w:t>A sound’s speed and ability to travel long distances in water is impacted by temperature, with warmer water increasing speed and colder water decreasing speed. With changing temperatures during propagation, the sound no longer moves in a linear manner. Lowering temperatures will cause the sound wave to refract downwards, and pressure increases with a constant temperature will refract the sound upwards. Because of this, sound waves in the ocean can travel great distances with minimal loss. This occurrence is called channeling and consists of the sound wave refracting up and down over and over while traveling through the ocean as depicted in Figure 6 by “sound channel”. [5]</w:t>
      </w:r>
    </w:p>
    <w:p w:rsidR="67674E2E" w:rsidP="43A02561" w:rsidRDefault="67674E2E" w14:paraId="51667CF0" w14:textId="55EA174F">
      <w:pPr>
        <w:tabs>
          <w:tab w:val="left" w:pos="720"/>
        </w:tabs>
        <w:ind w:firstLine="720"/>
        <w:rPr>
          <w:rFonts w:ascii="Palatino Linotype" w:hAnsi="Palatino Linotype" w:eastAsia="Palatino Linotype" w:cs="Palatino Linotype"/>
          <w:color w:val="000000" w:themeColor="text1"/>
          <w:sz w:val="24"/>
          <w:szCs w:val="24"/>
        </w:rPr>
      </w:pPr>
    </w:p>
    <w:p w:rsidR="1E66065B" w:rsidP="43A02561" w:rsidRDefault="33D78F80" w14:paraId="7891A01F" w14:textId="0F0A77F4">
      <w:pPr>
        <w:tabs>
          <w:tab w:val="left" w:pos="720"/>
        </w:tabs>
        <w:ind w:firstLine="720"/>
        <w:jc w:val="center"/>
        <w:rPr>
          <w:color w:val="000000" w:themeColor="text1"/>
          <w:sz w:val="24"/>
          <w:szCs w:val="24"/>
        </w:rPr>
      </w:pPr>
      <w:r>
        <w:rPr>
          <w:noProof/>
        </w:rPr>
        <w:drawing>
          <wp:inline distT="0" distB="0" distL="0" distR="0" wp14:anchorId="7B1BD57A" wp14:editId="3B22E31F">
            <wp:extent cx="5353048" cy="2228850"/>
            <wp:effectExtent l="0" t="0" r="0" b="0"/>
            <wp:docPr id="1177225974" name="Picture 117722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353048" cy="2228850"/>
                    </a:xfrm>
                    <a:prstGeom prst="rect">
                      <a:avLst/>
                    </a:prstGeom>
                  </pic:spPr>
                </pic:pic>
              </a:graphicData>
            </a:graphic>
          </wp:inline>
        </w:drawing>
      </w:r>
    </w:p>
    <w:p w:rsidR="1E66065B" w:rsidP="43A02561" w:rsidRDefault="33D78F80" w14:paraId="2796C069" w14:textId="08E7E679">
      <w:pPr>
        <w:pStyle w:val="DefaultText"/>
        <w:tabs>
          <w:tab w:val="left" w:pos="720"/>
        </w:tabs>
        <w:ind w:firstLine="720"/>
        <w:jc w:val="center"/>
        <w:rPr>
          <w:rFonts w:ascii="Palatino Linotype" w:hAnsi="Palatino Linotype" w:eastAsia="Palatino Linotype" w:cs="Palatino Linotype"/>
          <w:color w:val="000000" w:themeColor="text1"/>
          <w:szCs w:val="24"/>
        </w:rPr>
      </w:pPr>
      <w:r w:rsidRPr="43A02561">
        <w:rPr>
          <w:rFonts w:ascii="Palatino Linotype" w:hAnsi="Palatino Linotype" w:eastAsia="Palatino Linotype" w:cs="Palatino Linotype"/>
          <w:szCs w:val="24"/>
        </w:rPr>
        <w:t>Figure 6: Underwater sound travel</w:t>
      </w:r>
    </w:p>
    <w:p w:rsidR="1E66065B" w:rsidP="43A02561" w:rsidRDefault="33D78F80" w14:paraId="3B740DBA" w14:textId="4A1D37A4">
      <w:pPr>
        <w:pStyle w:val="DefaultText"/>
        <w:tabs>
          <w:tab w:val="left" w:pos="720"/>
        </w:tabs>
        <w:ind w:firstLine="720"/>
        <w:jc w:val="center"/>
        <w:rPr>
          <w:rFonts w:ascii="Palatino Linotype" w:hAnsi="Palatino Linotype" w:eastAsia="Palatino Linotype" w:cs="Palatino Linotype"/>
          <w:color w:val="000000" w:themeColor="text1"/>
          <w:szCs w:val="24"/>
        </w:rPr>
      </w:pPr>
      <w:r w:rsidRPr="43A02561">
        <w:rPr>
          <w:rFonts w:ascii="Palatino Linotype" w:hAnsi="Palatino Linotype" w:eastAsia="Palatino Linotype" w:cs="Palatino Linotype"/>
          <w:szCs w:val="24"/>
        </w:rPr>
        <w:t>Adapted from [4]</w:t>
      </w:r>
    </w:p>
    <w:p w:rsidR="67674E2E" w:rsidP="43A02561" w:rsidRDefault="67674E2E" w14:paraId="3F44489E" w14:textId="7B1B3A5C">
      <w:pPr>
        <w:tabs>
          <w:tab w:val="left" w:pos="720"/>
        </w:tabs>
        <w:ind w:firstLine="720"/>
        <w:jc w:val="center"/>
        <w:rPr>
          <w:rFonts w:ascii="Palatino Linotype" w:hAnsi="Palatino Linotype" w:eastAsia="Palatino Linotype" w:cs="Palatino Linotype"/>
          <w:color w:val="000000" w:themeColor="text1"/>
          <w:sz w:val="24"/>
          <w:szCs w:val="24"/>
        </w:rPr>
      </w:pPr>
    </w:p>
    <w:p w:rsidR="1E66065B" w:rsidP="474386DC" w:rsidRDefault="33D78F80" w14:paraId="32193B28" w14:textId="2CA7A602">
      <w:pPr>
        <w:pStyle w:val="DefaultText"/>
        <w:tabs>
          <w:tab w:val="left" w:pos="720"/>
        </w:tabs>
        <w:ind w:firstLine="720"/>
        <w:rPr>
          <w:rFonts w:ascii="Palatino Linotype" w:hAnsi="Palatino Linotype" w:eastAsia="Palatino Linotype" w:cs="Palatino Linotype"/>
          <w:color w:val="000000" w:themeColor="text1"/>
        </w:rPr>
      </w:pPr>
      <w:r w:rsidRPr="474386DC" w:rsidR="33D78F80">
        <w:rPr>
          <w:rFonts w:ascii="Palatino Linotype" w:hAnsi="Palatino Linotype" w:eastAsia="Palatino Linotype" w:cs="Palatino Linotype"/>
        </w:rPr>
        <w:t xml:space="preserve">The scope of this project does not include the ocean; however, it is applicable if the project were to be upscaled into a submarine that </w:t>
      </w:r>
      <w:r w:rsidRPr="474386DC" w:rsidR="33D78F80">
        <w:rPr>
          <w:rFonts w:ascii="Palatino Linotype" w:hAnsi="Palatino Linotype" w:eastAsia="Palatino Linotype" w:cs="Palatino Linotype"/>
        </w:rPr>
        <w:t>operates</w:t>
      </w:r>
      <w:r w:rsidRPr="474386DC" w:rsidR="33D78F80">
        <w:rPr>
          <w:rFonts w:ascii="Palatino Linotype" w:hAnsi="Palatino Linotype" w:eastAsia="Palatino Linotype" w:cs="Palatino Linotype"/>
        </w:rPr>
        <w:t xml:space="preserve"> in the ocean if </w:t>
      </w:r>
      <w:r w:rsidRPr="474386DC" w:rsidR="33D78F80">
        <w:rPr>
          <w:rFonts w:ascii="Palatino Linotype" w:hAnsi="Palatino Linotype" w:eastAsia="Palatino Linotype" w:cs="Palatino Linotype"/>
        </w:rPr>
        <w:t>N</w:t>
      </w:r>
      <w:r w:rsidRPr="474386DC" w:rsidR="0CE5C1C2">
        <w:rPr>
          <w:rFonts w:ascii="Palatino Linotype" w:hAnsi="Palatino Linotype" w:eastAsia="Palatino Linotype" w:cs="Palatino Linotype"/>
        </w:rPr>
        <w:t>avSea</w:t>
      </w:r>
      <w:r w:rsidRPr="474386DC" w:rsidR="33D78F80">
        <w:rPr>
          <w:rFonts w:ascii="Palatino Linotype" w:hAnsi="Palatino Linotype" w:eastAsia="Palatino Linotype" w:cs="Palatino Linotype"/>
        </w:rPr>
        <w:t xml:space="preserve"> wanted to do so. </w:t>
      </w:r>
      <w:r w:rsidRPr="474386DC" w:rsidR="33D78F80">
        <w:rPr>
          <w:rFonts w:ascii="Palatino Linotype" w:hAnsi="Palatino Linotype" w:eastAsia="Palatino Linotype" w:cs="Palatino Linotype"/>
        </w:rPr>
        <w:t>Something that is important to note is that sound in water has a different reference pressure than in air.</w:t>
      </w:r>
      <w:r w:rsidRPr="474386DC" w:rsidR="33D78F80">
        <w:rPr>
          <w:rFonts w:ascii="Palatino Linotype" w:hAnsi="Palatino Linotype" w:eastAsia="Palatino Linotype" w:cs="Palatino Linotype"/>
        </w:rPr>
        <w:t xml:space="preserve"> Reference pressure is important when calculating sound pressure levels and may affect how the system is programed to </w:t>
      </w:r>
      <w:r w:rsidRPr="474386DC" w:rsidR="33D78F80">
        <w:rPr>
          <w:rFonts w:ascii="Palatino Linotype" w:hAnsi="Palatino Linotype" w:eastAsia="Palatino Linotype" w:cs="Palatino Linotype"/>
        </w:rPr>
        <w:t>operate</w:t>
      </w:r>
      <w:r w:rsidRPr="474386DC" w:rsidR="33D78F80">
        <w:rPr>
          <w:rFonts w:ascii="Palatino Linotype" w:hAnsi="Palatino Linotype" w:eastAsia="Palatino Linotype" w:cs="Palatino Linotype"/>
        </w:rPr>
        <w:t>. [4]</w:t>
      </w:r>
    </w:p>
    <w:p w:rsidR="67674E2E" w:rsidP="43A02561" w:rsidRDefault="67674E2E" w14:paraId="36F1A0E3" w14:textId="717A8803">
      <w:pPr>
        <w:tabs>
          <w:tab w:val="left" w:pos="720"/>
        </w:tabs>
        <w:rPr>
          <w:rFonts w:ascii="Palatino Linotype" w:hAnsi="Palatino Linotype" w:eastAsia="Palatino Linotype" w:cs="Palatino Linotype"/>
          <w:color w:val="000000" w:themeColor="text1"/>
          <w:sz w:val="24"/>
          <w:szCs w:val="24"/>
        </w:rPr>
      </w:pPr>
    </w:p>
    <w:p w:rsidR="1E66065B" w:rsidP="43A02561" w:rsidRDefault="33D78F80" w14:paraId="381E3EF7" w14:textId="6875F3C7">
      <w:pPr>
        <w:spacing w:line="257" w:lineRule="auto"/>
        <w:rPr>
          <w:rFonts w:ascii="Palatino Linotype" w:hAnsi="Palatino Linotype" w:eastAsia="Palatino Linotype" w:cs="Palatino Linotype"/>
          <w:color w:val="000000" w:themeColor="text1"/>
          <w:sz w:val="24"/>
          <w:szCs w:val="24"/>
        </w:rPr>
      </w:pPr>
      <w:r w:rsidRPr="43A02561">
        <w:rPr>
          <w:rFonts w:ascii="Palatino Linotype" w:hAnsi="Palatino Linotype" w:eastAsia="Palatino Linotype" w:cs="Palatino Linotype"/>
          <w:i/>
          <w:iCs/>
          <w:sz w:val="24"/>
          <w:szCs w:val="24"/>
          <w:u w:val="single"/>
        </w:rPr>
        <w:t>Methods of Sound Localization in Robotics</w:t>
      </w:r>
    </w:p>
    <w:p w:rsidR="67674E2E" w:rsidP="43A02561" w:rsidRDefault="67674E2E" w14:paraId="00A08858" w14:textId="3B54871C">
      <w:pPr>
        <w:spacing w:line="257" w:lineRule="auto"/>
        <w:rPr>
          <w:rFonts w:ascii="Palatino Linotype" w:hAnsi="Palatino Linotype" w:eastAsia="Palatino Linotype" w:cs="Palatino Linotype"/>
          <w:color w:val="000000" w:themeColor="text1"/>
        </w:rPr>
      </w:pPr>
    </w:p>
    <w:p w:rsidR="1E66065B" w:rsidP="43A02561" w:rsidRDefault="33D78F80" w14:paraId="413F460F" w14:textId="04F79F72">
      <w:pPr>
        <w:spacing w:line="257" w:lineRule="auto"/>
        <w:ind w:firstLine="720"/>
        <w:rPr>
          <w:rFonts w:ascii="Palatino Linotype" w:hAnsi="Palatino Linotype" w:eastAsia="Palatino Linotype" w:cs="Palatino Linotype"/>
          <w:color w:val="000000" w:themeColor="text1"/>
          <w:sz w:val="24"/>
          <w:szCs w:val="24"/>
        </w:rPr>
      </w:pPr>
      <w:r w:rsidRPr="43A02561">
        <w:rPr>
          <w:rFonts w:ascii="Palatino Linotype" w:hAnsi="Palatino Linotype" w:eastAsia="Palatino Linotype" w:cs="Palatino Linotype"/>
          <w:sz w:val="24"/>
          <w:szCs w:val="24"/>
        </w:rPr>
        <w:t xml:space="preserve">There has been significant development in sound source localization, specifically in robotics.  The technology of sound source localization in robotics attempts to emulate the human auditory system. A simplified explanation of the human auditory system serves as a template for the development of a parallel artificial system: </w:t>
      </w:r>
    </w:p>
    <w:p w:rsidR="67674E2E" w:rsidP="43A02561" w:rsidRDefault="67674E2E" w14:paraId="19499393" w14:textId="28076A68">
      <w:pPr>
        <w:spacing w:line="257" w:lineRule="auto"/>
        <w:ind w:firstLine="720"/>
        <w:rPr>
          <w:rFonts w:ascii="Palatino Linotype" w:hAnsi="Palatino Linotype" w:eastAsia="Palatino Linotype" w:cs="Palatino Linotype"/>
          <w:color w:val="000000" w:themeColor="text1"/>
        </w:rPr>
      </w:pPr>
    </w:p>
    <w:p w:rsidR="1E66065B" w:rsidP="43A02561" w:rsidRDefault="33D78F80" w14:paraId="73B7DC40" w14:textId="6FD7B3EA">
      <w:pPr>
        <w:spacing w:line="257" w:lineRule="auto"/>
        <w:ind w:firstLine="720"/>
        <w:rPr>
          <w:rFonts w:ascii="Palatino Linotype" w:hAnsi="Palatino Linotype" w:eastAsia="Palatino Linotype" w:cs="Palatino Linotype"/>
          <w:color w:val="000000" w:themeColor="text1"/>
          <w:sz w:val="24"/>
          <w:szCs w:val="24"/>
        </w:rPr>
      </w:pPr>
      <w:r w:rsidRPr="43A02561">
        <w:rPr>
          <w:rFonts w:ascii="Palatino Linotype" w:hAnsi="Palatino Linotype" w:eastAsia="Palatino Linotype" w:cs="Palatino Linotype"/>
          <w:sz w:val="24"/>
          <w:szCs w:val="24"/>
        </w:rPr>
        <w:t>The human auditory system consists of two structurally complex sensory organs, the ears, and the neural structures of the brain which process the sound and provide the human with sound source location information inducing a sensation of direction, elevation, and distance of the sound source. The path sound follows through the ears begins as it is funneled toward the inner ear by the outer ear structure and terminates at the hair cells which transduce changes in pressure to an electrical signal which is then interpreted by numerous structures in the brain [6].</w:t>
      </w:r>
    </w:p>
    <w:p w:rsidR="67674E2E" w:rsidP="43A02561" w:rsidRDefault="67674E2E" w14:paraId="05184567" w14:textId="5A47D629">
      <w:pPr>
        <w:spacing w:line="257" w:lineRule="auto"/>
        <w:ind w:firstLine="720"/>
        <w:rPr>
          <w:rFonts w:ascii="Palatino Linotype" w:hAnsi="Palatino Linotype" w:eastAsia="Palatino Linotype" w:cs="Palatino Linotype"/>
          <w:color w:val="000000" w:themeColor="text1"/>
        </w:rPr>
      </w:pPr>
    </w:p>
    <w:p w:rsidR="1E66065B" w:rsidP="43A02561" w:rsidRDefault="33D78F80" w14:paraId="71B17168" w14:textId="5E78F144">
      <w:pPr>
        <w:spacing w:line="257" w:lineRule="auto"/>
        <w:ind w:firstLine="720"/>
        <w:rPr>
          <w:rFonts w:ascii="Palatino Linotype" w:hAnsi="Palatino Linotype" w:eastAsia="Palatino Linotype" w:cs="Palatino Linotype"/>
          <w:color w:val="000000" w:themeColor="text1"/>
          <w:sz w:val="24"/>
          <w:szCs w:val="24"/>
        </w:rPr>
      </w:pPr>
      <w:r w:rsidRPr="43A02561">
        <w:rPr>
          <w:rFonts w:ascii="Palatino Linotype" w:hAnsi="Palatino Linotype" w:eastAsia="Palatino Linotype" w:cs="Palatino Linotype"/>
          <w:sz w:val="24"/>
          <w:szCs w:val="24"/>
        </w:rPr>
        <w:t>The analog to the human ear for the purposes of sound source localization in robotics, is the acoustic sensor. The analog to the human’s cognitive faculties which process sound and derive relevant information from it, is computer hardware which houses the computational ability for signal processing.</w:t>
      </w:r>
    </w:p>
    <w:p w:rsidR="67674E2E" w:rsidP="43A02561" w:rsidRDefault="67674E2E" w14:paraId="67F2B57B" w14:textId="6C5EC9E9">
      <w:pPr>
        <w:spacing w:line="257" w:lineRule="auto"/>
        <w:ind w:firstLine="720"/>
        <w:rPr>
          <w:rFonts w:ascii="Palatino Linotype" w:hAnsi="Palatino Linotype" w:eastAsia="Palatino Linotype" w:cs="Palatino Linotype"/>
          <w:color w:val="000000" w:themeColor="text1"/>
        </w:rPr>
      </w:pPr>
    </w:p>
    <w:p w:rsidR="1E66065B" w:rsidP="43A02561" w:rsidRDefault="33D78F80" w14:paraId="6A55E692" w14:textId="26ECEE48">
      <w:pPr>
        <w:pStyle w:val="DefaultText"/>
        <w:tabs>
          <w:tab w:val="left" w:pos="720"/>
        </w:tabs>
        <w:rPr>
          <w:rFonts w:ascii="Palatino Linotype" w:hAnsi="Palatino Linotype" w:eastAsia="Palatino Linotype" w:cs="Palatino Linotype"/>
          <w:color w:val="000000" w:themeColor="text1"/>
          <w:szCs w:val="24"/>
        </w:rPr>
      </w:pPr>
      <w:r w:rsidRPr="43A02561">
        <w:rPr>
          <w:rFonts w:ascii="Palatino Linotype" w:hAnsi="Palatino Linotype" w:eastAsia="Palatino Linotype" w:cs="Palatino Linotype"/>
          <w:szCs w:val="24"/>
        </w:rPr>
        <w:t xml:space="preserve">            Research surveyed for this technology review detail methods of sound source localization, all of which make use of acoustic sensor arrays; therefore, it is the assumption of the team that an acoustic sensor array is integral to the solution to this project. Methods of sound source localization employing an acoustic sensor array differ from one another by the physical measurements of sound signals used in signal processing. The three primary physical measurements of sound signal used in sound source localization are time of arrival, direction of arrival, and received signal strength [7]. </w:t>
      </w:r>
    </w:p>
    <w:p w:rsidR="67674E2E" w:rsidP="43A02561" w:rsidRDefault="67674E2E" w14:paraId="768FE7FD" w14:textId="230C67A3">
      <w:pPr>
        <w:tabs>
          <w:tab w:val="left" w:pos="720"/>
        </w:tabs>
        <w:rPr>
          <w:rFonts w:ascii="Palatino Linotype" w:hAnsi="Palatino Linotype" w:eastAsia="Palatino Linotype" w:cs="Palatino Linotype"/>
          <w:color w:val="000000" w:themeColor="text1"/>
          <w:sz w:val="24"/>
          <w:szCs w:val="24"/>
        </w:rPr>
      </w:pPr>
    </w:p>
    <w:p w:rsidR="1E66065B" w:rsidP="43A02561" w:rsidRDefault="33D78F80" w14:paraId="64853440" w14:textId="6E3F4170">
      <w:pPr>
        <w:pStyle w:val="DefaultText"/>
        <w:tabs>
          <w:tab w:val="left" w:pos="720"/>
        </w:tabs>
        <w:ind w:firstLine="720"/>
        <w:rPr>
          <w:rFonts w:ascii="Palatino Linotype" w:hAnsi="Palatino Linotype" w:eastAsia="Palatino Linotype" w:cs="Palatino Linotype"/>
          <w:color w:val="000000" w:themeColor="text1"/>
          <w:szCs w:val="24"/>
        </w:rPr>
      </w:pPr>
      <w:r w:rsidRPr="43A02561">
        <w:rPr>
          <w:rFonts w:ascii="Palatino Linotype" w:hAnsi="Palatino Linotype" w:eastAsia="Palatino Linotype" w:cs="Palatino Linotype"/>
          <w:szCs w:val="24"/>
        </w:rPr>
        <w:t xml:space="preserve">Time of arrival, also called Time Difference of Arrival (TDOA) as the measurement pertains to multiple acoustic sensors in an array. This technique requires accurate synchronization of acoustic sensors in the array, which can be accomplished in audio processing software or signal processing software using a simple algorithm. This allows for meaningful differences in the time of arrival of the wavefront of a signal to each sensor position. For example, in Figure 7 below, each sensor begins reporting data at time </w:t>
      </w:r>
      <w:r w:rsidRPr="43A02561">
        <w:rPr>
          <w:rFonts w:ascii="Palatino Linotype" w:hAnsi="Palatino Linotype" w:eastAsia="Palatino Linotype" w:cs="Palatino Linotype"/>
          <w:i/>
          <w:iCs/>
          <w:szCs w:val="24"/>
        </w:rPr>
        <w:t>t = 0</w:t>
      </w:r>
      <w:r w:rsidRPr="43A02561">
        <w:rPr>
          <w:rFonts w:ascii="Palatino Linotype" w:hAnsi="Palatino Linotype" w:eastAsia="Palatino Linotype" w:cs="Palatino Linotype"/>
          <w:szCs w:val="24"/>
        </w:rPr>
        <w:t xml:space="preserve">. The orientation of the sensor array and spatial distribution of sensors places sensor </w:t>
      </w:r>
      <w:r w:rsidRPr="43A02561">
        <w:rPr>
          <w:rFonts w:ascii="Palatino Linotype" w:hAnsi="Palatino Linotype" w:eastAsia="Palatino Linotype" w:cs="Palatino Linotype"/>
          <w:i/>
          <w:iCs/>
          <w:szCs w:val="24"/>
        </w:rPr>
        <w:t>s1</w:t>
      </w:r>
      <w:r w:rsidRPr="43A02561">
        <w:rPr>
          <w:rFonts w:ascii="Palatino Linotype" w:hAnsi="Palatino Linotype" w:eastAsia="Palatino Linotype" w:cs="Palatino Linotype"/>
          <w:szCs w:val="24"/>
        </w:rPr>
        <w:t xml:space="preserve"> such that the wavefront of a signal emanating from a singular source arrives first to sensor </w:t>
      </w:r>
      <w:r w:rsidRPr="43A02561">
        <w:rPr>
          <w:rFonts w:ascii="Palatino Linotype" w:hAnsi="Palatino Linotype" w:eastAsia="Palatino Linotype" w:cs="Palatino Linotype"/>
          <w:i/>
          <w:iCs/>
          <w:szCs w:val="24"/>
        </w:rPr>
        <w:t>s1</w:t>
      </w:r>
      <w:r w:rsidRPr="43A02561">
        <w:rPr>
          <w:rFonts w:ascii="Palatino Linotype" w:hAnsi="Palatino Linotype" w:eastAsia="Palatino Linotype" w:cs="Palatino Linotype"/>
          <w:szCs w:val="24"/>
        </w:rPr>
        <w:t xml:space="preserve"> at </w:t>
      </w:r>
      <w:r w:rsidRPr="43A02561">
        <w:rPr>
          <w:rFonts w:ascii="Palatino Linotype" w:hAnsi="Palatino Linotype" w:eastAsia="Palatino Linotype" w:cs="Palatino Linotype"/>
          <w:i/>
          <w:iCs/>
          <w:szCs w:val="24"/>
        </w:rPr>
        <w:t xml:space="preserve">t = t1. </w:t>
      </w:r>
      <w:r w:rsidRPr="43A02561">
        <w:rPr>
          <w:rFonts w:ascii="Palatino Linotype" w:hAnsi="Palatino Linotype" w:eastAsia="Palatino Linotype" w:cs="Palatino Linotype"/>
          <w:szCs w:val="24"/>
        </w:rPr>
        <w:t xml:space="preserve">After a short interval, the signal arrives to sensor </w:t>
      </w:r>
      <w:r w:rsidRPr="43A02561">
        <w:rPr>
          <w:rFonts w:ascii="Palatino Linotype" w:hAnsi="Palatino Linotype" w:eastAsia="Palatino Linotype" w:cs="Palatino Linotype"/>
          <w:i/>
          <w:iCs/>
          <w:szCs w:val="24"/>
        </w:rPr>
        <w:t xml:space="preserve">s3 </w:t>
      </w:r>
      <w:r w:rsidRPr="43A02561">
        <w:rPr>
          <w:rFonts w:ascii="Palatino Linotype" w:hAnsi="Palatino Linotype" w:eastAsia="Palatino Linotype" w:cs="Palatino Linotype"/>
          <w:szCs w:val="24"/>
        </w:rPr>
        <w:t xml:space="preserve">at </w:t>
      </w:r>
      <w:r w:rsidRPr="43A02561">
        <w:rPr>
          <w:rFonts w:ascii="Palatino Linotype" w:hAnsi="Palatino Linotype" w:eastAsia="Palatino Linotype" w:cs="Palatino Linotype"/>
          <w:i/>
          <w:iCs/>
          <w:szCs w:val="24"/>
        </w:rPr>
        <w:t>t = t2</w:t>
      </w:r>
      <w:r w:rsidRPr="43A02561">
        <w:rPr>
          <w:rFonts w:ascii="Palatino Linotype" w:hAnsi="Palatino Linotype" w:eastAsia="Palatino Linotype" w:cs="Palatino Linotype"/>
          <w:szCs w:val="24"/>
        </w:rPr>
        <w:t xml:space="preserve">, then to </w:t>
      </w:r>
      <w:r w:rsidRPr="43A02561">
        <w:rPr>
          <w:rFonts w:ascii="Palatino Linotype" w:hAnsi="Palatino Linotype" w:eastAsia="Palatino Linotype" w:cs="Palatino Linotype"/>
          <w:i/>
          <w:iCs/>
          <w:szCs w:val="24"/>
        </w:rPr>
        <w:t xml:space="preserve">s2 </w:t>
      </w:r>
      <w:r w:rsidRPr="43A02561">
        <w:rPr>
          <w:rFonts w:ascii="Palatino Linotype" w:hAnsi="Palatino Linotype" w:eastAsia="Palatino Linotype" w:cs="Palatino Linotype"/>
          <w:szCs w:val="24"/>
        </w:rPr>
        <w:t xml:space="preserve">at </w:t>
      </w:r>
      <w:r w:rsidRPr="43A02561">
        <w:rPr>
          <w:rFonts w:ascii="Palatino Linotype" w:hAnsi="Palatino Linotype" w:eastAsia="Palatino Linotype" w:cs="Palatino Linotype"/>
          <w:i/>
          <w:iCs/>
          <w:szCs w:val="24"/>
        </w:rPr>
        <w:t>t = t3</w:t>
      </w:r>
      <w:r w:rsidRPr="43A02561">
        <w:rPr>
          <w:rFonts w:ascii="Palatino Linotype" w:hAnsi="Palatino Linotype" w:eastAsia="Palatino Linotype" w:cs="Palatino Linotype"/>
          <w:szCs w:val="24"/>
        </w:rPr>
        <w:t xml:space="preserve">, and finally to </w:t>
      </w:r>
      <w:r w:rsidRPr="43A02561">
        <w:rPr>
          <w:rFonts w:ascii="Palatino Linotype" w:hAnsi="Palatino Linotype" w:eastAsia="Palatino Linotype" w:cs="Palatino Linotype"/>
          <w:i/>
          <w:iCs/>
          <w:szCs w:val="24"/>
        </w:rPr>
        <w:t>s4</w:t>
      </w:r>
      <w:r w:rsidRPr="43A02561">
        <w:rPr>
          <w:rFonts w:ascii="Palatino Linotype" w:hAnsi="Palatino Linotype" w:eastAsia="Palatino Linotype" w:cs="Palatino Linotype"/>
          <w:szCs w:val="24"/>
        </w:rPr>
        <w:t xml:space="preserve"> at </w:t>
      </w:r>
      <w:r w:rsidRPr="43A02561">
        <w:rPr>
          <w:rFonts w:ascii="Palatino Linotype" w:hAnsi="Palatino Linotype" w:eastAsia="Palatino Linotype" w:cs="Palatino Linotype"/>
          <w:i/>
          <w:iCs/>
          <w:szCs w:val="24"/>
        </w:rPr>
        <w:t>t = t4</w:t>
      </w:r>
      <w:r w:rsidRPr="43A02561">
        <w:rPr>
          <w:rFonts w:ascii="Palatino Linotype" w:hAnsi="Palatino Linotype" w:eastAsia="Palatino Linotype" w:cs="Palatino Linotype"/>
          <w:szCs w:val="24"/>
        </w:rPr>
        <w:t xml:space="preserve">. The time differences can be processed by a software-based algorithm to determine the location of the sound source. It is </w:t>
      </w:r>
      <w:r w:rsidRPr="43A02561">
        <w:rPr>
          <w:rFonts w:ascii="Palatino Linotype" w:hAnsi="Palatino Linotype" w:eastAsia="Palatino Linotype" w:cs="Palatino Linotype"/>
          <w:szCs w:val="24"/>
        </w:rPr>
        <w:lastRenderedPageBreak/>
        <w:t>possible to estimate direction of arrival (DOA) using TDOA data integrated with the spatial coordinates of the sensors in the array [8].</w:t>
      </w:r>
    </w:p>
    <w:p w:rsidR="1E66065B" w:rsidP="43A02561" w:rsidRDefault="33D78F80" w14:paraId="47386EF5" w14:textId="46202A68">
      <w:pPr>
        <w:tabs>
          <w:tab w:val="left" w:pos="720"/>
        </w:tabs>
        <w:spacing w:line="259" w:lineRule="auto"/>
        <w:jc w:val="center"/>
      </w:pPr>
      <w:r>
        <w:rPr>
          <w:noProof/>
        </w:rPr>
        <w:drawing>
          <wp:inline distT="0" distB="0" distL="0" distR="0" wp14:anchorId="60DCD2CB" wp14:editId="28EC2CBF">
            <wp:extent cx="4572000" cy="3429000"/>
            <wp:effectExtent l="0" t="0" r="0" b="0"/>
            <wp:docPr id="1902381070" name="Picture 190238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r w:rsidR="1E66065B">
        <w:br/>
      </w:r>
    </w:p>
    <w:p w:rsidR="67674E2E" w:rsidP="43A02561" w:rsidRDefault="67674E2E" w14:paraId="3006355A" w14:textId="70FC94D2">
      <w:pPr>
        <w:tabs>
          <w:tab w:val="left" w:pos="720"/>
        </w:tabs>
        <w:spacing w:line="259" w:lineRule="auto"/>
        <w:jc w:val="center"/>
        <w:rPr>
          <w:color w:val="000000" w:themeColor="text1"/>
          <w:sz w:val="24"/>
          <w:szCs w:val="24"/>
        </w:rPr>
      </w:pPr>
    </w:p>
    <w:p w:rsidR="67674E2E" w:rsidP="43A02561" w:rsidRDefault="67674E2E" w14:paraId="3722703D" w14:textId="72238A51">
      <w:pPr>
        <w:tabs>
          <w:tab w:val="left" w:pos="720"/>
        </w:tabs>
        <w:spacing w:line="259" w:lineRule="auto"/>
        <w:jc w:val="center"/>
        <w:rPr>
          <w:color w:val="000000" w:themeColor="text1"/>
          <w:sz w:val="24"/>
          <w:szCs w:val="24"/>
        </w:rPr>
      </w:pPr>
    </w:p>
    <w:p w:rsidR="1E66065B" w:rsidP="43A02561" w:rsidRDefault="33D78F80" w14:paraId="6ECAD710" w14:textId="64EA1FC2">
      <w:pPr>
        <w:pStyle w:val="DefaultText"/>
        <w:tabs>
          <w:tab w:val="left" w:pos="720"/>
        </w:tabs>
        <w:spacing w:line="259" w:lineRule="auto"/>
        <w:jc w:val="center"/>
        <w:rPr>
          <w:rFonts w:ascii="Palatino Linotype" w:hAnsi="Palatino Linotype" w:eastAsia="Palatino Linotype" w:cs="Palatino Linotype"/>
          <w:color w:val="000000" w:themeColor="text1"/>
          <w:szCs w:val="24"/>
        </w:rPr>
      </w:pPr>
      <w:r w:rsidRPr="43A02561">
        <w:rPr>
          <w:rFonts w:ascii="Palatino Linotype" w:hAnsi="Palatino Linotype" w:eastAsia="Palatino Linotype" w:cs="Palatino Linotype"/>
          <w:szCs w:val="24"/>
        </w:rPr>
        <w:t xml:space="preserve">Figure 7: Illustration of TDOA </w:t>
      </w:r>
    </w:p>
    <w:p w:rsidR="67674E2E" w:rsidP="43A02561" w:rsidRDefault="67674E2E" w14:paraId="6116F936" w14:textId="4D3849D3">
      <w:pPr>
        <w:tabs>
          <w:tab w:val="left" w:pos="720"/>
        </w:tabs>
        <w:ind w:firstLine="720"/>
        <w:rPr>
          <w:rFonts w:ascii="Palatino Linotype" w:hAnsi="Palatino Linotype" w:eastAsia="Palatino Linotype" w:cs="Palatino Linotype"/>
          <w:color w:val="000000" w:themeColor="text1"/>
          <w:sz w:val="24"/>
          <w:szCs w:val="24"/>
        </w:rPr>
      </w:pPr>
    </w:p>
    <w:p w:rsidR="1E66065B" w:rsidP="43A02561" w:rsidRDefault="33D78F80" w14:paraId="4755D6ED" w14:textId="47C40FE9">
      <w:pPr>
        <w:pStyle w:val="DefaultText"/>
        <w:tabs>
          <w:tab w:val="left" w:pos="720"/>
        </w:tabs>
        <w:ind w:firstLine="720"/>
        <w:rPr>
          <w:rFonts w:ascii="Palatino Linotype" w:hAnsi="Palatino Linotype" w:eastAsia="Palatino Linotype" w:cs="Palatino Linotype"/>
          <w:color w:val="000000" w:themeColor="text1"/>
          <w:szCs w:val="24"/>
        </w:rPr>
      </w:pPr>
      <w:r w:rsidRPr="43A02561">
        <w:rPr>
          <w:rFonts w:ascii="Palatino Linotype" w:hAnsi="Palatino Linotype" w:eastAsia="Palatino Linotype" w:cs="Palatino Linotype"/>
          <w:szCs w:val="24"/>
        </w:rPr>
        <w:t>An important consideration with implications on the computation of TDOA is the geometry of the positions of the sensors within the array.</w:t>
      </w:r>
      <w:r w:rsidR="1E66065B">
        <w:tab/>
      </w:r>
      <w:r w:rsidRPr="43A02561">
        <w:rPr>
          <w:rFonts w:ascii="Palatino Linotype" w:hAnsi="Palatino Linotype" w:eastAsia="Palatino Linotype" w:cs="Palatino Linotype"/>
          <w:szCs w:val="24"/>
        </w:rPr>
        <w:t xml:space="preserve"> The simplest choice of array geometry is the linear array. As shown in Figure 8 below, it allows for the most basic demonstration of how the distance from the array to the source is affected by TDOA. Sensor M</w:t>
      </w:r>
      <w:r w:rsidRPr="43A02561">
        <w:rPr>
          <w:rFonts w:ascii="Palatino Linotype" w:hAnsi="Palatino Linotype" w:eastAsia="Palatino Linotype" w:cs="Palatino Linotype"/>
          <w:szCs w:val="24"/>
          <w:vertAlign w:val="subscript"/>
        </w:rPr>
        <w:t>4</w:t>
      </w:r>
      <w:r w:rsidRPr="43A02561">
        <w:rPr>
          <w:rFonts w:ascii="Palatino Linotype" w:hAnsi="Palatino Linotype" w:eastAsia="Palatino Linotype" w:cs="Palatino Linotype"/>
          <w:szCs w:val="24"/>
        </w:rPr>
        <w:t xml:space="preserve"> is closest to the sound source and thus the sound signal reaches it first. Sensor M</w:t>
      </w:r>
      <w:r w:rsidRPr="43A02561">
        <w:rPr>
          <w:rFonts w:ascii="Palatino Linotype" w:hAnsi="Palatino Linotype" w:eastAsia="Palatino Linotype" w:cs="Palatino Linotype"/>
          <w:szCs w:val="24"/>
          <w:vertAlign w:val="subscript"/>
        </w:rPr>
        <w:t>3</w:t>
      </w:r>
      <w:r w:rsidRPr="43A02561">
        <w:rPr>
          <w:rFonts w:ascii="Palatino Linotype" w:hAnsi="Palatino Linotype" w:eastAsia="Palatino Linotype" w:cs="Palatino Linotype"/>
          <w:szCs w:val="24"/>
        </w:rPr>
        <w:t xml:space="preserve"> is a distance </w:t>
      </w:r>
      <w:r w:rsidRPr="43A02561">
        <w:rPr>
          <w:rFonts w:ascii="Palatino Linotype" w:hAnsi="Palatino Linotype" w:eastAsia="Palatino Linotype" w:cs="Palatino Linotype"/>
          <w:i/>
          <w:iCs/>
          <w:szCs w:val="24"/>
        </w:rPr>
        <w:t xml:space="preserve">d </w:t>
      </w:r>
      <w:r w:rsidRPr="43A02561">
        <w:rPr>
          <w:rFonts w:ascii="Palatino Linotype" w:hAnsi="Palatino Linotype" w:eastAsia="Palatino Linotype" w:cs="Palatino Linotype"/>
          <w:szCs w:val="24"/>
        </w:rPr>
        <w:t>from sensor M</w:t>
      </w:r>
      <w:r w:rsidRPr="43A02561">
        <w:rPr>
          <w:rFonts w:ascii="Palatino Linotype" w:hAnsi="Palatino Linotype" w:eastAsia="Palatino Linotype" w:cs="Palatino Linotype"/>
          <w:szCs w:val="24"/>
          <w:vertAlign w:val="subscript"/>
        </w:rPr>
        <w:t>3</w:t>
      </w:r>
      <w:r w:rsidRPr="43A02561">
        <w:rPr>
          <w:rFonts w:ascii="Palatino Linotype" w:hAnsi="Palatino Linotype" w:eastAsia="Palatino Linotype" w:cs="Palatino Linotype"/>
          <w:szCs w:val="24"/>
        </w:rPr>
        <w:t xml:space="preserve"> and is reached next by the sound signal, which travels the distance traveled to M</w:t>
      </w:r>
      <w:r w:rsidRPr="43A02561">
        <w:rPr>
          <w:rFonts w:ascii="Palatino Linotype" w:hAnsi="Palatino Linotype" w:eastAsia="Palatino Linotype" w:cs="Palatino Linotype"/>
          <w:szCs w:val="24"/>
          <w:vertAlign w:val="subscript"/>
        </w:rPr>
        <w:t>4</w:t>
      </w:r>
      <w:r w:rsidRPr="43A02561">
        <w:rPr>
          <w:rFonts w:ascii="Palatino Linotype" w:hAnsi="Palatino Linotype" w:eastAsia="Palatino Linotype" w:cs="Palatino Linotype"/>
          <w:szCs w:val="24"/>
        </w:rPr>
        <w:t xml:space="preserve"> plus the distance equal to the sine of the angle between the source and the linear array times the distance </w:t>
      </w:r>
      <w:r w:rsidRPr="43A02561">
        <w:rPr>
          <w:rFonts w:ascii="Palatino Linotype" w:hAnsi="Palatino Linotype" w:eastAsia="Palatino Linotype" w:cs="Palatino Linotype"/>
          <w:i/>
          <w:iCs/>
          <w:szCs w:val="24"/>
        </w:rPr>
        <w:t>d</w:t>
      </w:r>
      <w:r w:rsidRPr="43A02561">
        <w:rPr>
          <w:rFonts w:ascii="Palatino Linotype" w:hAnsi="Palatino Linotype" w:eastAsia="Palatino Linotype" w:cs="Palatino Linotype"/>
          <w:szCs w:val="24"/>
        </w:rPr>
        <w:t xml:space="preserve">. The TDOA data, coupled with the knowledge of speed of sound wave propagation in an aqueous medium, allows for the calculation of the angle of the linear array to the sound source [8]. </w:t>
      </w:r>
    </w:p>
    <w:p w:rsidR="1E66065B" w:rsidP="43A02561" w:rsidRDefault="33D78F80" w14:paraId="20503678" w14:textId="3F8B5921">
      <w:pPr>
        <w:tabs>
          <w:tab w:val="left" w:pos="720"/>
        </w:tabs>
        <w:jc w:val="center"/>
      </w:pPr>
      <w:r>
        <w:rPr>
          <w:noProof/>
        </w:rPr>
        <w:drawing>
          <wp:inline distT="0" distB="0" distL="0" distR="0" wp14:anchorId="7062A344" wp14:editId="29173859">
            <wp:extent cx="228600" cy="228600"/>
            <wp:effectExtent l="0" t="0" r="0" b="0"/>
            <wp:docPr id="1841717005" name="Picture 1841717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p>
    <w:p w:rsidR="1E66065B" w:rsidP="43A02561" w:rsidRDefault="33D78F80" w14:paraId="553BCF09" w14:textId="50249E31">
      <w:pPr>
        <w:tabs>
          <w:tab w:val="left" w:pos="720"/>
        </w:tabs>
        <w:jc w:val="center"/>
      </w:pPr>
      <w:r>
        <w:rPr>
          <w:noProof/>
        </w:rPr>
        <w:lastRenderedPageBreak/>
        <w:drawing>
          <wp:inline distT="0" distB="0" distL="0" distR="0" wp14:anchorId="51DC89AA" wp14:editId="5A34ECF5">
            <wp:extent cx="3581400" cy="2933700"/>
            <wp:effectExtent l="0" t="0" r="0" b="0"/>
            <wp:docPr id="2130429664" name="Picture 213042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581400" cy="2933700"/>
                    </a:xfrm>
                    <a:prstGeom prst="rect">
                      <a:avLst/>
                    </a:prstGeom>
                  </pic:spPr>
                </pic:pic>
              </a:graphicData>
            </a:graphic>
          </wp:inline>
        </w:drawing>
      </w:r>
    </w:p>
    <w:p w:rsidR="1E66065B" w:rsidP="43A02561" w:rsidRDefault="33D78F80" w14:paraId="61941202" w14:textId="3929FA5B">
      <w:pPr>
        <w:pStyle w:val="DefaultText"/>
        <w:tabs>
          <w:tab w:val="left" w:pos="720"/>
        </w:tabs>
        <w:jc w:val="center"/>
        <w:rPr>
          <w:rFonts w:ascii="Palatino Linotype" w:hAnsi="Palatino Linotype" w:eastAsia="Palatino Linotype" w:cs="Palatino Linotype"/>
          <w:color w:val="000000" w:themeColor="text1"/>
          <w:szCs w:val="24"/>
        </w:rPr>
      </w:pPr>
      <w:r w:rsidRPr="43A02561">
        <w:rPr>
          <w:rFonts w:ascii="Palatino Linotype" w:hAnsi="Palatino Linotype" w:eastAsia="Palatino Linotype" w:cs="Palatino Linotype"/>
          <w:szCs w:val="24"/>
        </w:rPr>
        <w:t>Figure 8: TDOA to Linear Array, adapted from [8]</w:t>
      </w:r>
    </w:p>
    <w:p w:rsidR="67674E2E" w:rsidP="43A02561" w:rsidRDefault="67674E2E" w14:paraId="608A7ED0" w14:textId="01DB601A">
      <w:pPr>
        <w:tabs>
          <w:tab w:val="left" w:pos="720"/>
        </w:tabs>
        <w:jc w:val="center"/>
        <w:rPr>
          <w:rFonts w:ascii="Palatino Linotype" w:hAnsi="Palatino Linotype" w:eastAsia="Palatino Linotype" w:cs="Palatino Linotype"/>
          <w:color w:val="000000" w:themeColor="text1"/>
          <w:sz w:val="24"/>
          <w:szCs w:val="24"/>
        </w:rPr>
      </w:pPr>
    </w:p>
    <w:p w:rsidR="1E66065B" w:rsidP="43A02561" w:rsidRDefault="33D78F80" w14:paraId="704AEBF3" w14:textId="46588499">
      <w:pPr>
        <w:pStyle w:val="DefaultText"/>
        <w:tabs>
          <w:tab w:val="left" w:pos="720"/>
        </w:tabs>
        <w:ind w:firstLine="720"/>
        <w:rPr>
          <w:rFonts w:ascii="Palatino Linotype" w:hAnsi="Palatino Linotype" w:eastAsia="Palatino Linotype" w:cs="Palatino Linotype"/>
          <w:color w:val="000000" w:themeColor="text1"/>
          <w:szCs w:val="24"/>
        </w:rPr>
      </w:pPr>
      <w:r w:rsidRPr="43A02561">
        <w:rPr>
          <w:rFonts w:ascii="Palatino Linotype" w:hAnsi="Palatino Linotype" w:eastAsia="Palatino Linotype" w:cs="Palatino Linotype"/>
          <w:szCs w:val="24"/>
        </w:rPr>
        <w:t>The methodology detailed above for calculating direction of arrival can be extrapolated to different array configurations by considering the sensors in the array as pairs such that each possible pair within the array provides an opportunity for estimating direction of arrival. Each measurement can be averaged to produce a final estimate for DOA.</w:t>
      </w:r>
    </w:p>
    <w:p w:rsidR="67674E2E" w:rsidP="43A02561" w:rsidRDefault="67674E2E" w14:paraId="37A51839" w14:textId="70A55FA2">
      <w:pPr>
        <w:tabs>
          <w:tab w:val="left" w:pos="720"/>
        </w:tabs>
        <w:rPr>
          <w:rFonts w:ascii="Palatino Linotype" w:hAnsi="Palatino Linotype" w:eastAsia="Palatino Linotype" w:cs="Palatino Linotype"/>
          <w:color w:val="000000" w:themeColor="text1"/>
          <w:sz w:val="24"/>
          <w:szCs w:val="24"/>
        </w:rPr>
      </w:pPr>
    </w:p>
    <w:p w:rsidR="1E66065B" w:rsidP="43A02561" w:rsidRDefault="33D78F80" w14:paraId="20F507DE" w14:textId="506B0BDD">
      <w:pPr>
        <w:tabs>
          <w:tab w:val="left" w:pos="720"/>
        </w:tabs>
        <w:rPr>
          <w:rFonts w:ascii="Palatino Linotype" w:hAnsi="Palatino Linotype" w:eastAsia="Palatino Linotype" w:cs="Palatino Linotype"/>
          <w:color w:val="000000" w:themeColor="text1"/>
          <w:sz w:val="24"/>
          <w:szCs w:val="24"/>
        </w:rPr>
      </w:pPr>
      <w:r w:rsidRPr="43A02561">
        <w:rPr>
          <w:rStyle w:val="InitialStyle"/>
          <w:rFonts w:ascii="Palatino Linotype" w:hAnsi="Palatino Linotype" w:eastAsia="Palatino Linotype" w:cs="Palatino Linotype"/>
          <w:i/>
          <w:iCs/>
          <w:szCs w:val="24"/>
          <w:u w:val="single"/>
        </w:rPr>
        <w:t>How Hydrophones work</w:t>
      </w:r>
    </w:p>
    <w:p w:rsidR="67674E2E" w:rsidP="43A02561" w:rsidRDefault="67674E2E" w14:paraId="32C505CC" w14:textId="1D9EEC8E">
      <w:pPr>
        <w:tabs>
          <w:tab w:val="left" w:pos="720"/>
        </w:tabs>
        <w:rPr>
          <w:rFonts w:ascii="Palatino Linotype" w:hAnsi="Palatino Linotype" w:eastAsia="Palatino Linotype" w:cs="Palatino Linotype"/>
          <w:color w:val="000000" w:themeColor="text1"/>
          <w:sz w:val="24"/>
          <w:szCs w:val="24"/>
        </w:rPr>
      </w:pPr>
    </w:p>
    <w:p w:rsidR="1E66065B" w:rsidP="7C92B487" w:rsidRDefault="49CE3A50" w14:paraId="79B5B0C6" w14:textId="3761F27E">
      <w:pPr>
        <w:tabs>
          <w:tab w:val="left" w:pos="720"/>
        </w:tabs>
        <w:ind w:firstLine="720"/>
        <w:rPr>
          <w:rFonts w:ascii="Palatino Linotype" w:hAnsi="Palatino Linotype" w:eastAsia="Palatino Linotype" w:cs="Palatino Linotype"/>
          <w:color w:val="000000" w:themeColor="text1"/>
          <w:sz w:val="24"/>
          <w:szCs w:val="24"/>
        </w:rPr>
      </w:pPr>
      <w:r w:rsidRPr="7C92B487">
        <w:rPr>
          <w:rStyle w:val="InitialStyle"/>
          <w:rFonts w:ascii="Palatino Linotype" w:hAnsi="Palatino Linotype" w:eastAsia="Palatino Linotype" w:cs="Palatino Linotype"/>
        </w:rPr>
        <w:t xml:space="preserve">Hydrophones are one of the most prevalent underwater sensors used in today. They can be considered the aquatic version of a microphone and measure sound in the same manner. Hydrophones detect compressions in the water created from vibrations, it then takes these compressions/pressure differences and converts the acoustic energy from them into electrical energy. Since the hydrophone is like a microphone, it is a passive listening device, meaning it doesn’t emit any sound, making it a dedicated listening device. Hydrophones can measure sounds because of material used in its production called piezoelectric material. Piezoelectric material uses mechanical stress, which, in this situation are compressions and pressure differences, and creates an electrical charge. In the presence of a sound wave, the material flexes to acknowledge the mechanical stress which then gives the data associated with the wave. </w:t>
      </w:r>
    </w:p>
    <w:p w:rsidR="67674E2E" w:rsidP="43A02561" w:rsidRDefault="67674E2E" w14:paraId="2A20AEEA" w14:textId="66FE7A5D">
      <w:pPr>
        <w:tabs>
          <w:tab w:val="left" w:pos="720"/>
        </w:tabs>
        <w:rPr>
          <w:rFonts w:ascii="Palatino Linotype" w:hAnsi="Palatino Linotype" w:eastAsia="Palatino Linotype" w:cs="Palatino Linotype"/>
          <w:color w:val="000000" w:themeColor="text1"/>
          <w:sz w:val="24"/>
          <w:szCs w:val="24"/>
        </w:rPr>
      </w:pPr>
    </w:p>
    <w:p w:rsidR="1E66065B" w:rsidP="43A02561" w:rsidRDefault="33D78F80" w14:paraId="4EB4EE86" w14:textId="660E4731">
      <w:pPr>
        <w:tabs>
          <w:tab w:val="left" w:pos="720"/>
        </w:tabs>
        <w:ind w:firstLine="720"/>
        <w:rPr>
          <w:rFonts w:ascii="Palatino Linotype" w:hAnsi="Palatino Linotype" w:eastAsia="Palatino Linotype" w:cs="Palatino Linotype"/>
          <w:color w:val="000000" w:themeColor="text1"/>
          <w:sz w:val="24"/>
          <w:szCs w:val="24"/>
        </w:rPr>
      </w:pPr>
      <w:r w:rsidRPr="43A02561">
        <w:rPr>
          <w:rStyle w:val="InitialStyle"/>
          <w:rFonts w:ascii="Palatino Linotype" w:hAnsi="Palatino Linotype" w:eastAsia="Palatino Linotype" w:cs="Palatino Linotype"/>
          <w:szCs w:val="24"/>
        </w:rPr>
        <w:t xml:space="preserve">Figure 9 depicts the inside of a basic hydrophone. From top to bottom, it depicts the hydrophone circuitry, the hydrophone casing, and the waterproof shell of the hydrophone. As can be seen from the figure, the hydrophone is about 7 inches total in </w:t>
      </w:r>
      <w:r w:rsidRPr="43A02561">
        <w:rPr>
          <w:rStyle w:val="InitialStyle"/>
          <w:rFonts w:ascii="Palatino Linotype" w:hAnsi="Palatino Linotype" w:eastAsia="Palatino Linotype" w:cs="Palatino Linotype"/>
          <w:szCs w:val="24"/>
        </w:rPr>
        <w:lastRenderedPageBreak/>
        <w:t>length. Because of the small size, mounting hydrophones onto the RoboCats submarine would be easy.</w:t>
      </w:r>
    </w:p>
    <w:p w:rsidR="67674E2E" w:rsidP="43A02561" w:rsidRDefault="67674E2E" w14:paraId="4379FDF7" w14:textId="6F9D4C91">
      <w:pPr>
        <w:tabs>
          <w:tab w:val="left" w:pos="720"/>
        </w:tabs>
        <w:rPr>
          <w:rFonts w:ascii="Palatino Linotype" w:hAnsi="Palatino Linotype" w:eastAsia="Palatino Linotype" w:cs="Palatino Linotype"/>
          <w:color w:val="000000" w:themeColor="text1"/>
          <w:sz w:val="24"/>
          <w:szCs w:val="24"/>
        </w:rPr>
      </w:pPr>
    </w:p>
    <w:p w:rsidR="1E66065B" w:rsidP="43A02561" w:rsidRDefault="33D78F80" w14:paraId="5F8A9FB9" w14:textId="6A50894D">
      <w:pPr>
        <w:tabs>
          <w:tab w:val="left" w:pos="720"/>
        </w:tabs>
      </w:pPr>
      <w:r>
        <w:rPr>
          <w:noProof/>
        </w:rPr>
        <w:drawing>
          <wp:inline distT="0" distB="0" distL="0" distR="0" wp14:anchorId="551BD379" wp14:editId="36FCE129">
            <wp:extent cx="5943600" cy="2724150"/>
            <wp:effectExtent l="0" t="0" r="0" b="0"/>
            <wp:docPr id="452950180" name="Picture 45295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rsidR="1E66065B" w:rsidP="43A02561" w:rsidRDefault="33D78F80" w14:paraId="0F90F57D" w14:textId="1F2A2839">
      <w:pPr>
        <w:tabs>
          <w:tab w:val="left" w:pos="720"/>
        </w:tabs>
        <w:jc w:val="center"/>
        <w:rPr>
          <w:rFonts w:ascii="Palatino Linotype" w:hAnsi="Palatino Linotype" w:eastAsia="Palatino Linotype" w:cs="Palatino Linotype"/>
          <w:color w:val="000000" w:themeColor="text1"/>
          <w:sz w:val="24"/>
          <w:szCs w:val="24"/>
        </w:rPr>
      </w:pPr>
      <w:r w:rsidRPr="43A02561">
        <w:rPr>
          <w:rStyle w:val="normaltextrun"/>
          <w:rFonts w:ascii="Palatino Linotype" w:hAnsi="Palatino Linotype" w:eastAsia="Palatino Linotype" w:cs="Palatino Linotype"/>
          <w:sz w:val="24"/>
          <w:szCs w:val="24"/>
        </w:rPr>
        <w:t>Figure 9: Different parts of basic hydrophone</w:t>
      </w:r>
    </w:p>
    <w:p w:rsidR="1E66065B" w:rsidP="43A02561" w:rsidRDefault="33D78F80" w14:paraId="114CB3C6" w14:textId="44D21CBE">
      <w:pPr>
        <w:pStyle w:val="DefaultText"/>
        <w:tabs>
          <w:tab w:val="left" w:pos="720"/>
        </w:tabs>
        <w:jc w:val="center"/>
        <w:rPr>
          <w:rFonts w:ascii="Palatino Linotype" w:hAnsi="Palatino Linotype" w:eastAsia="Palatino Linotype" w:cs="Palatino Linotype"/>
          <w:color w:val="000000" w:themeColor="text1"/>
          <w:szCs w:val="24"/>
        </w:rPr>
      </w:pPr>
      <w:r w:rsidRPr="43A02561">
        <w:rPr>
          <w:rFonts w:ascii="Palatino Linotype" w:hAnsi="Palatino Linotype" w:eastAsia="Palatino Linotype" w:cs="Palatino Linotype"/>
          <w:szCs w:val="24"/>
        </w:rPr>
        <w:t>Adapted from [9]</w:t>
      </w:r>
    </w:p>
    <w:p w:rsidR="67674E2E" w:rsidP="43A02561" w:rsidRDefault="67674E2E" w14:paraId="27BB449A" w14:textId="140F8B60">
      <w:pPr>
        <w:tabs>
          <w:tab w:val="left" w:pos="720"/>
        </w:tabs>
        <w:rPr>
          <w:rFonts w:ascii="Palatino Linotype" w:hAnsi="Palatino Linotype" w:eastAsia="Palatino Linotype" w:cs="Palatino Linotype"/>
          <w:color w:val="000000" w:themeColor="text1"/>
          <w:sz w:val="24"/>
          <w:szCs w:val="24"/>
        </w:rPr>
      </w:pPr>
    </w:p>
    <w:p w:rsidR="1E66065B" w:rsidP="7C92B487" w:rsidRDefault="49CE3A50" w14:paraId="7AEECCD1" w14:textId="3348488B">
      <w:pPr>
        <w:pStyle w:val="DefaultText"/>
        <w:tabs>
          <w:tab w:val="left" w:pos="720"/>
        </w:tabs>
        <w:ind w:firstLine="720"/>
        <w:rPr>
          <w:rFonts w:ascii="Palatino Linotype" w:hAnsi="Palatino Linotype" w:eastAsia="Palatino Linotype" w:cs="Palatino Linotype"/>
          <w:color w:val="000000" w:themeColor="text1"/>
        </w:rPr>
      </w:pPr>
      <w:r w:rsidRPr="7C92B487">
        <w:rPr>
          <w:rFonts w:ascii="Palatino Linotype" w:hAnsi="Palatino Linotype" w:eastAsia="Palatino Linotype" w:cs="Palatino Linotype"/>
        </w:rPr>
        <w:t>One factor that can affect the mounting process is which type of hydrophone is used. There are two main types of hydrophones. The first is an omnidirectional hydrophone. Omnidirectional hydrophones measure noises from all directions in an equal manner. One limitation of this is that there is less sensitivity and readability if trying to read sounds coming from a certain direction. The other type of hydrophones are unidirectional hydrophones. Unidirectional hydrophones are best at measuring sounds coming from a certain direction. One downside associated with this is the loss of listening capabilities for incoming noises that aren’t aligned with the unidirectional hydrophone. [9]</w:t>
      </w:r>
    </w:p>
    <w:p w:rsidR="67674E2E" w:rsidP="43A02561" w:rsidRDefault="67674E2E" w14:paraId="62D81987" w14:textId="0BD6056A">
      <w:pPr>
        <w:tabs>
          <w:tab w:val="left" w:pos="720"/>
        </w:tabs>
        <w:rPr>
          <w:rFonts w:ascii="Palatino Linotype" w:hAnsi="Palatino Linotype" w:eastAsia="Palatino Linotype" w:cs="Palatino Linotype"/>
          <w:color w:val="000000" w:themeColor="text1"/>
          <w:sz w:val="24"/>
          <w:szCs w:val="24"/>
        </w:rPr>
      </w:pPr>
    </w:p>
    <w:p w:rsidR="1E66065B" w:rsidP="7C92B487" w:rsidRDefault="49CE3A50" w14:paraId="08B0107C" w14:textId="3DFAEB7A">
      <w:pPr>
        <w:tabs>
          <w:tab w:val="left" w:pos="720"/>
        </w:tabs>
        <w:ind w:firstLine="720"/>
        <w:rPr>
          <w:rFonts w:ascii="Palatino Linotype" w:hAnsi="Palatino Linotype" w:eastAsia="Palatino Linotype" w:cs="Palatino Linotype"/>
          <w:color w:val="000000" w:themeColor="text1"/>
          <w:sz w:val="24"/>
          <w:szCs w:val="24"/>
        </w:rPr>
      </w:pPr>
      <w:r w:rsidRPr="7C92B487">
        <w:rPr>
          <w:rStyle w:val="InitialStyle"/>
          <w:rFonts w:ascii="Palatino Linotype" w:hAnsi="Palatino Linotype" w:eastAsia="Palatino Linotype" w:cs="Palatino Linotype"/>
        </w:rPr>
        <w:t xml:space="preserve">Most hydrophones, including both omni and unidirectional ones, make use of ceramic properties to make them operational. The ceramic hydrophones create small voltage signals over a range of frequencies, these signals are what’s measured to obtain the data from the sounds heard by the hydrophone. An example of a hydrophone in use is depicted in Figure 10. </w:t>
      </w:r>
    </w:p>
    <w:p w:rsidR="67674E2E" w:rsidP="43A02561" w:rsidRDefault="67674E2E" w14:paraId="1024ED49" w14:textId="3D4EDA41">
      <w:pPr>
        <w:tabs>
          <w:tab w:val="left" w:pos="720"/>
        </w:tabs>
        <w:rPr>
          <w:color w:val="000000" w:themeColor="text1"/>
          <w:sz w:val="24"/>
          <w:szCs w:val="24"/>
        </w:rPr>
      </w:pPr>
    </w:p>
    <w:p w:rsidR="1E66065B" w:rsidP="43A02561" w:rsidRDefault="33D78F80" w14:paraId="76DA975E" w14:textId="15E06365">
      <w:pPr>
        <w:tabs>
          <w:tab w:val="left" w:pos="720"/>
        </w:tabs>
      </w:pPr>
      <w:r>
        <w:rPr>
          <w:noProof/>
        </w:rPr>
        <w:lastRenderedPageBreak/>
        <w:drawing>
          <wp:inline distT="0" distB="0" distL="0" distR="0" wp14:anchorId="1EF9C4C4" wp14:editId="7B8EA9A6">
            <wp:extent cx="5943600" cy="2971800"/>
            <wp:effectExtent l="0" t="0" r="0" b="0"/>
            <wp:docPr id="1461048921" name="Picture 146104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1E66065B" w:rsidP="43A02561" w:rsidRDefault="33D78F80" w14:paraId="1E976D38" w14:textId="0086591A">
      <w:pPr>
        <w:tabs>
          <w:tab w:val="left" w:pos="720"/>
        </w:tabs>
        <w:jc w:val="center"/>
        <w:rPr>
          <w:rFonts w:ascii="Palatino Linotype" w:hAnsi="Palatino Linotype" w:eastAsia="Palatino Linotype" w:cs="Palatino Linotype"/>
          <w:color w:val="000000" w:themeColor="text1"/>
          <w:sz w:val="24"/>
          <w:szCs w:val="24"/>
        </w:rPr>
      </w:pPr>
      <w:r w:rsidRPr="43A02561">
        <w:rPr>
          <w:rStyle w:val="normaltextrun"/>
          <w:rFonts w:ascii="Palatino Linotype" w:hAnsi="Palatino Linotype" w:eastAsia="Palatino Linotype" w:cs="Palatino Linotype"/>
          <w:sz w:val="24"/>
          <w:szCs w:val="24"/>
        </w:rPr>
        <w:t>Figure 10: Stationary hydrophone in Gray Reed National Marine Sanctuary, Georgia</w:t>
      </w:r>
    </w:p>
    <w:p w:rsidR="1E66065B" w:rsidP="43A02561" w:rsidRDefault="33D78F80" w14:paraId="36B5945A" w14:textId="198E757F">
      <w:pPr>
        <w:tabs>
          <w:tab w:val="left" w:pos="720"/>
        </w:tabs>
        <w:jc w:val="center"/>
        <w:rPr>
          <w:rFonts w:ascii="Palatino Linotype" w:hAnsi="Palatino Linotype" w:eastAsia="Palatino Linotype" w:cs="Palatino Linotype"/>
          <w:color w:val="000000" w:themeColor="text1"/>
          <w:sz w:val="24"/>
          <w:szCs w:val="24"/>
        </w:rPr>
      </w:pPr>
      <w:r w:rsidRPr="43A02561">
        <w:rPr>
          <w:rStyle w:val="normaltextrun"/>
          <w:rFonts w:ascii="Palatino Linotype" w:hAnsi="Palatino Linotype" w:eastAsia="Palatino Linotype" w:cs="Palatino Linotype"/>
          <w:sz w:val="24"/>
          <w:szCs w:val="24"/>
        </w:rPr>
        <w:t>Adapted from [10]</w:t>
      </w:r>
    </w:p>
    <w:p w:rsidR="1E66065B" w:rsidP="43A02561" w:rsidRDefault="33D78F80" w14:paraId="17EFD781" w14:textId="15062CB2">
      <w:pPr>
        <w:tabs>
          <w:tab w:val="left" w:pos="720"/>
        </w:tabs>
        <w:rPr>
          <w:rFonts w:ascii="Palatino Linotype" w:hAnsi="Palatino Linotype" w:eastAsia="Palatino Linotype" w:cs="Palatino Linotype"/>
          <w:color w:val="000000" w:themeColor="text1"/>
          <w:sz w:val="24"/>
          <w:szCs w:val="24"/>
        </w:rPr>
      </w:pPr>
      <w:r w:rsidRPr="43A02561">
        <w:rPr>
          <w:rStyle w:val="eop"/>
          <w:rFonts w:ascii="Palatino Linotype" w:hAnsi="Palatino Linotype" w:eastAsia="Palatino Linotype" w:cs="Palatino Linotype"/>
          <w:sz w:val="24"/>
          <w:szCs w:val="24"/>
        </w:rPr>
        <w:t xml:space="preserve"> </w:t>
      </w:r>
    </w:p>
    <w:p w:rsidR="1E66065B" w:rsidP="43A02561" w:rsidRDefault="33D78F80" w14:paraId="7DA66E41" w14:textId="00935248">
      <w:pPr>
        <w:tabs>
          <w:tab w:val="left" w:pos="720"/>
        </w:tabs>
        <w:ind w:firstLine="720"/>
        <w:rPr>
          <w:rFonts w:ascii="Palatino Linotype" w:hAnsi="Palatino Linotype" w:eastAsia="Palatino Linotype" w:cs="Palatino Linotype"/>
          <w:color w:val="000000" w:themeColor="text1"/>
          <w:sz w:val="24"/>
          <w:szCs w:val="24"/>
        </w:rPr>
      </w:pPr>
      <w:r w:rsidRPr="43A02561">
        <w:rPr>
          <w:rStyle w:val="eop"/>
          <w:rFonts w:ascii="Palatino Linotype" w:hAnsi="Palatino Linotype" w:eastAsia="Palatino Linotype" w:cs="Palatino Linotype"/>
          <w:sz w:val="24"/>
          <w:szCs w:val="24"/>
        </w:rPr>
        <w:t>This hydrophone is stationary in on the ocean floor and works in tandem with other hydrophones spread miles apart to locate noises and track them. The angle of the sound that comes into contact the hydrophone is very important for the quality of the data and can make readings appear differently due to the different amplitudes that come from different angles as well as frequency. This angle and frequency dependent response of the hydrophones is shown in Figure 11. From this figure as the angle increases away from the hydrophone, the amplitude will reduce by a significant amount. It can also be seen that the higher the frequency, the less amplitude there is. This is important for taking readings from the hydrophone, as well as setting up the hydrophones to make sure they operate in an appropriate manner.</w:t>
      </w:r>
    </w:p>
    <w:p w:rsidR="67674E2E" w:rsidP="43A02561" w:rsidRDefault="67674E2E" w14:paraId="7F08C455" w14:textId="632A3335">
      <w:pPr>
        <w:tabs>
          <w:tab w:val="left" w:pos="720"/>
        </w:tabs>
        <w:rPr>
          <w:rFonts w:ascii="Palatino Linotype" w:hAnsi="Palatino Linotype" w:eastAsia="Palatino Linotype" w:cs="Palatino Linotype"/>
          <w:color w:val="000000" w:themeColor="text1"/>
          <w:sz w:val="24"/>
          <w:szCs w:val="24"/>
        </w:rPr>
      </w:pPr>
    </w:p>
    <w:p w:rsidR="1E66065B" w:rsidP="43A02561" w:rsidRDefault="33D78F80" w14:paraId="01FE4907" w14:textId="29E24A19">
      <w:pPr>
        <w:tabs>
          <w:tab w:val="left" w:pos="720"/>
        </w:tabs>
        <w:jc w:val="center"/>
        <w:rPr>
          <w:rFonts w:ascii="Palatino Linotype" w:hAnsi="Palatino Linotype" w:eastAsia="Palatino Linotype" w:cs="Palatino Linotype"/>
          <w:color w:val="000000" w:themeColor="text1"/>
          <w:sz w:val="24"/>
          <w:szCs w:val="24"/>
        </w:rPr>
      </w:pPr>
      <w:r>
        <w:rPr>
          <w:noProof/>
        </w:rPr>
        <w:lastRenderedPageBreak/>
        <w:drawing>
          <wp:inline distT="0" distB="0" distL="0" distR="0" wp14:anchorId="1BDD8BE4" wp14:editId="666E953B">
            <wp:extent cx="4276725" cy="3819525"/>
            <wp:effectExtent l="0" t="0" r="0" b="0"/>
            <wp:docPr id="1430334994" name="Picture 143033499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276725" cy="3819525"/>
                    </a:xfrm>
                    <a:prstGeom prst="rect">
                      <a:avLst/>
                    </a:prstGeom>
                  </pic:spPr>
                </pic:pic>
              </a:graphicData>
            </a:graphic>
          </wp:inline>
        </w:drawing>
      </w:r>
      <w:r w:rsidR="1E66065B">
        <w:br/>
      </w:r>
      <w:r w:rsidRPr="43A02561">
        <w:rPr>
          <w:rStyle w:val="eop"/>
          <w:rFonts w:ascii="Palatino Linotype" w:hAnsi="Palatino Linotype" w:eastAsia="Palatino Linotype" w:cs="Palatino Linotype"/>
          <w:sz w:val="24"/>
          <w:szCs w:val="24"/>
        </w:rPr>
        <w:t xml:space="preserve"> </w:t>
      </w:r>
      <w:r w:rsidRPr="43A02561">
        <w:rPr>
          <w:rStyle w:val="normaltextrun"/>
          <w:rFonts w:ascii="Palatino Linotype" w:hAnsi="Palatino Linotype" w:eastAsia="Palatino Linotype" w:cs="Palatino Linotype"/>
          <w:sz w:val="24"/>
          <w:szCs w:val="24"/>
        </w:rPr>
        <w:t>Figure 11: Response curve of hydrophones</w:t>
      </w:r>
    </w:p>
    <w:p w:rsidR="1E66065B" w:rsidP="43A02561" w:rsidRDefault="33D78F80" w14:paraId="25E5BE88" w14:textId="7BCD5EB0">
      <w:pPr>
        <w:tabs>
          <w:tab w:val="left" w:pos="720"/>
        </w:tabs>
        <w:jc w:val="center"/>
        <w:rPr>
          <w:rFonts w:ascii="Palatino Linotype" w:hAnsi="Palatino Linotype" w:eastAsia="Palatino Linotype" w:cs="Palatino Linotype"/>
          <w:color w:val="000000" w:themeColor="text1"/>
          <w:sz w:val="24"/>
          <w:szCs w:val="24"/>
        </w:rPr>
      </w:pPr>
      <w:r w:rsidRPr="43A02561">
        <w:rPr>
          <w:rStyle w:val="normaltextrun"/>
          <w:rFonts w:ascii="Palatino Linotype" w:hAnsi="Palatino Linotype" w:eastAsia="Palatino Linotype" w:cs="Palatino Linotype"/>
          <w:sz w:val="24"/>
          <w:szCs w:val="24"/>
        </w:rPr>
        <w:t>Adapted from [11]</w:t>
      </w:r>
    </w:p>
    <w:p w:rsidR="67674E2E" w:rsidP="43A02561" w:rsidRDefault="67674E2E" w14:paraId="21D3C354" w14:textId="3FEBAC2D">
      <w:pPr>
        <w:tabs>
          <w:tab w:val="left" w:pos="720"/>
        </w:tabs>
        <w:rPr>
          <w:rFonts w:ascii="Calibri" w:hAnsi="Calibri" w:eastAsia="Calibri" w:cs="Calibri"/>
          <w:color w:val="000000" w:themeColor="text1"/>
          <w:sz w:val="22"/>
          <w:szCs w:val="22"/>
        </w:rPr>
      </w:pPr>
    </w:p>
    <w:p w:rsidR="67674E2E" w:rsidP="43A02561" w:rsidRDefault="67674E2E" w14:paraId="6FEA37E2" w14:textId="5F76831B">
      <w:pPr>
        <w:tabs>
          <w:tab w:val="left" w:pos="720"/>
        </w:tabs>
        <w:rPr>
          <w:rFonts w:ascii="Palatino Linotype" w:hAnsi="Palatino Linotype" w:eastAsia="Palatino Linotype" w:cs="Palatino Linotype"/>
          <w:color w:val="000000" w:themeColor="text1"/>
          <w:sz w:val="24"/>
          <w:szCs w:val="24"/>
        </w:rPr>
      </w:pPr>
    </w:p>
    <w:p w:rsidR="1E66065B" w:rsidP="43A02561" w:rsidRDefault="33D78F80" w14:paraId="3895856B" w14:textId="373FEFCD">
      <w:pPr>
        <w:spacing w:line="257" w:lineRule="auto"/>
        <w:rPr>
          <w:rFonts w:ascii="Palatino Linotype" w:hAnsi="Palatino Linotype" w:eastAsia="Palatino Linotype" w:cs="Palatino Linotype"/>
          <w:color w:val="000000" w:themeColor="text1"/>
          <w:sz w:val="24"/>
          <w:szCs w:val="24"/>
        </w:rPr>
      </w:pPr>
      <w:r w:rsidRPr="43A02561">
        <w:rPr>
          <w:rFonts w:ascii="Palatino Linotype" w:hAnsi="Palatino Linotype" w:eastAsia="Palatino Linotype" w:cs="Palatino Linotype"/>
          <w:i/>
          <w:iCs/>
          <w:sz w:val="24"/>
          <w:szCs w:val="24"/>
          <w:u w:val="single"/>
        </w:rPr>
        <w:t>Programming Language Integration</w:t>
      </w:r>
    </w:p>
    <w:p w:rsidR="67674E2E" w:rsidP="43A02561" w:rsidRDefault="67674E2E" w14:paraId="0C71A979" w14:textId="3F45ED1A">
      <w:pPr>
        <w:spacing w:line="257" w:lineRule="auto"/>
        <w:rPr>
          <w:rFonts w:ascii="Palatino Linotype" w:hAnsi="Palatino Linotype" w:eastAsia="Palatino Linotype" w:cs="Palatino Linotype"/>
          <w:color w:val="000000" w:themeColor="text1"/>
          <w:sz w:val="24"/>
          <w:szCs w:val="24"/>
        </w:rPr>
      </w:pPr>
    </w:p>
    <w:p w:rsidR="1E66065B" w:rsidP="43A02561" w:rsidRDefault="33D78F80" w14:paraId="1C5B5E53" w14:textId="63BC8EAF">
      <w:pPr>
        <w:tabs>
          <w:tab w:val="left" w:pos="720"/>
        </w:tabs>
        <w:ind w:firstLine="720"/>
        <w:rPr>
          <w:rFonts w:ascii="Palatino Linotype" w:hAnsi="Palatino Linotype" w:eastAsia="Palatino Linotype" w:cs="Palatino Linotype"/>
          <w:color w:val="000000" w:themeColor="text1"/>
          <w:sz w:val="24"/>
          <w:szCs w:val="24"/>
        </w:rPr>
      </w:pPr>
      <w:r w:rsidRPr="43A02561">
        <w:rPr>
          <w:rStyle w:val="InitialStyle"/>
          <w:rFonts w:ascii="Palatino Linotype" w:hAnsi="Palatino Linotype" w:eastAsia="Palatino Linotype" w:cs="Palatino Linotype"/>
          <w:szCs w:val="24"/>
        </w:rPr>
        <w:t xml:space="preserve">Currently, there are over 700 separate programming languages in the world. Each language has pros and cons that dictate the best language for a specific problem. For instance, some languages may have less built-in functionality, but are quicker to run; while others are slower but have more tools and packages to utilize [12]. In more complex systems, this can create the need for engineers to use more than one language. In these cases, a solution is needed to allow for the integration of multiple languages. RoboCats have made the decision to use Python as the basis for the central navigation system of the submarine. This impacts additional subsystems by necessitating the integration of languages with Python. Specifically, the requested sound localization system must integrate with Python. </w:t>
      </w:r>
    </w:p>
    <w:p w:rsidR="67674E2E" w:rsidP="43A02561" w:rsidRDefault="67674E2E" w14:paraId="6AE14D90" w14:textId="7ED2E2DB">
      <w:pPr>
        <w:tabs>
          <w:tab w:val="left" w:pos="720"/>
        </w:tabs>
        <w:rPr>
          <w:rFonts w:ascii="Palatino Linotype" w:hAnsi="Palatino Linotype" w:eastAsia="Palatino Linotype" w:cs="Palatino Linotype"/>
          <w:color w:val="000000" w:themeColor="text1"/>
          <w:sz w:val="24"/>
          <w:szCs w:val="24"/>
        </w:rPr>
      </w:pPr>
    </w:p>
    <w:p w:rsidR="1E66065B" w:rsidP="43A02561" w:rsidRDefault="33D78F80" w14:paraId="620E78E1" w14:textId="0B34B174">
      <w:pPr>
        <w:tabs>
          <w:tab w:val="left" w:pos="720"/>
        </w:tabs>
        <w:ind w:firstLine="720"/>
        <w:rPr>
          <w:rFonts w:ascii="Palatino Linotype" w:hAnsi="Palatino Linotype" w:eastAsia="Palatino Linotype" w:cs="Palatino Linotype"/>
          <w:color w:val="000000" w:themeColor="text1"/>
          <w:sz w:val="24"/>
          <w:szCs w:val="24"/>
        </w:rPr>
      </w:pPr>
      <w:r w:rsidRPr="43A02561">
        <w:rPr>
          <w:rStyle w:val="InitialStyle"/>
          <w:rFonts w:ascii="Palatino Linotype" w:hAnsi="Palatino Linotype" w:eastAsia="Palatino Linotype" w:cs="Palatino Linotype"/>
          <w:szCs w:val="24"/>
        </w:rPr>
        <w:t xml:space="preserve">There are many documented ways of integrating code bases; the main technique is called wrapping. This technique involves installing a library such as Boost in Python code which allows calling of C functions and methods [13]. Specific libraries such as boost exist for many of the major programming languages such as C, C++, Java, and C#. </w:t>
      </w:r>
      <w:r w:rsidRPr="43A02561">
        <w:rPr>
          <w:rStyle w:val="InitialStyle"/>
          <w:rFonts w:ascii="Palatino Linotype" w:hAnsi="Palatino Linotype" w:eastAsia="Palatino Linotype" w:cs="Palatino Linotype"/>
          <w:szCs w:val="24"/>
        </w:rPr>
        <w:lastRenderedPageBreak/>
        <w:t xml:space="preserve">A list of these libraries can be seen in [13]. These libraries can be used to allow for a central programming language, in this case Python, to implement specific functions programmed in other languages. This allows engineers to break a problem into sections that are best solved using a particular language. </w:t>
      </w:r>
    </w:p>
    <w:p w:rsidR="67674E2E" w:rsidP="43A02561" w:rsidRDefault="67674E2E" w14:paraId="525FE53B" w14:textId="40C1F49A">
      <w:pPr>
        <w:tabs>
          <w:tab w:val="left" w:pos="720"/>
        </w:tabs>
        <w:rPr>
          <w:rFonts w:ascii="Palatino Linotype" w:hAnsi="Palatino Linotype" w:eastAsia="Palatino Linotype" w:cs="Palatino Linotype"/>
          <w:color w:val="000000" w:themeColor="text1"/>
          <w:sz w:val="24"/>
          <w:szCs w:val="24"/>
        </w:rPr>
      </w:pPr>
    </w:p>
    <w:p w:rsidR="1E66065B" w:rsidP="43A02561" w:rsidRDefault="33D78F80" w14:paraId="140F3198" w14:textId="7524CE3B">
      <w:pPr>
        <w:tabs>
          <w:tab w:val="left" w:pos="720"/>
        </w:tabs>
        <w:ind w:firstLine="720"/>
        <w:rPr>
          <w:rFonts w:ascii="Palatino Linotype" w:hAnsi="Palatino Linotype" w:eastAsia="Palatino Linotype" w:cs="Palatino Linotype"/>
          <w:color w:val="000000" w:themeColor="text1"/>
          <w:sz w:val="24"/>
          <w:szCs w:val="24"/>
        </w:rPr>
      </w:pPr>
      <w:r w:rsidRPr="474386DC" w:rsidR="33D78F80">
        <w:rPr>
          <w:rStyle w:val="InitialStyle"/>
          <w:rFonts w:ascii="Palatino Linotype" w:hAnsi="Palatino Linotype" w:eastAsia="Palatino Linotype" w:cs="Palatino Linotype"/>
        </w:rPr>
        <w:t xml:space="preserve">Additionally, there are methods that allow for the integration of environments such as </w:t>
      </w:r>
      <w:r w:rsidRPr="474386DC" w:rsidR="6FE79E71">
        <w:rPr>
          <w:rStyle w:val="InitialStyle"/>
          <w:rFonts w:ascii="Palatino Linotype" w:hAnsi="Palatino Linotype" w:eastAsia="Palatino Linotype" w:cs="Palatino Linotype"/>
        </w:rPr>
        <w:t>MatLab</w:t>
      </w:r>
      <w:r w:rsidRPr="474386DC" w:rsidR="33D78F80">
        <w:rPr>
          <w:rStyle w:val="InitialStyle"/>
          <w:rFonts w:ascii="Palatino Linotype" w:hAnsi="Palatino Linotype" w:eastAsia="Palatino Linotype" w:cs="Palatino Linotype"/>
        </w:rPr>
        <w:t xml:space="preserve"> from a Python code base</w:t>
      </w:r>
      <w:r w:rsidRPr="474386DC" w:rsidR="33D78F80">
        <w:rPr>
          <w:rStyle w:val="InitialStyle"/>
          <w:rFonts w:ascii="Palatino Linotype" w:hAnsi="Palatino Linotype" w:eastAsia="Palatino Linotype" w:cs="Palatino Linotype"/>
        </w:rPr>
        <w:t xml:space="preserve">.  </w:t>
      </w:r>
      <w:r w:rsidRPr="474386DC" w:rsidR="33D78F80">
        <w:rPr>
          <w:rStyle w:val="InitialStyle"/>
          <w:rFonts w:ascii="Palatino Linotype" w:hAnsi="Palatino Linotype" w:eastAsia="Palatino Linotype" w:cs="Palatino Linotype"/>
        </w:rPr>
        <w:t xml:space="preserve">This technique is slightly different from the wrapping technique described above. In this case, the </w:t>
      </w:r>
      <w:r w:rsidRPr="474386DC" w:rsidR="33D78F80">
        <w:rPr>
          <w:rStyle w:val="InitialStyle"/>
          <w:rFonts w:ascii="Palatino Linotype" w:hAnsi="Palatino Linotype" w:eastAsia="Palatino Linotype" w:cs="Palatino Linotype"/>
        </w:rPr>
        <w:t>M</w:t>
      </w:r>
      <w:r w:rsidRPr="474386DC" w:rsidR="38E94F03">
        <w:rPr>
          <w:rStyle w:val="InitialStyle"/>
          <w:rFonts w:ascii="Palatino Linotype" w:hAnsi="Palatino Linotype" w:eastAsia="Palatino Linotype" w:cs="Palatino Linotype"/>
        </w:rPr>
        <w:t>atLab</w:t>
      </w:r>
      <w:r w:rsidRPr="474386DC" w:rsidR="38E94F03">
        <w:rPr>
          <w:rStyle w:val="InitialStyle"/>
          <w:rFonts w:ascii="Palatino Linotype" w:hAnsi="Palatino Linotype" w:eastAsia="Palatino Linotype" w:cs="Palatino Linotype"/>
        </w:rPr>
        <w:t xml:space="preserve"> </w:t>
      </w:r>
      <w:r w:rsidRPr="474386DC" w:rsidR="33D78F80">
        <w:rPr>
          <w:rStyle w:val="InitialStyle"/>
          <w:rFonts w:ascii="Palatino Linotype" w:hAnsi="Palatino Linotype" w:eastAsia="Palatino Linotype" w:cs="Palatino Linotype"/>
        </w:rPr>
        <w:t xml:space="preserve">Engine API for Python needs to be imported to a Python script [14]. An instance of a </w:t>
      </w:r>
      <w:r w:rsidRPr="474386DC" w:rsidR="33D78F80">
        <w:rPr>
          <w:rStyle w:val="InitialStyle"/>
          <w:rFonts w:ascii="Palatino Linotype" w:hAnsi="Palatino Linotype" w:eastAsia="Palatino Linotype" w:cs="Palatino Linotype"/>
        </w:rPr>
        <w:t>M</w:t>
      </w:r>
      <w:r w:rsidRPr="474386DC" w:rsidR="49F18364">
        <w:rPr>
          <w:rStyle w:val="InitialStyle"/>
          <w:rFonts w:ascii="Palatino Linotype" w:hAnsi="Palatino Linotype" w:eastAsia="Palatino Linotype" w:cs="Palatino Linotype"/>
        </w:rPr>
        <w:t>atLab</w:t>
      </w:r>
      <w:r w:rsidRPr="474386DC" w:rsidR="49F18364">
        <w:rPr>
          <w:rStyle w:val="InitialStyle"/>
          <w:rFonts w:ascii="Palatino Linotype" w:hAnsi="Palatino Linotype" w:eastAsia="Palatino Linotype" w:cs="Palatino Linotype"/>
        </w:rPr>
        <w:t xml:space="preserve"> </w:t>
      </w:r>
      <w:r w:rsidRPr="474386DC" w:rsidR="33D78F80">
        <w:rPr>
          <w:rStyle w:val="InitialStyle"/>
          <w:rFonts w:ascii="Palatino Linotype" w:hAnsi="Palatino Linotype" w:eastAsia="Palatino Linotype" w:cs="Palatino Linotype"/>
        </w:rPr>
        <w:t xml:space="preserve">engine is then created which allows specific </w:t>
      </w:r>
      <w:r w:rsidRPr="474386DC" w:rsidR="33D78F80">
        <w:rPr>
          <w:rStyle w:val="InitialStyle"/>
          <w:rFonts w:ascii="Palatino Linotype" w:hAnsi="Palatino Linotype" w:eastAsia="Palatino Linotype" w:cs="Palatino Linotype"/>
        </w:rPr>
        <w:t>M</w:t>
      </w:r>
      <w:r w:rsidRPr="474386DC" w:rsidR="3AF56F67">
        <w:rPr>
          <w:rStyle w:val="InitialStyle"/>
          <w:rFonts w:ascii="Palatino Linotype" w:hAnsi="Palatino Linotype" w:eastAsia="Palatino Linotype" w:cs="Palatino Linotype"/>
        </w:rPr>
        <w:t>atLab</w:t>
      </w:r>
      <w:r w:rsidRPr="474386DC" w:rsidR="3AF56F67">
        <w:rPr>
          <w:rStyle w:val="InitialStyle"/>
          <w:rFonts w:ascii="Palatino Linotype" w:hAnsi="Palatino Linotype" w:eastAsia="Palatino Linotype" w:cs="Palatino Linotype"/>
        </w:rPr>
        <w:t xml:space="preserve"> </w:t>
      </w:r>
      <w:r w:rsidRPr="474386DC" w:rsidR="33D78F80">
        <w:rPr>
          <w:rStyle w:val="InitialStyle"/>
          <w:rFonts w:ascii="Palatino Linotype" w:hAnsi="Palatino Linotype" w:eastAsia="Palatino Linotype" w:cs="Palatino Linotype"/>
        </w:rPr>
        <w:t xml:space="preserve">functions to be called. This allows for output arguments to be returned to the Python script for use in the central code. </w:t>
      </w:r>
      <w:r w:rsidRPr="474386DC" w:rsidR="33D78F80">
        <w:rPr>
          <w:rStyle w:val="InitialStyle"/>
          <w:rFonts w:ascii="Palatino Linotype" w:hAnsi="Palatino Linotype" w:eastAsia="Palatino Linotype" w:cs="Palatino Linotype"/>
        </w:rPr>
        <w:t>U</w:t>
      </w:r>
      <w:r w:rsidRPr="474386DC" w:rsidR="33D78F80">
        <w:rPr>
          <w:rStyle w:val="InitialStyle"/>
          <w:rFonts w:ascii="Palatino Linotype" w:hAnsi="Palatino Linotype" w:eastAsia="Palatino Linotype" w:cs="Palatino Linotype"/>
        </w:rPr>
        <w:t>lt</w:t>
      </w:r>
      <w:r w:rsidRPr="474386DC" w:rsidR="33D78F80">
        <w:rPr>
          <w:rStyle w:val="InitialStyle"/>
          <w:rFonts w:ascii="Palatino Linotype" w:hAnsi="Palatino Linotype" w:eastAsia="Palatino Linotype" w:cs="Palatino Linotype"/>
        </w:rPr>
        <w:t>i</w:t>
      </w:r>
      <w:r w:rsidRPr="474386DC" w:rsidR="33D78F80">
        <w:rPr>
          <w:rStyle w:val="InitialStyle"/>
          <w:rFonts w:ascii="Palatino Linotype" w:hAnsi="Palatino Linotype" w:eastAsia="Palatino Linotype" w:cs="Palatino Linotype"/>
        </w:rPr>
        <w:t>m</w:t>
      </w:r>
      <w:r w:rsidRPr="474386DC" w:rsidR="33D78F80">
        <w:rPr>
          <w:rStyle w:val="InitialStyle"/>
          <w:rFonts w:ascii="Palatino Linotype" w:hAnsi="Palatino Linotype" w:eastAsia="Palatino Linotype" w:cs="Palatino Linotype"/>
        </w:rPr>
        <w:t>ately, this</w:t>
      </w:r>
      <w:r w:rsidRPr="474386DC" w:rsidR="33D78F80">
        <w:rPr>
          <w:rStyle w:val="InitialStyle"/>
          <w:rFonts w:ascii="Palatino Linotype" w:hAnsi="Palatino Linotype" w:eastAsia="Palatino Linotype" w:cs="Palatino Linotype"/>
        </w:rPr>
        <w:t xml:space="preserve"> </w:t>
      </w:r>
      <w:r w:rsidRPr="474386DC" w:rsidR="33D78F80">
        <w:rPr>
          <w:rStyle w:val="InitialStyle"/>
          <w:rFonts w:ascii="Palatino Linotype" w:hAnsi="Palatino Linotype" w:eastAsia="Palatino Linotype" w:cs="Palatino Linotype"/>
        </w:rPr>
        <w:t>al</w:t>
      </w:r>
      <w:r w:rsidRPr="474386DC" w:rsidR="33D78F80">
        <w:rPr>
          <w:rStyle w:val="InitialStyle"/>
          <w:rFonts w:ascii="Palatino Linotype" w:hAnsi="Palatino Linotype" w:eastAsia="Palatino Linotype" w:cs="Palatino Linotype"/>
        </w:rPr>
        <w:t>l</w:t>
      </w:r>
      <w:r w:rsidRPr="474386DC" w:rsidR="33D78F80">
        <w:rPr>
          <w:rStyle w:val="InitialStyle"/>
          <w:rFonts w:ascii="Palatino Linotype" w:hAnsi="Palatino Linotype" w:eastAsia="Palatino Linotype" w:cs="Palatino Linotype"/>
        </w:rPr>
        <w:t>o</w:t>
      </w:r>
      <w:r w:rsidRPr="474386DC" w:rsidR="33D78F80">
        <w:rPr>
          <w:rStyle w:val="InitialStyle"/>
          <w:rFonts w:ascii="Palatino Linotype" w:hAnsi="Palatino Linotype" w:eastAsia="Palatino Linotype" w:cs="Palatino Linotype"/>
        </w:rPr>
        <w:t xml:space="preserve">ws for algorithms written in </w:t>
      </w:r>
      <w:r w:rsidRPr="474386DC" w:rsidR="33D78F80">
        <w:rPr>
          <w:rStyle w:val="InitialStyle"/>
          <w:rFonts w:ascii="Palatino Linotype" w:hAnsi="Palatino Linotype" w:eastAsia="Palatino Linotype" w:cs="Palatino Linotype"/>
        </w:rPr>
        <w:t>M</w:t>
      </w:r>
      <w:r w:rsidRPr="474386DC" w:rsidR="226C522F">
        <w:rPr>
          <w:rStyle w:val="InitialStyle"/>
          <w:rFonts w:ascii="Palatino Linotype" w:hAnsi="Palatino Linotype" w:eastAsia="Palatino Linotype" w:cs="Palatino Linotype"/>
        </w:rPr>
        <w:t xml:space="preserve">atLab </w:t>
      </w:r>
      <w:r w:rsidRPr="474386DC" w:rsidR="33D78F80">
        <w:rPr>
          <w:rStyle w:val="InitialStyle"/>
          <w:rFonts w:ascii="Palatino Linotype" w:hAnsi="Palatino Linotype" w:eastAsia="Palatino Linotype" w:cs="Palatino Linotype"/>
        </w:rPr>
        <w:t xml:space="preserve">to be </w:t>
      </w:r>
      <w:r w:rsidRPr="474386DC" w:rsidR="33D78F80">
        <w:rPr>
          <w:rStyle w:val="InitialStyle"/>
          <w:rFonts w:ascii="Palatino Linotype" w:hAnsi="Palatino Linotype" w:eastAsia="Palatino Linotype" w:cs="Palatino Linotype"/>
        </w:rPr>
        <w:t>u</w:t>
      </w:r>
      <w:r w:rsidRPr="474386DC" w:rsidR="33D78F80">
        <w:rPr>
          <w:rStyle w:val="InitialStyle"/>
          <w:rFonts w:ascii="Palatino Linotype" w:hAnsi="Palatino Linotype" w:eastAsia="Palatino Linotype" w:cs="Palatino Linotype"/>
        </w:rPr>
        <w:t>ti</w:t>
      </w:r>
      <w:r w:rsidRPr="474386DC" w:rsidR="33D78F80">
        <w:rPr>
          <w:rStyle w:val="InitialStyle"/>
          <w:rFonts w:ascii="Palatino Linotype" w:hAnsi="Palatino Linotype" w:eastAsia="Palatino Linotype" w:cs="Palatino Linotype"/>
        </w:rPr>
        <w:t>l</w:t>
      </w:r>
      <w:r w:rsidRPr="474386DC" w:rsidR="33D78F80">
        <w:rPr>
          <w:rStyle w:val="InitialStyle"/>
          <w:rFonts w:ascii="Palatino Linotype" w:hAnsi="Palatino Linotype" w:eastAsia="Palatino Linotype" w:cs="Palatino Linotype"/>
        </w:rPr>
        <w:t>i</w:t>
      </w:r>
      <w:r w:rsidRPr="474386DC" w:rsidR="33D78F80">
        <w:rPr>
          <w:rStyle w:val="InitialStyle"/>
          <w:rFonts w:ascii="Palatino Linotype" w:hAnsi="Palatino Linotype" w:eastAsia="Palatino Linotype" w:cs="Palatino Linotype"/>
        </w:rPr>
        <w:t>zed</w:t>
      </w:r>
      <w:r w:rsidRPr="474386DC" w:rsidR="33D78F80">
        <w:rPr>
          <w:rStyle w:val="InitialStyle"/>
          <w:rFonts w:ascii="Palatino Linotype" w:hAnsi="Palatino Linotype" w:eastAsia="Palatino Linotype" w:cs="Palatino Linotype"/>
        </w:rPr>
        <w:t xml:space="preserve"> </w:t>
      </w:r>
      <w:r w:rsidRPr="474386DC" w:rsidR="33D78F80">
        <w:rPr>
          <w:rStyle w:val="InitialStyle"/>
          <w:rFonts w:ascii="Palatino Linotype" w:hAnsi="Palatino Linotype" w:eastAsia="Palatino Linotype" w:cs="Palatino Linotype"/>
        </w:rPr>
        <w:t>in</w:t>
      </w:r>
      <w:r w:rsidRPr="474386DC" w:rsidR="33D78F80">
        <w:rPr>
          <w:rStyle w:val="InitialStyle"/>
          <w:rFonts w:ascii="Palatino Linotype" w:hAnsi="Palatino Linotype" w:eastAsia="Palatino Linotype" w:cs="Palatino Linotype"/>
        </w:rPr>
        <w:t xml:space="preserve"> </w:t>
      </w:r>
      <w:r w:rsidRPr="474386DC" w:rsidR="33D78F80">
        <w:rPr>
          <w:rStyle w:val="InitialStyle"/>
          <w:rFonts w:ascii="Palatino Linotype" w:hAnsi="Palatino Linotype" w:eastAsia="Palatino Linotype" w:cs="Palatino Linotype"/>
        </w:rPr>
        <w:t>P</w:t>
      </w:r>
      <w:r w:rsidRPr="474386DC" w:rsidR="33D78F80">
        <w:rPr>
          <w:rStyle w:val="InitialStyle"/>
          <w:rFonts w:ascii="Palatino Linotype" w:hAnsi="Palatino Linotype" w:eastAsia="Palatino Linotype" w:cs="Palatino Linotype"/>
        </w:rPr>
        <w:t>ython.</w:t>
      </w:r>
    </w:p>
    <w:p w:rsidR="67674E2E" w:rsidP="43A02561" w:rsidRDefault="67674E2E" w14:paraId="50CE6CB6" w14:textId="0222F40E">
      <w:pPr>
        <w:tabs>
          <w:tab w:val="left" w:pos="720"/>
        </w:tabs>
        <w:rPr>
          <w:rFonts w:ascii="Palatino Linotype" w:hAnsi="Palatino Linotype" w:eastAsia="Palatino Linotype" w:cs="Palatino Linotype"/>
          <w:color w:val="000000" w:themeColor="text1"/>
          <w:sz w:val="24"/>
          <w:szCs w:val="24"/>
        </w:rPr>
      </w:pPr>
    </w:p>
    <w:p w:rsidR="1E66065B" w:rsidP="43A02561" w:rsidRDefault="33D78F80" w14:paraId="4A75907D" w14:textId="45CB5290">
      <w:pPr>
        <w:tabs>
          <w:tab w:val="left" w:pos="720"/>
        </w:tabs>
        <w:ind w:firstLine="720"/>
        <w:rPr>
          <w:rFonts w:ascii="Palatino Linotype" w:hAnsi="Palatino Linotype" w:eastAsia="Palatino Linotype" w:cs="Palatino Linotype"/>
          <w:color w:val="000000" w:themeColor="text1"/>
          <w:sz w:val="24"/>
          <w:szCs w:val="24"/>
        </w:rPr>
      </w:pPr>
      <w:r w:rsidRPr="43A02561">
        <w:rPr>
          <w:rStyle w:val="InitialStyle"/>
          <w:rFonts w:ascii="Palatino Linotype" w:hAnsi="Palatino Linotype" w:eastAsia="Palatino Linotype" w:cs="Palatino Linotype"/>
          <w:szCs w:val="24"/>
        </w:rPr>
        <w:t>There are many viable techniques for integrating languages with Python. This allows for the sound localization system to be programmed in many different languages despite the need for the final solution to integrate with Python. This results in the need for analysis to determine the appropriate language for the sound localization system.</w:t>
      </w:r>
    </w:p>
    <w:p w:rsidR="67674E2E" w:rsidP="43A02561" w:rsidRDefault="67674E2E" w14:paraId="4D7F29F9" w14:textId="7D6B0C2E">
      <w:pPr>
        <w:ind w:firstLine="720"/>
        <w:rPr>
          <w:rFonts w:ascii="Palatino Linotype" w:hAnsi="Palatino Linotype"/>
          <w:sz w:val="24"/>
          <w:szCs w:val="24"/>
        </w:rPr>
      </w:pPr>
    </w:p>
    <w:p w:rsidRPr="0098225F" w:rsidR="00DD463C" w:rsidP="43A02561" w:rsidRDefault="00866BD7" w14:paraId="28805EB0" w14:textId="77777777">
      <w:pPr>
        <w:pStyle w:val="Heading3"/>
        <w:rPr/>
      </w:pPr>
      <w:bookmarkStart w:name="_Toc53250944" w:id="21"/>
      <w:bookmarkStart w:name="_Toc1777570726" w:id="88731531"/>
      <w:bookmarkStart w:name="_Toc483331348" w:id="17502617"/>
      <w:bookmarkStart w:name="_Toc1876388239" w:id="892810230"/>
      <w:bookmarkStart w:name="_Toc1510500097" w:id="688462062"/>
      <w:bookmarkStart w:name="_Toc2050143082" w:id="234293882"/>
      <w:bookmarkStart w:name="_Toc403427378" w:id="961674675"/>
      <w:bookmarkStart w:name="_Toc1738329747" w:id="590503874"/>
      <w:bookmarkStart w:name="_Toc1466115642" w:id="592823866"/>
      <w:bookmarkStart w:name="_Toc1183894811" w:id="2111797662"/>
      <w:bookmarkStart w:name="_Toc1417951247" w:id="1424807759"/>
      <w:bookmarkStart w:name="_Toc935418594" w:id="628243874"/>
      <w:bookmarkStart w:name="_Toc504317188" w:id="1792230008"/>
      <w:r w:rsidR="00866BD7">
        <w:rPr/>
        <w:t>Applicable Standards</w:t>
      </w:r>
      <w:bookmarkEnd w:id="21"/>
      <w:bookmarkEnd w:id="88731531"/>
      <w:bookmarkEnd w:id="17502617"/>
      <w:bookmarkEnd w:id="892810230"/>
      <w:bookmarkEnd w:id="688462062"/>
      <w:bookmarkEnd w:id="234293882"/>
      <w:bookmarkEnd w:id="961674675"/>
      <w:bookmarkEnd w:id="590503874"/>
      <w:bookmarkEnd w:id="592823866"/>
      <w:bookmarkEnd w:id="2111797662"/>
      <w:bookmarkEnd w:id="1424807759"/>
      <w:bookmarkEnd w:id="628243874"/>
      <w:bookmarkEnd w:id="1792230008"/>
    </w:p>
    <w:p w:rsidR="43A02561" w:rsidP="43A02561" w:rsidRDefault="43A02561" w14:paraId="5B624E02" w14:textId="620F531D"/>
    <w:p w:rsidRPr="00D5200D" w:rsidR="00DD463C" w:rsidP="43A02561" w:rsidRDefault="46D49809" w14:paraId="540E7349" w14:textId="405FBD69">
      <w:pPr>
        <w:tabs>
          <w:tab w:val="left" w:pos="720"/>
        </w:tabs>
        <w:ind w:firstLine="432"/>
        <w:rPr>
          <w:rFonts w:ascii="Palatino Linotype" w:hAnsi="Palatino Linotype" w:eastAsia="Palatino Linotype" w:cs="Palatino Linotype"/>
          <w:sz w:val="24"/>
          <w:szCs w:val="24"/>
        </w:rPr>
      </w:pPr>
      <w:r w:rsidRPr="43A02561">
        <w:rPr>
          <w:rStyle w:val="InitialStyle"/>
          <w:rFonts w:ascii="Palatino Linotype" w:hAnsi="Palatino Linotype" w:eastAsia="Palatino Linotype" w:cs="Palatino Linotype"/>
          <w:szCs w:val="24"/>
        </w:rPr>
        <w:t>RoboSub has a variety of regulations for submarine entries that limit a submarine entered in the competition. These regulations state that a submarine cannot be over 125 pounds. Additionally, there are extra points given for entries that are under 84 pounds, and under 48.5 pounds respectively [2]. The RoboCats team has given the sound localization project a weight limit of 5 pounds to allow for the overall submarine to follow these standards. Additionally, RoboSub places restrictions on the overall size of entries. All entries are required to fit within a 6’ x 3’ x 3’ box [15]. The current RoboCats submarine fits within these regulations and thus this project must not cause the submarine to exceed that size.</w:t>
      </w:r>
    </w:p>
    <w:p w:rsidRPr="00D5200D" w:rsidR="00DD463C" w:rsidP="43A02561" w:rsidRDefault="00DD463C" w14:paraId="5FBD5762" w14:textId="26578AFE">
      <w:pPr>
        <w:rPr>
          <w:rStyle w:val="InitialStyle"/>
          <w:rFonts w:ascii="Palatino Linotype" w:hAnsi="Palatino Linotype"/>
          <w:sz w:val="22"/>
          <w:szCs w:val="22"/>
        </w:rPr>
      </w:pPr>
      <w:r w:rsidRPr="43A02561">
        <w:rPr>
          <w:rStyle w:val="InitialStyle"/>
          <w:rFonts w:ascii="Palatino Linotype" w:hAnsi="Palatino Linotype" w:cs="Verdana"/>
          <w:b/>
          <w:bCs/>
          <w:sz w:val="32"/>
          <w:szCs w:val="32"/>
        </w:rPr>
        <w:br w:type="page"/>
      </w:r>
    </w:p>
    <w:p w:rsidR="43A02561" w:rsidP="43A02561" w:rsidRDefault="43A02561" w14:paraId="7CF4B34D" w14:textId="489A85C7">
      <w:pPr>
        <w:pStyle w:val="Heading1"/>
        <w:numPr>
          <w:ilvl w:val="0"/>
          <w:numId w:val="0"/>
        </w:numPr>
        <w:rPr>
          <w:rStyle w:val="InitialStyle"/>
          <w:rFonts w:ascii="Palatino Linotype" w:hAnsi="Palatino Linotype"/>
          <w:sz w:val="32"/>
        </w:rPr>
      </w:pPr>
    </w:p>
    <w:p w:rsidRPr="00610E3B" w:rsidR="000553EC" w:rsidP="474386DC" w:rsidRDefault="1DB863B1" w14:paraId="37D56FA9" w14:textId="624A3A33">
      <w:pPr>
        <w:pStyle w:val="Heading1"/>
        <w:rPr>
          <w:rStyle w:val="InitialStyle"/>
          <w:rFonts w:ascii="Palatino Linotype" w:hAnsi="Palatino Linotype"/>
          <w:sz w:val="32"/>
          <w:szCs w:val="32"/>
        </w:rPr>
      </w:pPr>
      <w:bookmarkStart w:name="_Toc1811934222" w:id="249887169"/>
      <w:bookmarkStart w:name="_Toc2122350022" w:id="1836664870"/>
      <w:bookmarkStart w:name="_Toc465515395" w:id="368405623"/>
      <w:bookmarkStart w:name="_Toc664787113" w:id="825371263"/>
      <w:bookmarkStart w:name="_Toc369029317" w:id="2024925633"/>
      <w:bookmarkStart w:name="_Toc43880008" w:id="2017028743"/>
      <w:bookmarkStart w:name="_Toc2029751672" w:id="626990845"/>
      <w:bookmarkStart w:name="_Toc1302513779" w:id="1512279145"/>
      <w:bookmarkStart w:name="_Toc829401108" w:id="27208091"/>
      <w:bookmarkStart w:name="_Toc935015792" w:id="6551751"/>
      <w:bookmarkStart w:name="_Toc1701551343" w:id="2107226235"/>
      <w:bookmarkStart w:name="_Toc1369073226" w:id="1616966070"/>
      <w:r w:rsidRPr="474386DC" w:rsidR="1DB863B1">
        <w:rPr>
          <w:rStyle w:val="InitialStyle"/>
          <w:rFonts w:ascii="Palatino Linotype" w:hAnsi="Palatino Linotype"/>
          <w:sz w:val="32"/>
          <w:szCs w:val="32"/>
        </w:rPr>
        <w:t>Project</w:t>
      </w:r>
      <w:r w:rsidRPr="474386DC" w:rsidR="4DDFEAD3">
        <w:rPr>
          <w:rStyle w:val="InitialStyle"/>
          <w:rFonts w:ascii="Palatino Linotype" w:hAnsi="Palatino Linotype"/>
          <w:sz w:val="32"/>
          <w:szCs w:val="32"/>
        </w:rPr>
        <w:t xml:space="preserve"> Requirements</w:t>
      </w:r>
      <w:bookmarkEnd w:id="249887169"/>
      <w:bookmarkEnd w:id="1836664870"/>
      <w:bookmarkEnd w:id="368405623"/>
      <w:bookmarkEnd w:id="825371263"/>
      <w:bookmarkEnd w:id="2024925633"/>
      <w:bookmarkEnd w:id="2017028743"/>
      <w:bookmarkEnd w:id="626990845"/>
      <w:bookmarkEnd w:id="1512279145"/>
      <w:bookmarkEnd w:id="27208091"/>
      <w:bookmarkEnd w:id="6551751"/>
      <w:bookmarkEnd w:id="2107226235"/>
      <w:bookmarkEnd w:id="1616966070"/>
    </w:p>
    <w:p w:rsidRPr="00610E3B" w:rsidR="000553EC" w:rsidP="43A02561" w:rsidRDefault="4DDFEAD3" w14:paraId="12298867" w14:textId="2E612C3E">
      <w:pPr>
        <w:pStyle w:val="Heading2"/>
        <w:rPr/>
      </w:pPr>
      <w:bookmarkStart w:name="_Toc1709998850" w:id="1439670653"/>
      <w:bookmarkStart w:name="_Toc24977446" w:id="2094234913"/>
      <w:bookmarkStart w:name="_Toc990510880" w:id="1304268970"/>
      <w:bookmarkStart w:name="_Toc888646725" w:id="1922874606"/>
      <w:bookmarkStart w:name="_Toc488100065" w:id="837733545"/>
      <w:bookmarkStart w:name="_Toc1844871214" w:id="515135511"/>
      <w:bookmarkStart w:name="_Toc694900458" w:id="2080829408"/>
      <w:bookmarkStart w:name="_Toc919587395" w:id="362671603"/>
      <w:bookmarkStart w:name="_Toc571211302" w:id="501956477"/>
      <w:bookmarkStart w:name="_Toc163293565" w:id="363651385"/>
      <w:bookmarkStart w:name="_Toc1368287379" w:id="826167098"/>
      <w:bookmarkStart w:name="_Toc788169790" w:id="997929708"/>
      <w:r w:rsidR="4DDFEAD3">
        <w:rPr/>
        <w:t>Objectives</w:t>
      </w:r>
      <w:bookmarkEnd w:id="1439670653"/>
      <w:bookmarkEnd w:id="2094234913"/>
      <w:bookmarkEnd w:id="1304268970"/>
      <w:bookmarkEnd w:id="1922874606"/>
      <w:bookmarkEnd w:id="837733545"/>
      <w:bookmarkEnd w:id="515135511"/>
      <w:bookmarkEnd w:id="2080829408"/>
      <w:bookmarkEnd w:id="362671603"/>
      <w:bookmarkEnd w:id="501956477"/>
      <w:bookmarkEnd w:id="363651385"/>
      <w:bookmarkEnd w:id="826167098"/>
      <w:bookmarkEnd w:id="997929708"/>
    </w:p>
    <w:p w:rsidR="43A02561" w:rsidP="43A02561" w:rsidRDefault="43A02561" w14:paraId="0A154FC6" w14:textId="376605C6"/>
    <w:p w:rsidRPr="00610E3B" w:rsidR="00E64EAF" w:rsidP="43A02561" w:rsidRDefault="34BFB97E" w14:paraId="3B8E971A" w14:textId="456D849E">
      <w:pPr>
        <w:ind w:firstLine="720"/>
        <w:rPr>
          <w:rFonts w:ascii="Palatino Linotype" w:hAnsi="Palatino Linotype" w:eastAsia="Palatino Linotype" w:cs="Palatino Linotype"/>
          <w:color w:val="000000" w:themeColor="text1"/>
          <w:sz w:val="24"/>
          <w:szCs w:val="24"/>
        </w:rPr>
      </w:pPr>
      <w:r w:rsidRPr="43A02561">
        <w:rPr>
          <w:rFonts w:ascii="Palatino Linotype" w:hAnsi="Palatino Linotype" w:eastAsia="Palatino Linotype" w:cs="Palatino Linotype"/>
          <w:sz w:val="24"/>
          <w:szCs w:val="24"/>
        </w:rPr>
        <w:t>RoboCats requires a sound localization system for a submarine. For this sound localization project to be successful, three critical objectives must be met. The system must be able to detect a pinger, the system must be able to determine the location of pinger relative to the sub, and the system must integrate with the existing RoboSub. Ultimately, completion of these requirements will result in a system that locates the position of an underwater pinger and transmits that position to the central navigation system of the submarine.</w:t>
      </w:r>
    </w:p>
    <w:p w:rsidRPr="00610E3B" w:rsidR="000553EC" w:rsidP="43A02561" w:rsidRDefault="4F41B29B" w14:paraId="061DC2E1" w14:textId="4CFB5D54">
      <w:pPr>
        <w:pStyle w:val="Heading2"/>
        <w:rPr/>
      </w:pPr>
      <w:bookmarkStart w:name="_Toc978172437" w:id="1639799836"/>
      <w:bookmarkStart w:name="_Toc1556512835" w:id="450306678"/>
      <w:bookmarkStart w:name="_Toc1506862687" w:id="1544848785"/>
      <w:bookmarkStart w:name="_Toc1467672866" w:id="582668815"/>
      <w:bookmarkStart w:name="_Toc1632298395" w:id="2115922781"/>
      <w:bookmarkStart w:name="_Toc476204255" w:id="135315478"/>
      <w:bookmarkStart w:name="_Toc1425050627" w:id="648780573"/>
      <w:bookmarkStart w:name="_Toc1677882510" w:id="641579695"/>
      <w:bookmarkStart w:name="_Toc898583573" w:id="1899909298"/>
      <w:bookmarkStart w:name="_Toc1554498433" w:id="1394476340"/>
      <w:bookmarkStart w:name="_Toc647301260" w:id="930013506"/>
      <w:bookmarkStart w:name="_Toc1339914165" w:id="863640976"/>
      <w:r w:rsidR="4F41B29B">
        <w:rPr/>
        <w:t>Product</w:t>
      </w:r>
      <w:r w:rsidR="4DDFEAD3">
        <w:rPr/>
        <w:t xml:space="preserve"> </w:t>
      </w:r>
      <w:r w:rsidR="4F41B29B">
        <w:rPr/>
        <w:t>Requirements Outline</w:t>
      </w:r>
      <w:bookmarkEnd w:id="1639799836"/>
      <w:bookmarkEnd w:id="450306678"/>
      <w:bookmarkEnd w:id="1544848785"/>
      <w:bookmarkEnd w:id="582668815"/>
      <w:bookmarkEnd w:id="2115922781"/>
      <w:bookmarkEnd w:id="135315478"/>
      <w:bookmarkEnd w:id="648780573"/>
      <w:bookmarkEnd w:id="641579695"/>
      <w:bookmarkEnd w:id="1899909298"/>
      <w:bookmarkEnd w:id="1394476340"/>
      <w:bookmarkEnd w:id="930013506"/>
      <w:bookmarkEnd w:id="863640976"/>
    </w:p>
    <w:p w:rsidR="43A02561" w:rsidP="43A02561" w:rsidRDefault="43A02561" w14:paraId="73EC83FA" w14:textId="25D646C4"/>
    <w:p w:rsidR="68F367F6" w:rsidP="43A02561" w:rsidRDefault="19BF2DE3" w14:paraId="072EA954" w14:textId="418AD6EE">
      <w:pPr>
        <w:spacing w:line="255" w:lineRule="exact"/>
        <w:rPr>
          <w:rFonts w:ascii="Palatino Linotype" w:hAnsi="Palatino Linotype" w:eastAsia="Palatino Linotype" w:cs="Palatino Linotype"/>
          <w:color w:val="000000" w:themeColor="text1"/>
          <w:sz w:val="24"/>
          <w:szCs w:val="24"/>
        </w:rPr>
      </w:pPr>
      <w:r w:rsidRPr="43A02561">
        <w:rPr>
          <w:rFonts w:ascii="Palatino Linotype" w:hAnsi="Palatino Linotype" w:eastAsia="Palatino Linotype" w:cs="Palatino Linotype"/>
          <w:sz w:val="24"/>
          <w:szCs w:val="24"/>
        </w:rPr>
        <w:t>Obj 1 The system must be able to detect a pinger</w:t>
      </w:r>
    </w:p>
    <w:p w:rsidR="68F367F6" w:rsidP="43A02561" w:rsidRDefault="19BF2DE3" w14:paraId="6F579F6F" w14:textId="7EBEC446">
      <w:pPr>
        <w:spacing w:line="255" w:lineRule="exact"/>
        <w:ind w:firstLine="720"/>
        <w:rPr>
          <w:rFonts w:ascii="Palatino Linotype" w:hAnsi="Palatino Linotype" w:eastAsia="Palatino Linotype" w:cs="Palatino Linotype"/>
          <w:color w:val="000000" w:themeColor="text1"/>
          <w:sz w:val="24"/>
          <w:szCs w:val="24"/>
        </w:rPr>
      </w:pPr>
      <w:r w:rsidRPr="43A02561">
        <w:rPr>
          <w:rFonts w:ascii="Palatino Linotype" w:hAnsi="Palatino Linotype" w:eastAsia="Palatino Linotype" w:cs="Palatino Linotype"/>
          <w:sz w:val="24"/>
          <w:szCs w:val="24"/>
        </w:rPr>
        <w:t xml:space="preserve">Req 1.1 The system must be able to detect sounds of specific frequencies </w:t>
      </w:r>
    </w:p>
    <w:p w:rsidR="68F367F6" w:rsidP="43A02561" w:rsidRDefault="19BF2DE3" w14:paraId="77964132" w14:textId="4D9C638C">
      <w:pPr>
        <w:spacing w:line="255" w:lineRule="exact"/>
        <w:rPr>
          <w:rFonts w:ascii="Palatino Linotype" w:hAnsi="Palatino Linotype" w:eastAsia="Palatino Linotype" w:cs="Palatino Linotype"/>
          <w:color w:val="000000" w:themeColor="text1"/>
          <w:sz w:val="24"/>
          <w:szCs w:val="24"/>
        </w:rPr>
      </w:pPr>
      <w:r w:rsidRPr="43A02561">
        <w:rPr>
          <w:rFonts w:ascii="Palatino Linotype" w:hAnsi="Palatino Linotype" w:eastAsia="Palatino Linotype" w:cs="Palatino Linotype"/>
          <w:sz w:val="24"/>
          <w:szCs w:val="24"/>
        </w:rPr>
        <w:t xml:space="preserve">  </w:t>
      </w:r>
      <w:r w:rsidR="68F367F6">
        <w:tab/>
      </w:r>
      <w:r w:rsidR="68F367F6">
        <w:tab/>
      </w:r>
      <w:r w:rsidRPr="43A02561">
        <w:rPr>
          <w:rFonts w:ascii="Palatino Linotype" w:hAnsi="Palatino Linotype" w:eastAsia="Palatino Linotype" w:cs="Palatino Linotype"/>
          <w:sz w:val="24"/>
          <w:szCs w:val="24"/>
        </w:rPr>
        <w:t>Spec 1.1.1 Detect in the range of 25 to 40 kHz</w:t>
      </w:r>
    </w:p>
    <w:p w:rsidR="68F367F6" w:rsidP="43A02561" w:rsidRDefault="19BF2DE3" w14:paraId="102877A1" w14:textId="1C2A0D58">
      <w:pPr>
        <w:spacing w:line="255" w:lineRule="exact"/>
        <w:rPr>
          <w:rFonts w:ascii="Palatino Linotype" w:hAnsi="Palatino Linotype" w:eastAsia="Palatino Linotype" w:cs="Palatino Linotype"/>
          <w:color w:val="000000" w:themeColor="text1"/>
          <w:sz w:val="24"/>
          <w:szCs w:val="24"/>
        </w:rPr>
      </w:pPr>
      <w:r w:rsidRPr="43A02561">
        <w:rPr>
          <w:rFonts w:ascii="Palatino Linotype" w:hAnsi="Palatino Linotype" w:eastAsia="Palatino Linotype" w:cs="Palatino Linotype"/>
          <w:sz w:val="24"/>
          <w:szCs w:val="24"/>
        </w:rPr>
        <w:t xml:space="preserve">  </w:t>
      </w:r>
      <w:r w:rsidR="68F367F6">
        <w:tab/>
      </w:r>
      <w:r w:rsidR="68F367F6">
        <w:tab/>
      </w:r>
      <w:r w:rsidRPr="43A02561">
        <w:rPr>
          <w:rFonts w:ascii="Palatino Linotype" w:hAnsi="Palatino Linotype" w:eastAsia="Palatino Linotype" w:cs="Palatino Linotype"/>
          <w:sz w:val="24"/>
          <w:szCs w:val="24"/>
        </w:rPr>
        <w:t>Spec 1.1.2 Differentiate between 1 kHz gaps</w:t>
      </w:r>
    </w:p>
    <w:p w:rsidR="68F367F6" w:rsidP="43A02561" w:rsidRDefault="19BF2DE3" w14:paraId="44B4F49E" w14:textId="140C8106">
      <w:pPr>
        <w:spacing w:line="255" w:lineRule="exact"/>
        <w:rPr>
          <w:rFonts w:ascii="Palatino Linotype" w:hAnsi="Palatino Linotype" w:eastAsia="Palatino Linotype" w:cs="Palatino Linotype"/>
          <w:color w:val="000000" w:themeColor="text1"/>
          <w:sz w:val="24"/>
          <w:szCs w:val="24"/>
        </w:rPr>
      </w:pPr>
      <w:r w:rsidRPr="43A02561">
        <w:rPr>
          <w:rFonts w:ascii="Palatino Linotype" w:hAnsi="Palatino Linotype" w:eastAsia="Palatino Linotype" w:cs="Palatino Linotype"/>
          <w:sz w:val="24"/>
          <w:szCs w:val="24"/>
        </w:rPr>
        <w:t xml:space="preserve">  </w:t>
      </w:r>
      <w:r w:rsidR="68F367F6">
        <w:tab/>
      </w:r>
      <w:r w:rsidR="68F367F6">
        <w:tab/>
      </w:r>
      <w:r w:rsidRPr="43A02561">
        <w:rPr>
          <w:rFonts w:ascii="Palatino Linotype" w:hAnsi="Palatino Linotype" w:eastAsia="Palatino Linotype" w:cs="Palatino Linotype"/>
          <w:sz w:val="24"/>
          <w:szCs w:val="24"/>
        </w:rPr>
        <w:t>Spec 1.1.3 System must work in 24M x 13 M x 5 M Course</w:t>
      </w:r>
    </w:p>
    <w:p w:rsidR="68F367F6" w:rsidP="43A02561" w:rsidRDefault="19BF2DE3" w14:paraId="4161439C" w14:textId="1D41F493">
      <w:pPr>
        <w:spacing w:line="259" w:lineRule="auto"/>
        <w:ind w:firstLine="720"/>
        <w:rPr>
          <w:rFonts w:ascii="Palatino Linotype" w:hAnsi="Palatino Linotype" w:eastAsia="Palatino Linotype" w:cs="Palatino Linotype"/>
          <w:color w:val="000000" w:themeColor="text1"/>
          <w:sz w:val="24"/>
          <w:szCs w:val="24"/>
        </w:rPr>
      </w:pPr>
      <w:r w:rsidRPr="43A02561">
        <w:rPr>
          <w:rFonts w:ascii="Palatino Linotype" w:hAnsi="Palatino Linotype" w:eastAsia="Palatino Linotype" w:cs="Palatino Linotype"/>
          <w:sz w:val="24"/>
          <w:szCs w:val="24"/>
        </w:rPr>
        <w:t>Req 1.2 The system must be able to detect specified pinger from multiple in pool</w:t>
      </w:r>
    </w:p>
    <w:p w:rsidR="68F367F6" w:rsidP="43A02561" w:rsidRDefault="19BF2DE3" w14:paraId="3C7B1393" w14:textId="64665A7E">
      <w:pPr>
        <w:spacing w:line="259" w:lineRule="auto"/>
        <w:rPr>
          <w:rFonts w:ascii="Palatino Linotype" w:hAnsi="Palatino Linotype" w:eastAsia="Palatino Linotype" w:cs="Palatino Linotype"/>
          <w:color w:val="000000" w:themeColor="text1"/>
          <w:sz w:val="24"/>
          <w:szCs w:val="24"/>
        </w:rPr>
      </w:pPr>
      <w:r w:rsidRPr="43A02561">
        <w:rPr>
          <w:rFonts w:ascii="Palatino Linotype" w:hAnsi="Palatino Linotype" w:eastAsia="Palatino Linotype" w:cs="Palatino Linotype"/>
          <w:sz w:val="24"/>
          <w:szCs w:val="24"/>
        </w:rPr>
        <w:t xml:space="preserve"> </w:t>
      </w:r>
      <w:r w:rsidR="68F367F6">
        <w:tab/>
      </w:r>
      <w:r w:rsidR="68F367F6">
        <w:tab/>
      </w:r>
      <w:r w:rsidRPr="43A02561">
        <w:rPr>
          <w:rFonts w:ascii="Palatino Linotype" w:hAnsi="Palatino Linotype" w:eastAsia="Palatino Linotype" w:cs="Palatino Linotype"/>
          <w:sz w:val="24"/>
          <w:szCs w:val="24"/>
        </w:rPr>
        <w:t>Spec 1.2.1 100% accuracy in selecting correct pinger</w:t>
      </w:r>
    </w:p>
    <w:p w:rsidR="68F367F6" w:rsidP="43A02561" w:rsidRDefault="19BF2DE3" w14:paraId="5E4309DA" w14:textId="031B3357">
      <w:pPr>
        <w:spacing w:line="259" w:lineRule="auto"/>
        <w:rPr>
          <w:rFonts w:ascii="Palatino Linotype" w:hAnsi="Palatino Linotype" w:eastAsia="Palatino Linotype" w:cs="Palatino Linotype"/>
          <w:color w:val="000000" w:themeColor="text1"/>
          <w:sz w:val="24"/>
          <w:szCs w:val="24"/>
        </w:rPr>
      </w:pPr>
      <w:r w:rsidRPr="43A02561">
        <w:rPr>
          <w:rFonts w:ascii="Palatino Linotype" w:hAnsi="Palatino Linotype" w:eastAsia="Palatino Linotype" w:cs="Palatino Linotype"/>
          <w:sz w:val="24"/>
          <w:szCs w:val="24"/>
        </w:rPr>
        <w:t xml:space="preserve">  </w:t>
      </w:r>
      <w:r w:rsidR="68F367F6">
        <w:tab/>
      </w:r>
      <w:r w:rsidR="68F367F6">
        <w:tab/>
      </w:r>
      <w:r w:rsidRPr="43A02561">
        <w:rPr>
          <w:rFonts w:ascii="Palatino Linotype" w:hAnsi="Palatino Linotype" w:eastAsia="Palatino Linotype" w:cs="Palatino Linotype"/>
          <w:sz w:val="24"/>
          <w:szCs w:val="24"/>
        </w:rPr>
        <w:t xml:space="preserve">Spec 1.2.2 Less than 5 minutes for team to setup frequency for system to </w:t>
      </w:r>
      <w:r w:rsidR="68F367F6">
        <w:tab/>
      </w:r>
      <w:r w:rsidR="68F367F6">
        <w:tab/>
      </w:r>
      <w:r w:rsidRPr="43A02561">
        <w:rPr>
          <w:rFonts w:ascii="Palatino Linotype" w:hAnsi="Palatino Linotype" w:eastAsia="Palatino Linotype" w:cs="Palatino Linotype"/>
          <w:sz w:val="24"/>
          <w:szCs w:val="24"/>
        </w:rPr>
        <w:t>locate</w:t>
      </w:r>
    </w:p>
    <w:p w:rsidR="67674E2E" w:rsidP="43A02561" w:rsidRDefault="67674E2E" w14:paraId="23A19E88" w14:textId="3745F850">
      <w:pPr>
        <w:spacing w:line="255" w:lineRule="exact"/>
        <w:rPr>
          <w:rFonts w:ascii="Palatino Linotype" w:hAnsi="Palatino Linotype" w:eastAsia="Palatino Linotype" w:cs="Palatino Linotype"/>
          <w:color w:val="000000" w:themeColor="text1"/>
          <w:sz w:val="24"/>
          <w:szCs w:val="24"/>
        </w:rPr>
      </w:pPr>
    </w:p>
    <w:p w:rsidR="68F367F6" w:rsidP="43A02561" w:rsidRDefault="19BF2DE3" w14:paraId="680EC476" w14:textId="29319672">
      <w:pPr>
        <w:spacing w:line="259" w:lineRule="auto"/>
        <w:rPr>
          <w:rFonts w:ascii="Palatino Linotype" w:hAnsi="Palatino Linotype" w:eastAsia="Palatino Linotype" w:cs="Palatino Linotype"/>
          <w:color w:val="000000" w:themeColor="text1"/>
          <w:sz w:val="24"/>
          <w:szCs w:val="24"/>
        </w:rPr>
      </w:pPr>
      <w:r w:rsidRPr="43A02561">
        <w:rPr>
          <w:rFonts w:ascii="Palatino Linotype" w:hAnsi="Palatino Linotype" w:eastAsia="Palatino Linotype" w:cs="Palatino Linotype"/>
          <w:sz w:val="24"/>
          <w:szCs w:val="24"/>
        </w:rPr>
        <w:t>Obj 2 The system must be able to determine the location of pinger relative to sub</w:t>
      </w:r>
    </w:p>
    <w:p w:rsidR="68F367F6" w:rsidP="43A02561" w:rsidRDefault="19BF2DE3" w14:paraId="135BE389" w14:textId="70BAF37D">
      <w:pPr>
        <w:spacing w:line="259" w:lineRule="auto"/>
        <w:ind w:firstLine="720"/>
        <w:rPr>
          <w:rFonts w:ascii="Palatino Linotype" w:hAnsi="Palatino Linotype" w:eastAsia="Palatino Linotype" w:cs="Palatino Linotype"/>
          <w:color w:val="000000" w:themeColor="text1"/>
          <w:sz w:val="24"/>
          <w:szCs w:val="24"/>
        </w:rPr>
      </w:pPr>
      <w:r w:rsidRPr="43A02561">
        <w:rPr>
          <w:rFonts w:ascii="Palatino Linotype" w:hAnsi="Palatino Linotype" w:eastAsia="Palatino Linotype" w:cs="Palatino Linotype"/>
          <w:sz w:val="24"/>
          <w:szCs w:val="24"/>
        </w:rPr>
        <w:t>Req 2.1 Pinger location must be determined to within a specified radius</w:t>
      </w:r>
    </w:p>
    <w:p w:rsidR="68F367F6" w:rsidP="43A02561" w:rsidRDefault="19BF2DE3" w14:paraId="1FE12069" w14:textId="731FCD4E">
      <w:pPr>
        <w:spacing w:line="259" w:lineRule="auto"/>
        <w:rPr>
          <w:rFonts w:ascii="Palatino Linotype" w:hAnsi="Palatino Linotype" w:eastAsia="Palatino Linotype" w:cs="Palatino Linotype"/>
          <w:color w:val="000000" w:themeColor="text1"/>
          <w:sz w:val="24"/>
          <w:szCs w:val="24"/>
        </w:rPr>
      </w:pPr>
      <w:r w:rsidRPr="43A02561">
        <w:rPr>
          <w:rFonts w:ascii="Palatino Linotype" w:hAnsi="Palatino Linotype" w:eastAsia="Palatino Linotype" w:cs="Palatino Linotype"/>
          <w:sz w:val="24"/>
          <w:szCs w:val="24"/>
        </w:rPr>
        <w:t xml:space="preserve">   </w:t>
      </w:r>
      <w:r w:rsidR="68F367F6">
        <w:tab/>
      </w:r>
      <w:r w:rsidR="68F367F6">
        <w:tab/>
      </w:r>
      <w:r w:rsidRPr="43A02561">
        <w:rPr>
          <w:rFonts w:ascii="Palatino Linotype" w:hAnsi="Palatino Linotype" w:eastAsia="Palatino Linotype" w:cs="Palatino Linotype"/>
          <w:sz w:val="24"/>
          <w:szCs w:val="24"/>
        </w:rPr>
        <w:t xml:space="preserve">Spec 2.1.1 Within .5-meter radius of pinger when sub within 2 meters </w:t>
      </w:r>
    </w:p>
    <w:p w:rsidR="68F367F6" w:rsidP="43A02561" w:rsidRDefault="19BF2DE3" w14:paraId="4F943943" w14:textId="03304F28">
      <w:pPr>
        <w:spacing w:line="259" w:lineRule="auto"/>
        <w:rPr>
          <w:rFonts w:ascii="Palatino Linotype" w:hAnsi="Palatino Linotype" w:eastAsia="Palatino Linotype" w:cs="Palatino Linotype"/>
          <w:color w:val="000000" w:themeColor="text1"/>
          <w:sz w:val="24"/>
          <w:szCs w:val="24"/>
        </w:rPr>
      </w:pPr>
      <w:r w:rsidRPr="43A02561">
        <w:rPr>
          <w:rFonts w:ascii="Palatino Linotype" w:hAnsi="Palatino Linotype" w:eastAsia="Palatino Linotype" w:cs="Palatino Linotype"/>
          <w:sz w:val="24"/>
          <w:szCs w:val="24"/>
        </w:rPr>
        <w:t xml:space="preserve">   </w:t>
      </w:r>
      <w:r w:rsidR="68F367F6">
        <w:tab/>
      </w:r>
      <w:r w:rsidR="68F367F6">
        <w:tab/>
      </w:r>
      <w:r w:rsidRPr="43A02561">
        <w:rPr>
          <w:rFonts w:ascii="Palatino Linotype" w:hAnsi="Palatino Linotype" w:eastAsia="Palatino Linotype" w:cs="Palatino Linotype"/>
          <w:sz w:val="24"/>
          <w:szCs w:val="24"/>
        </w:rPr>
        <w:t xml:space="preserve">Spec 2.1.2 Correct cardinal direction to pinger when sub is more than 2 </w:t>
      </w:r>
      <w:r w:rsidR="68F367F6">
        <w:tab/>
      </w:r>
      <w:r w:rsidR="68F367F6">
        <w:tab/>
      </w:r>
      <w:r w:rsidRPr="43A02561">
        <w:rPr>
          <w:rFonts w:ascii="Palatino Linotype" w:hAnsi="Palatino Linotype" w:eastAsia="Palatino Linotype" w:cs="Palatino Linotype"/>
          <w:sz w:val="24"/>
          <w:szCs w:val="24"/>
        </w:rPr>
        <w:t>meters from pinger</w:t>
      </w:r>
    </w:p>
    <w:p w:rsidR="68F367F6" w:rsidP="43A02561" w:rsidRDefault="19BF2DE3" w14:paraId="70F31927" w14:textId="0CF2BAF0">
      <w:pPr>
        <w:spacing w:line="259" w:lineRule="auto"/>
        <w:ind w:firstLine="720"/>
        <w:rPr>
          <w:rFonts w:ascii="Palatino Linotype" w:hAnsi="Palatino Linotype" w:eastAsia="Palatino Linotype" w:cs="Palatino Linotype"/>
          <w:color w:val="000000" w:themeColor="text1"/>
          <w:sz w:val="24"/>
          <w:szCs w:val="24"/>
        </w:rPr>
      </w:pPr>
      <w:r w:rsidRPr="43A02561">
        <w:rPr>
          <w:rFonts w:ascii="Palatino Linotype" w:hAnsi="Palatino Linotype" w:eastAsia="Palatino Linotype" w:cs="Palatino Linotype"/>
          <w:sz w:val="24"/>
          <w:szCs w:val="24"/>
        </w:rPr>
        <w:t xml:space="preserve">Req 2.2 Pinger location must be communicated to navigation algorithm </w:t>
      </w:r>
      <w:r w:rsidR="68F367F6">
        <w:tab/>
      </w:r>
      <w:r w:rsidR="68F367F6">
        <w:tab/>
      </w:r>
      <w:r w:rsidR="68F367F6">
        <w:tab/>
      </w:r>
      <w:r w:rsidR="68F367F6">
        <w:tab/>
      </w:r>
      <w:r w:rsidRPr="43A02561">
        <w:rPr>
          <w:rFonts w:ascii="Palatino Linotype" w:hAnsi="Palatino Linotype" w:eastAsia="Palatino Linotype" w:cs="Palatino Linotype"/>
          <w:sz w:val="24"/>
          <w:szCs w:val="24"/>
        </w:rPr>
        <w:t>in x,y,z coordinates</w:t>
      </w:r>
    </w:p>
    <w:p w:rsidR="68F367F6" w:rsidP="43A02561" w:rsidRDefault="19BF2DE3" w14:paraId="19D9D6BB" w14:textId="0F4B3F0F">
      <w:pPr>
        <w:spacing w:line="259" w:lineRule="auto"/>
        <w:rPr>
          <w:rFonts w:ascii="Palatino Linotype" w:hAnsi="Palatino Linotype" w:eastAsia="Palatino Linotype" w:cs="Palatino Linotype"/>
          <w:color w:val="000000" w:themeColor="text1"/>
          <w:sz w:val="24"/>
          <w:szCs w:val="24"/>
        </w:rPr>
      </w:pPr>
      <w:r w:rsidRPr="43A02561">
        <w:rPr>
          <w:rFonts w:ascii="Palatino Linotype" w:hAnsi="Palatino Linotype" w:eastAsia="Palatino Linotype" w:cs="Palatino Linotype"/>
          <w:sz w:val="24"/>
          <w:szCs w:val="24"/>
        </w:rPr>
        <w:t xml:space="preserve">  </w:t>
      </w:r>
      <w:r w:rsidR="68F367F6">
        <w:tab/>
      </w:r>
      <w:r w:rsidR="68F367F6">
        <w:tab/>
      </w:r>
      <w:r w:rsidRPr="43A02561">
        <w:rPr>
          <w:rFonts w:ascii="Palatino Linotype" w:hAnsi="Palatino Linotype" w:eastAsia="Palatino Linotype" w:cs="Palatino Linotype"/>
          <w:sz w:val="24"/>
          <w:szCs w:val="24"/>
        </w:rPr>
        <w:t xml:space="preserve">Spec 2.2.1 3-unit vector array returned containing coordinates </w:t>
      </w:r>
    </w:p>
    <w:p w:rsidR="68F367F6" w:rsidP="43A02561" w:rsidRDefault="19BF2DE3" w14:paraId="2B417FB6" w14:textId="3FB3935E">
      <w:pPr>
        <w:spacing w:line="255" w:lineRule="exact"/>
        <w:rPr>
          <w:rFonts w:ascii="Palatino Linotype" w:hAnsi="Palatino Linotype" w:eastAsia="Palatino Linotype" w:cs="Palatino Linotype"/>
          <w:color w:val="000000" w:themeColor="text1"/>
          <w:sz w:val="24"/>
          <w:szCs w:val="24"/>
        </w:rPr>
      </w:pPr>
      <w:r w:rsidRPr="43A02561">
        <w:rPr>
          <w:rFonts w:ascii="Palatino Linotype" w:hAnsi="Palatino Linotype" w:eastAsia="Palatino Linotype" w:cs="Palatino Linotype"/>
          <w:sz w:val="24"/>
          <w:szCs w:val="24"/>
        </w:rPr>
        <w:t xml:space="preserve">  </w:t>
      </w:r>
      <w:r w:rsidR="68F367F6">
        <w:tab/>
      </w:r>
      <w:r w:rsidR="68F367F6">
        <w:tab/>
      </w:r>
      <w:r w:rsidRPr="43A02561">
        <w:rPr>
          <w:rFonts w:ascii="Palatino Linotype" w:hAnsi="Palatino Linotype" w:eastAsia="Palatino Linotype" w:cs="Palatino Linotype"/>
          <w:sz w:val="24"/>
          <w:szCs w:val="24"/>
        </w:rPr>
        <w:t>Spec 2.2.1 Less than 5 seconds to report location</w:t>
      </w:r>
    </w:p>
    <w:p w:rsidR="68F367F6" w:rsidP="43A02561" w:rsidRDefault="19BF2DE3" w14:paraId="0EBCDE2D" w14:textId="6E55D399">
      <w:pPr>
        <w:spacing w:line="255" w:lineRule="exact"/>
        <w:rPr>
          <w:rFonts w:ascii="Palatino Linotype" w:hAnsi="Palatino Linotype" w:eastAsia="Palatino Linotype" w:cs="Palatino Linotype"/>
          <w:color w:val="000000" w:themeColor="text1"/>
          <w:sz w:val="24"/>
          <w:szCs w:val="24"/>
        </w:rPr>
      </w:pPr>
      <w:r w:rsidRPr="43A02561">
        <w:rPr>
          <w:rFonts w:ascii="Palatino Linotype" w:hAnsi="Palatino Linotype" w:eastAsia="Palatino Linotype" w:cs="Palatino Linotype"/>
          <w:sz w:val="24"/>
          <w:szCs w:val="24"/>
        </w:rPr>
        <w:t xml:space="preserve"> </w:t>
      </w:r>
    </w:p>
    <w:p w:rsidR="68F367F6" w:rsidP="43A02561" w:rsidRDefault="19BF2DE3" w14:paraId="3C2992B5" w14:textId="648A6232">
      <w:pPr>
        <w:spacing w:line="255" w:lineRule="exact"/>
        <w:rPr>
          <w:rFonts w:ascii="Palatino Linotype" w:hAnsi="Palatino Linotype" w:eastAsia="Palatino Linotype" w:cs="Palatino Linotype"/>
          <w:color w:val="000000" w:themeColor="text1"/>
          <w:sz w:val="24"/>
          <w:szCs w:val="24"/>
        </w:rPr>
      </w:pPr>
      <w:r w:rsidRPr="43A02561">
        <w:rPr>
          <w:rFonts w:ascii="Palatino Linotype" w:hAnsi="Palatino Linotype" w:eastAsia="Palatino Linotype" w:cs="Palatino Linotype"/>
          <w:sz w:val="24"/>
          <w:szCs w:val="24"/>
        </w:rPr>
        <w:t>Obj 3 The system must integrate with existing RoboSub</w:t>
      </w:r>
    </w:p>
    <w:p w:rsidR="68F367F6" w:rsidP="43A02561" w:rsidRDefault="19BF2DE3" w14:paraId="27365174" w14:textId="2F78C50D">
      <w:pPr>
        <w:spacing w:line="255" w:lineRule="exact"/>
        <w:ind w:firstLine="720"/>
        <w:rPr>
          <w:rFonts w:ascii="Palatino Linotype" w:hAnsi="Palatino Linotype" w:eastAsia="Palatino Linotype" w:cs="Palatino Linotype"/>
          <w:color w:val="000000" w:themeColor="text1"/>
          <w:sz w:val="24"/>
          <w:szCs w:val="24"/>
        </w:rPr>
      </w:pPr>
      <w:r w:rsidRPr="43A02561">
        <w:rPr>
          <w:rFonts w:ascii="Palatino Linotype" w:hAnsi="Palatino Linotype" w:eastAsia="Palatino Linotype" w:cs="Palatino Linotype"/>
          <w:sz w:val="24"/>
          <w:szCs w:val="24"/>
        </w:rPr>
        <w:t xml:space="preserve">Req 3.1 Array geometry recommendation must be competition conforming </w:t>
      </w:r>
    </w:p>
    <w:p w:rsidR="68F367F6" w:rsidP="43A02561" w:rsidRDefault="19BF2DE3" w14:paraId="3FA98856" w14:textId="0B533E12">
      <w:pPr>
        <w:spacing w:line="255" w:lineRule="exact"/>
        <w:ind w:left="720" w:firstLine="720"/>
        <w:rPr>
          <w:rFonts w:ascii="Palatino Linotype" w:hAnsi="Palatino Linotype" w:eastAsia="Palatino Linotype" w:cs="Palatino Linotype"/>
          <w:color w:val="000000" w:themeColor="text1"/>
          <w:sz w:val="24"/>
          <w:szCs w:val="24"/>
        </w:rPr>
      </w:pPr>
      <w:r w:rsidRPr="43A02561">
        <w:rPr>
          <w:rFonts w:ascii="Palatino Linotype" w:hAnsi="Palatino Linotype" w:eastAsia="Palatino Linotype" w:cs="Palatino Linotype"/>
          <w:sz w:val="24"/>
          <w:szCs w:val="24"/>
        </w:rPr>
        <w:t>Spec 3.1.1 Height: Less than 3 feet</w:t>
      </w:r>
    </w:p>
    <w:p w:rsidR="68F367F6" w:rsidP="43A02561" w:rsidRDefault="19BF2DE3" w14:paraId="7DE1C2C1" w14:textId="713E6C41">
      <w:pPr>
        <w:spacing w:line="255" w:lineRule="exact"/>
        <w:ind w:left="720" w:firstLine="720"/>
        <w:rPr>
          <w:rFonts w:ascii="Palatino Linotype" w:hAnsi="Palatino Linotype" w:eastAsia="Palatino Linotype" w:cs="Palatino Linotype"/>
          <w:color w:val="000000" w:themeColor="text1"/>
          <w:sz w:val="24"/>
          <w:szCs w:val="24"/>
        </w:rPr>
      </w:pPr>
      <w:r w:rsidRPr="43A02561">
        <w:rPr>
          <w:rFonts w:ascii="Palatino Linotype" w:hAnsi="Palatino Linotype" w:eastAsia="Palatino Linotype" w:cs="Palatino Linotype"/>
          <w:sz w:val="24"/>
          <w:szCs w:val="24"/>
        </w:rPr>
        <w:t>Spec 3.1.2 Width: Less than 3 feet</w:t>
      </w:r>
    </w:p>
    <w:p w:rsidR="68F367F6" w:rsidP="43A02561" w:rsidRDefault="19BF2DE3" w14:paraId="1E7E1B5D" w14:textId="0AD4B5BE">
      <w:pPr>
        <w:spacing w:line="255" w:lineRule="exact"/>
        <w:ind w:left="720" w:firstLine="720"/>
        <w:rPr>
          <w:rFonts w:ascii="Palatino Linotype" w:hAnsi="Palatino Linotype" w:eastAsia="Palatino Linotype" w:cs="Palatino Linotype"/>
          <w:color w:val="000000" w:themeColor="text1"/>
          <w:sz w:val="24"/>
          <w:szCs w:val="24"/>
        </w:rPr>
      </w:pPr>
      <w:r w:rsidRPr="43A02561">
        <w:rPr>
          <w:rFonts w:ascii="Palatino Linotype" w:hAnsi="Palatino Linotype" w:eastAsia="Palatino Linotype" w:cs="Palatino Linotype"/>
          <w:sz w:val="24"/>
          <w:szCs w:val="24"/>
        </w:rPr>
        <w:t xml:space="preserve">Spec 3.1.3 Length: Less than 6 feet </w:t>
      </w:r>
    </w:p>
    <w:p w:rsidR="68F367F6" w:rsidP="43A02561" w:rsidRDefault="19BF2DE3" w14:paraId="60C6A4EA" w14:textId="2F58045F">
      <w:pPr>
        <w:spacing w:line="255" w:lineRule="exact"/>
        <w:ind w:left="720" w:firstLine="720"/>
        <w:rPr>
          <w:rFonts w:ascii="Palatino Linotype" w:hAnsi="Palatino Linotype" w:eastAsia="Palatino Linotype" w:cs="Palatino Linotype"/>
          <w:color w:val="000000" w:themeColor="text1"/>
          <w:sz w:val="24"/>
          <w:szCs w:val="24"/>
        </w:rPr>
      </w:pPr>
      <w:r w:rsidRPr="43A02561">
        <w:rPr>
          <w:rFonts w:ascii="Palatino Linotype" w:hAnsi="Palatino Linotype" w:eastAsia="Palatino Linotype" w:cs="Palatino Linotype"/>
          <w:sz w:val="24"/>
          <w:szCs w:val="24"/>
        </w:rPr>
        <w:t>Spec 3.1.4 Weight: Less than 5 pounds</w:t>
      </w:r>
    </w:p>
    <w:p w:rsidR="68F367F6" w:rsidP="43A02561" w:rsidRDefault="19BF2DE3" w14:paraId="7726B41B" w14:textId="390805A9">
      <w:pPr>
        <w:spacing w:line="255" w:lineRule="exact"/>
        <w:ind w:left="720"/>
        <w:rPr>
          <w:rFonts w:ascii="Palatino Linotype" w:hAnsi="Palatino Linotype" w:eastAsia="Palatino Linotype" w:cs="Palatino Linotype"/>
          <w:color w:val="000000" w:themeColor="text1"/>
          <w:sz w:val="24"/>
          <w:szCs w:val="24"/>
        </w:rPr>
      </w:pPr>
      <w:r w:rsidRPr="43A02561">
        <w:rPr>
          <w:rFonts w:ascii="Palatino Linotype" w:hAnsi="Palatino Linotype" w:eastAsia="Palatino Linotype" w:cs="Palatino Linotype"/>
          <w:sz w:val="24"/>
          <w:szCs w:val="24"/>
        </w:rPr>
        <w:lastRenderedPageBreak/>
        <w:t xml:space="preserve">Req 3.2 Solution must function with various conforming array geometries </w:t>
      </w:r>
    </w:p>
    <w:p w:rsidR="68F367F6" w:rsidP="43A02561" w:rsidRDefault="19BF2DE3" w14:paraId="52705074" w14:textId="14B0E3D9">
      <w:pPr>
        <w:spacing w:line="259" w:lineRule="auto"/>
        <w:ind w:left="720" w:firstLine="720"/>
        <w:rPr>
          <w:rFonts w:ascii="Palatino Linotype" w:hAnsi="Palatino Linotype" w:eastAsia="Palatino Linotype" w:cs="Palatino Linotype"/>
          <w:color w:val="000000" w:themeColor="text1"/>
          <w:sz w:val="24"/>
          <w:szCs w:val="24"/>
        </w:rPr>
      </w:pPr>
      <w:r w:rsidRPr="43A02561">
        <w:rPr>
          <w:rFonts w:ascii="Palatino Linotype" w:hAnsi="Palatino Linotype" w:eastAsia="Palatino Linotype" w:cs="Palatino Linotype"/>
          <w:sz w:val="24"/>
          <w:szCs w:val="24"/>
        </w:rPr>
        <w:t>Spec 3.2.1 Less than 10 minutes to adapt solution</w:t>
      </w:r>
    </w:p>
    <w:p w:rsidR="67674E2E" w:rsidP="43A02561" w:rsidRDefault="67674E2E" w14:paraId="1EFD6406" w14:textId="24F9D3C6">
      <w:pPr>
        <w:jc w:val="center"/>
        <w:rPr>
          <w:rStyle w:val="InitialStyle"/>
          <w:rFonts w:ascii="Palatino Linotype" w:hAnsi="Palatino Linotype"/>
        </w:rPr>
      </w:pPr>
    </w:p>
    <w:p w:rsidRPr="00610E3B" w:rsidR="004E3A49" w:rsidP="43A02561" w:rsidRDefault="1DB863B1" w14:paraId="0F7545E4" w14:textId="77777777">
      <w:pPr>
        <w:pStyle w:val="Heading2"/>
        <w:rPr/>
      </w:pPr>
      <w:bookmarkStart w:name="_Toc272034456" w:id="1479462995"/>
      <w:bookmarkStart w:name="_Toc459220923" w:id="20196098"/>
      <w:bookmarkStart w:name="_Toc1408537772" w:id="1280032391"/>
      <w:bookmarkStart w:name="_Toc1934615821" w:id="981199831"/>
      <w:bookmarkStart w:name="_Toc710415722" w:id="1228877627"/>
      <w:bookmarkStart w:name="_Toc82573858" w:id="970758250"/>
      <w:bookmarkStart w:name="_Toc817422470" w:id="1521494425"/>
      <w:bookmarkStart w:name="_Toc1261947922" w:id="2120788774"/>
      <w:bookmarkStart w:name="_Toc1177676037" w:id="193058682"/>
      <w:bookmarkStart w:name="_Toc629946453" w:id="2097066772"/>
      <w:bookmarkStart w:name="_Toc197410869" w:id="1955672976"/>
      <w:bookmarkStart w:name="_Toc123906040" w:id="1194416358"/>
      <w:r w:rsidR="1DB863B1">
        <w:rPr/>
        <w:t>Design Constraints</w:t>
      </w:r>
      <w:bookmarkEnd w:id="1479462995"/>
      <w:bookmarkEnd w:id="20196098"/>
      <w:bookmarkEnd w:id="1280032391"/>
      <w:bookmarkEnd w:id="981199831"/>
      <w:bookmarkEnd w:id="1228877627"/>
      <w:bookmarkEnd w:id="970758250"/>
      <w:bookmarkEnd w:id="1521494425"/>
      <w:bookmarkEnd w:id="2120788774"/>
      <w:bookmarkEnd w:id="193058682"/>
      <w:bookmarkEnd w:id="2097066772"/>
      <w:bookmarkEnd w:id="1955672976"/>
      <w:bookmarkEnd w:id="1194416358"/>
    </w:p>
    <w:p w:rsidR="43A02561" w:rsidP="43A02561" w:rsidRDefault="43A02561" w14:paraId="4D06044F" w14:textId="1743DF35"/>
    <w:p w:rsidR="004E3A49" w:rsidP="43A02561" w:rsidRDefault="0E53965D" w14:paraId="33636DC1" w14:textId="6932CC76">
      <w:pPr>
        <w:ind w:firstLine="576"/>
        <w:rPr>
          <w:rFonts w:ascii="Palatino Linotype" w:hAnsi="Palatino Linotype" w:eastAsia="Palatino Linotype" w:cs="Palatino Linotype"/>
          <w:color w:val="000000" w:themeColor="text1"/>
          <w:sz w:val="24"/>
          <w:szCs w:val="24"/>
        </w:rPr>
      </w:pPr>
      <w:r w:rsidRPr="474386DC" w:rsidR="0E53965D">
        <w:rPr>
          <w:rFonts w:ascii="Palatino Linotype" w:hAnsi="Palatino Linotype" w:eastAsia="Palatino Linotype" w:cs="Palatino Linotype"/>
          <w:sz w:val="24"/>
          <w:szCs w:val="24"/>
        </w:rPr>
        <w:t xml:space="preserve">The following is a complete list of constraints for the sound localization project. These constraints have been provided by the project sponsor. </w:t>
      </w:r>
      <w:r>
        <w:br/>
      </w:r>
    </w:p>
    <w:p w:rsidR="004E3A49" w:rsidP="474386DC" w:rsidRDefault="0E53965D" w14:paraId="65EAC01A" w14:textId="414B41C6">
      <w:pPr>
        <w:spacing w:line="255" w:lineRule="exact"/>
        <w:ind w:firstLine="576"/>
        <w:rPr>
          <w:rFonts w:ascii="Palatino Linotype" w:hAnsi="Palatino Linotype" w:eastAsia="Palatino Linotype" w:cs="Palatino Linotype"/>
          <w:color w:val="000000" w:themeColor="text1"/>
          <w:sz w:val="24"/>
          <w:szCs w:val="24"/>
        </w:rPr>
      </w:pPr>
      <w:r w:rsidRPr="474386DC" w:rsidR="0E53965D">
        <w:rPr>
          <w:rFonts w:ascii="Palatino Linotype" w:hAnsi="Palatino Linotype" w:eastAsia="Palatino Linotype" w:cs="Palatino Linotype"/>
          <w:sz w:val="24"/>
          <w:szCs w:val="24"/>
        </w:rPr>
        <w:t>-</w:t>
      </w:r>
      <w:r w:rsidRPr="474386DC" w:rsidR="0E53965D">
        <w:rPr>
          <w:rFonts w:ascii="Palatino Linotype" w:hAnsi="Palatino Linotype" w:eastAsia="Palatino Linotype" w:cs="Palatino Linotype"/>
          <w:sz w:val="24"/>
          <w:szCs w:val="24"/>
        </w:rPr>
        <w:t xml:space="preserve">User </w:t>
      </w:r>
      <w:r w:rsidRPr="474386DC" w:rsidR="0E53965D">
        <w:rPr>
          <w:rFonts w:ascii="Palatino Linotype" w:hAnsi="Palatino Linotype" w:eastAsia="Palatino Linotype" w:cs="Palatino Linotype"/>
          <w:sz w:val="24"/>
          <w:szCs w:val="24"/>
        </w:rPr>
        <w:t>interface must call solution with python.</w:t>
      </w:r>
    </w:p>
    <w:p w:rsidR="004E3A49" w:rsidP="474386DC" w:rsidRDefault="0E53965D" w14:paraId="02E97867" w14:textId="1ED84F39">
      <w:pPr>
        <w:spacing w:line="255" w:lineRule="exact"/>
        <w:ind w:firstLine="576"/>
        <w:rPr>
          <w:rFonts w:ascii="Palatino Linotype" w:hAnsi="Palatino Linotype" w:eastAsia="Palatino Linotype" w:cs="Palatino Linotype"/>
          <w:color w:val="000000" w:themeColor="text1"/>
          <w:sz w:val="24"/>
          <w:szCs w:val="24"/>
        </w:rPr>
      </w:pPr>
      <w:r w:rsidRPr="474386DC" w:rsidR="0E53965D">
        <w:rPr>
          <w:rFonts w:ascii="Palatino Linotype" w:hAnsi="Palatino Linotype" w:eastAsia="Palatino Linotype" w:cs="Palatino Linotype"/>
          <w:sz w:val="24"/>
          <w:szCs w:val="24"/>
        </w:rPr>
        <w:t>-Navigation algorithm must call solution with python</w:t>
      </w:r>
    </w:p>
    <w:p w:rsidR="004E3A49" w:rsidP="474386DC" w:rsidRDefault="0E53965D" w14:paraId="2ACA0E3C" w14:textId="72B94DFF">
      <w:pPr>
        <w:spacing w:line="255" w:lineRule="exact"/>
        <w:ind w:firstLine="576"/>
        <w:rPr>
          <w:rFonts w:ascii="Palatino Linotype" w:hAnsi="Palatino Linotype" w:eastAsia="Palatino Linotype" w:cs="Palatino Linotype"/>
          <w:color w:val="000000" w:themeColor="text1"/>
          <w:sz w:val="24"/>
          <w:szCs w:val="24"/>
        </w:rPr>
      </w:pPr>
      <w:r w:rsidRPr="474386DC" w:rsidR="0E53965D">
        <w:rPr>
          <w:rFonts w:ascii="Palatino Linotype" w:hAnsi="Palatino Linotype" w:eastAsia="Palatino Linotype" w:cs="Palatino Linotype"/>
          <w:sz w:val="24"/>
          <w:szCs w:val="24"/>
        </w:rPr>
        <w:t xml:space="preserve">-Compatible with </w:t>
      </w:r>
      <w:r w:rsidRPr="474386DC" w:rsidR="0E53965D">
        <w:rPr>
          <w:rFonts w:ascii="Palatino Linotype" w:hAnsi="Palatino Linotype" w:eastAsia="Palatino Linotype" w:cs="Palatino Linotype"/>
          <w:sz w:val="24"/>
          <w:szCs w:val="24"/>
        </w:rPr>
        <w:t>RoboSub</w:t>
      </w:r>
      <w:r w:rsidRPr="474386DC" w:rsidR="0E53965D">
        <w:rPr>
          <w:rFonts w:ascii="Palatino Linotype" w:hAnsi="Palatino Linotype" w:eastAsia="Palatino Linotype" w:cs="Palatino Linotype"/>
          <w:sz w:val="24"/>
          <w:szCs w:val="24"/>
        </w:rPr>
        <w:t xml:space="preserve"> computer.</w:t>
      </w:r>
    </w:p>
    <w:p w:rsidR="004E3A49" w:rsidP="474386DC" w:rsidRDefault="0E53965D" w14:paraId="5D32C1CB" w14:textId="242DB997">
      <w:pPr>
        <w:spacing w:line="255" w:lineRule="exact"/>
        <w:ind w:firstLine="576"/>
        <w:rPr>
          <w:rFonts w:ascii="Palatino Linotype" w:hAnsi="Palatino Linotype" w:eastAsia="Palatino Linotype" w:cs="Palatino Linotype"/>
          <w:color w:val="000000" w:themeColor="text1"/>
          <w:sz w:val="24"/>
          <w:szCs w:val="24"/>
        </w:rPr>
      </w:pPr>
      <w:r w:rsidRPr="474386DC" w:rsidR="0E53965D">
        <w:rPr>
          <w:rFonts w:ascii="Palatino Linotype" w:hAnsi="Palatino Linotype" w:eastAsia="Palatino Linotype" w:cs="Palatino Linotype"/>
          <w:sz w:val="24"/>
          <w:szCs w:val="24"/>
        </w:rPr>
        <w:t>-Must be tested at an indoor facility in Bozeman.</w:t>
      </w:r>
    </w:p>
    <w:p w:rsidR="004E3A49" w:rsidP="474386DC" w:rsidRDefault="0E53965D" w14:paraId="25B58774" w14:textId="5B1F60FE">
      <w:pPr>
        <w:spacing w:line="255" w:lineRule="exact"/>
        <w:ind w:firstLine="576"/>
        <w:rPr>
          <w:rFonts w:ascii="Palatino Linotype" w:hAnsi="Palatino Linotype" w:eastAsia="Palatino Linotype" w:cs="Palatino Linotype"/>
          <w:color w:val="000000" w:themeColor="text1"/>
          <w:sz w:val="24"/>
          <w:szCs w:val="24"/>
        </w:rPr>
      </w:pPr>
      <w:r w:rsidRPr="474386DC" w:rsidR="0E53965D">
        <w:rPr>
          <w:rFonts w:ascii="Palatino Linotype" w:hAnsi="Palatino Linotype" w:eastAsia="Palatino Linotype" w:cs="Palatino Linotype"/>
          <w:sz w:val="24"/>
          <w:szCs w:val="24"/>
        </w:rPr>
        <w:t xml:space="preserve">-Must not cause </w:t>
      </w:r>
      <w:r w:rsidRPr="474386DC" w:rsidR="0E53965D">
        <w:rPr>
          <w:rFonts w:ascii="Palatino Linotype" w:hAnsi="Palatino Linotype" w:eastAsia="Palatino Linotype" w:cs="Palatino Linotype"/>
          <w:sz w:val="24"/>
          <w:szCs w:val="24"/>
        </w:rPr>
        <w:t>RoboSub</w:t>
      </w:r>
      <w:r w:rsidRPr="474386DC" w:rsidR="0E53965D">
        <w:rPr>
          <w:rFonts w:ascii="Palatino Linotype" w:hAnsi="Palatino Linotype" w:eastAsia="Palatino Linotype" w:cs="Palatino Linotype"/>
          <w:sz w:val="24"/>
          <w:szCs w:val="24"/>
        </w:rPr>
        <w:t xml:space="preserve"> to break competition size and weight regulations</w:t>
      </w:r>
    </w:p>
    <w:p w:rsidR="004E3A49" w:rsidP="474386DC" w:rsidRDefault="004E3A49" w14:paraId="114CF778" w14:textId="5020262C">
      <w:pPr>
        <w:tabs>
          <w:tab w:val="left" w:pos="990"/>
          <w:tab w:val="left" w:pos="1260"/>
        </w:tabs>
        <w:ind w:firstLine="810"/>
        <w:rPr>
          <w:rFonts w:ascii="Palatino Linotype" w:hAnsi="Palatino Linotype" w:eastAsia="Palatino Linotype" w:cs="Palatino Linotype"/>
          <w:sz w:val="24"/>
          <w:szCs w:val="24"/>
        </w:rPr>
      </w:pPr>
    </w:p>
    <w:p w:rsidRPr="004E3A49" w:rsidR="004E3A49" w:rsidP="43A02561" w:rsidRDefault="004E3A49" w14:paraId="2525D788" w14:textId="77777777"/>
    <w:p w:rsidRPr="00610E3B" w:rsidR="008453D2" w:rsidP="43A02561" w:rsidRDefault="1DB863B1" w14:paraId="16C0E220" w14:textId="2A0AB7E7">
      <w:pPr>
        <w:pStyle w:val="Heading2"/>
        <w:spacing w:before="0" w:after="0"/>
        <w:rPr/>
      </w:pPr>
      <w:bookmarkStart w:name="_Toc1227017218" w:id="2127442143"/>
      <w:bookmarkStart w:name="_Toc1878503403" w:id="1614078494"/>
      <w:bookmarkStart w:name="_Toc384505363" w:id="243084458"/>
      <w:bookmarkStart w:name="_Toc2144900205" w:id="577403088"/>
      <w:bookmarkStart w:name="_Toc1385332068" w:id="956791621"/>
      <w:bookmarkStart w:name="_Toc2074091661" w:id="1762186327"/>
      <w:bookmarkStart w:name="_Toc1664797970" w:id="488668234"/>
      <w:bookmarkStart w:name="_Toc1335665141" w:id="1492418514"/>
      <w:bookmarkStart w:name="_Toc1758603594" w:id="1826795039"/>
      <w:bookmarkStart w:name="_Toc1316422702" w:id="195601267"/>
      <w:bookmarkStart w:name="_Toc1661510456" w:id="1318556594"/>
      <w:bookmarkStart w:name="_Toc1706734924" w:id="1415611630"/>
      <w:r w:rsidR="1DB863B1">
        <w:rPr/>
        <w:t>Additional</w:t>
      </w:r>
      <w:r w:rsidR="4F41B29B">
        <w:rPr/>
        <w:t xml:space="preserve"> Project Requirements</w:t>
      </w:r>
      <w:r w:rsidR="1DB863B1">
        <w:rPr/>
        <w:t xml:space="preserve"> or Deliverables</w:t>
      </w:r>
      <w:bookmarkEnd w:id="2127442143"/>
      <w:bookmarkEnd w:id="1614078494"/>
      <w:bookmarkEnd w:id="243084458"/>
      <w:bookmarkEnd w:id="577403088"/>
      <w:bookmarkEnd w:id="956791621"/>
      <w:bookmarkEnd w:id="1762186327"/>
      <w:bookmarkEnd w:id="488668234"/>
      <w:bookmarkEnd w:id="1492418514"/>
      <w:bookmarkEnd w:id="1826795039"/>
      <w:bookmarkEnd w:id="195601267"/>
      <w:bookmarkEnd w:id="1318556594"/>
      <w:bookmarkEnd w:id="1415611630"/>
      <w:r w:rsidR="1DB863B1">
        <w:rPr/>
        <w:t xml:space="preserve"> </w:t>
      </w:r>
    </w:p>
    <w:p w:rsidR="474386DC" w:rsidP="474386DC" w:rsidRDefault="474386DC" w14:paraId="3265BE0B" w14:textId="3CE624EB">
      <w:pPr>
        <w:pStyle w:val="Normal"/>
      </w:pPr>
    </w:p>
    <w:p w:rsidR="32896B44" w:rsidP="474386DC" w:rsidRDefault="32896B44" w14:paraId="4EFE4137" w14:textId="1AF2228F">
      <w:pPr>
        <w:pStyle w:val="Normal"/>
        <w:ind w:firstLine="720"/>
        <w:rPr>
          <w:rFonts w:ascii="Palatino Linotype" w:hAnsi="Palatino Linotype" w:eastAsia="Palatino Linotype" w:cs="Palatino Linotype"/>
          <w:color w:val="000000" w:themeColor="text1" w:themeTint="FF" w:themeShade="FF"/>
          <w:sz w:val="24"/>
          <w:szCs w:val="24"/>
        </w:rPr>
      </w:pPr>
      <w:r w:rsidRPr="474386DC" w:rsidR="32896B44">
        <w:rPr>
          <w:rFonts w:ascii="Palatino Linotype" w:hAnsi="Palatino Linotype" w:eastAsia="Palatino Linotype" w:cs="Palatino Linotype"/>
          <w:color w:val="000000" w:themeColor="text1" w:themeTint="FF" w:themeShade="FF"/>
          <w:sz w:val="24"/>
          <w:szCs w:val="24"/>
        </w:rPr>
        <w:t xml:space="preserve">The RoboSub Sound Localization System </w:t>
      </w:r>
      <w:r w:rsidRPr="474386DC" w:rsidR="5A981050">
        <w:rPr>
          <w:rFonts w:ascii="Palatino Linotype" w:hAnsi="Palatino Linotype" w:eastAsia="Palatino Linotype" w:cs="Palatino Linotype"/>
          <w:color w:val="000000" w:themeColor="text1" w:themeTint="FF" w:themeShade="FF"/>
          <w:sz w:val="24"/>
          <w:szCs w:val="24"/>
        </w:rPr>
        <w:t xml:space="preserve">development proved challenging due to </w:t>
      </w:r>
      <w:r w:rsidRPr="474386DC" w:rsidR="10202981">
        <w:rPr>
          <w:rFonts w:ascii="Palatino Linotype" w:hAnsi="Palatino Linotype" w:eastAsia="Palatino Linotype" w:cs="Palatino Linotype"/>
          <w:color w:val="000000" w:themeColor="text1" w:themeTint="FF" w:themeShade="FF"/>
          <w:sz w:val="24"/>
          <w:szCs w:val="24"/>
        </w:rPr>
        <w:t xml:space="preserve">its significant signal processing </w:t>
      </w:r>
      <w:r w:rsidRPr="474386DC" w:rsidR="10202981">
        <w:rPr>
          <w:rFonts w:ascii="Palatino Linotype" w:hAnsi="Palatino Linotype" w:eastAsia="Palatino Linotype" w:cs="Palatino Linotype"/>
          <w:color w:val="000000" w:themeColor="text1" w:themeTint="FF" w:themeShade="FF"/>
          <w:sz w:val="24"/>
          <w:szCs w:val="24"/>
        </w:rPr>
        <w:t>component</w:t>
      </w:r>
      <w:r w:rsidRPr="474386DC" w:rsidR="10202981">
        <w:rPr>
          <w:rFonts w:ascii="Palatino Linotype" w:hAnsi="Palatino Linotype" w:eastAsia="Palatino Linotype" w:cs="Palatino Linotype"/>
          <w:color w:val="000000" w:themeColor="text1" w:themeTint="FF" w:themeShade="FF"/>
          <w:sz w:val="24"/>
          <w:szCs w:val="24"/>
        </w:rPr>
        <w:t>, necessity of</w:t>
      </w:r>
      <w:r w:rsidRPr="474386DC" w:rsidR="03CBD65D">
        <w:rPr>
          <w:rFonts w:ascii="Palatino Linotype" w:hAnsi="Palatino Linotype" w:eastAsia="Palatino Linotype" w:cs="Palatino Linotype"/>
          <w:color w:val="000000" w:themeColor="text1" w:themeTint="FF" w:themeShade="FF"/>
          <w:sz w:val="24"/>
          <w:szCs w:val="24"/>
        </w:rPr>
        <w:t xml:space="preserve"> seamlessly</w:t>
      </w:r>
      <w:r w:rsidRPr="474386DC" w:rsidR="10202981">
        <w:rPr>
          <w:rFonts w:ascii="Palatino Linotype" w:hAnsi="Palatino Linotype" w:eastAsia="Palatino Linotype" w:cs="Palatino Linotype"/>
          <w:color w:val="000000" w:themeColor="text1" w:themeTint="FF" w:themeShade="FF"/>
          <w:sz w:val="24"/>
          <w:szCs w:val="24"/>
        </w:rPr>
        <w:t xml:space="preserve"> </w:t>
      </w:r>
      <w:r w:rsidRPr="474386DC" w:rsidR="10202981">
        <w:rPr>
          <w:rFonts w:ascii="Palatino Linotype" w:hAnsi="Palatino Linotype" w:eastAsia="Palatino Linotype" w:cs="Palatino Linotype"/>
          <w:color w:val="000000" w:themeColor="text1" w:themeTint="FF" w:themeShade="FF"/>
          <w:sz w:val="24"/>
          <w:szCs w:val="24"/>
        </w:rPr>
        <w:t>interfacing</w:t>
      </w:r>
      <w:r w:rsidRPr="474386DC" w:rsidR="10202981">
        <w:rPr>
          <w:rFonts w:ascii="Palatino Linotype" w:hAnsi="Palatino Linotype" w:eastAsia="Palatino Linotype" w:cs="Palatino Linotype"/>
          <w:color w:val="000000" w:themeColor="text1" w:themeTint="FF" w:themeShade="FF"/>
          <w:sz w:val="24"/>
          <w:szCs w:val="24"/>
        </w:rPr>
        <w:t xml:space="preserve"> multiple coding langu</w:t>
      </w:r>
      <w:r w:rsidRPr="474386DC" w:rsidR="01439630">
        <w:rPr>
          <w:rFonts w:ascii="Palatino Linotype" w:hAnsi="Palatino Linotype" w:eastAsia="Palatino Linotype" w:cs="Palatino Linotype"/>
          <w:color w:val="000000" w:themeColor="text1" w:themeTint="FF" w:themeShade="FF"/>
          <w:sz w:val="24"/>
          <w:szCs w:val="24"/>
        </w:rPr>
        <w:t>ages</w:t>
      </w:r>
      <w:r w:rsidRPr="474386DC" w:rsidR="3625366C">
        <w:rPr>
          <w:rFonts w:ascii="Palatino Linotype" w:hAnsi="Palatino Linotype" w:eastAsia="Palatino Linotype" w:cs="Palatino Linotype"/>
          <w:color w:val="000000" w:themeColor="text1" w:themeTint="FF" w:themeShade="FF"/>
          <w:sz w:val="24"/>
          <w:szCs w:val="24"/>
        </w:rPr>
        <w:t>, and restricted availability of a suitable testing environment.</w:t>
      </w:r>
      <w:r w:rsidRPr="474386DC" w:rsidR="5A981050">
        <w:rPr>
          <w:rFonts w:ascii="Palatino Linotype" w:hAnsi="Palatino Linotype" w:eastAsia="Palatino Linotype" w:cs="Palatino Linotype"/>
          <w:color w:val="000000" w:themeColor="text1" w:themeTint="FF" w:themeShade="FF"/>
          <w:sz w:val="24"/>
          <w:szCs w:val="24"/>
        </w:rPr>
        <w:t xml:space="preserve"> </w:t>
      </w:r>
      <w:r w:rsidRPr="474386DC" w:rsidR="5A981050">
        <w:rPr>
          <w:rFonts w:ascii="Palatino Linotype" w:hAnsi="Palatino Linotype" w:eastAsia="Palatino Linotype" w:cs="Palatino Linotype"/>
          <w:color w:val="000000" w:themeColor="text1" w:themeTint="FF" w:themeShade="FF"/>
          <w:sz w:val="24"/>
          <w:szCs w:val="24"/>
        </w:rPr>
        <w:t>These</w:t>
      </w:r>
      <w:r w:rsidRPr="474386DC" w:rsidR="5A981050">
        <w:rPr>
          <w:rFonts w:ascii="Palatino Linotype" w:hAnsi="Palatino Linotype" w:eastAsia="Palatino Linotype" w:cs="Palatino Linotype"/>
          <w:color w:val="000000" w:themeColor="text1" w:themeTint="FF" w:themeShade="FF"/>
          <w:sz w:val="24"/>
          <w:szCs w:val="24"/>
        </w:rPr>
        <w:t xml:space="preserve"> </w:t>
      </w:r>
      <w:r w:rsidRPr="474386DC" w:rsidR="797B5A2A">
        <w:rPr>
          <w:rFonts w:ascii="Palatino Linotype" w:hAnsi="Palatino Linotype" w:eastAsia="Palatino Linotype" w:cs="Palatino Linotype"/>
          <w:color w:val="000000" w:themeColor="text1" w:themeTint="FF" w:themeShade="FF"/>
          <w:sz w:val="24"/>
          <w:szCs w:val="24"/>
        </w:rPr>
        <w:t xml:space="preserve">project </w:t>
      </w:r>
      <w:r w:rsidRPr="474386DC" w:rsidR="56EEDFE7">
        <w:rPr>
          <w:rFonts w:ascii="Palatino Linotype" w:hAnsi="Palatino Linotype" w:eastAsia="Palatino Linotype" w:cs="Palatino Linotype"/>
          <w:color w:val="000000" w:themeColor="text1" w:themeTint="FF" w:themeShade="FF"/>
          <w:sz w:val="24"/>
          <w:szCs w:val="24"/>
        </w:rPr>
        <w:t xml:space="preserve">characteristics challenged the team members to expand and apply their </w:t>
      </w:r>
      <w:r w:rsidRPr="474386DC" w:rsidR="56EEDFE7">
        <w:rPr>
          <w:rFonts w:ascii="Palatino Linotype" w:hAnsi="Palatino Linotype" w:eastAsia="Palatino Linotype" w:cs="Palatino Linotype"/>
          <w:color w:val="000000" w:themeColor="text1" w:themeTint="FF" w:themeShade="FF"/>
          <w:sz w:val="24"/>
          <w:szCs w:val="24"/>
        </w:rPr>
        <w:t>skills</w:t>
      </w:r>
      <w:r w:rsidRPr="474386DC" w:rsidR="21CE86A5">
        <w:rPr>
          <w:rFonts w:ascii="Palatino Linotype" w:hAnsi="Palatino Linotype" w:eastAsia="Palatino Linotype" w:cs="Palatino Linotype"/>
          <w:color w:val="000000" w:themeColor="text1" w:themeTint="FF" w:themeShade="FF"/>
          <w:sz w:val="24"/>
          <w:szCs w:val="24"/>
        </w:rPr>
        <w:t>, and</w:t>
      </w:r>
      <w:r w:rsidRPr="474386DC" w:rsidR="21CE86A5">
        <w:rPr>
          <w:rFonts w:ascii="Palatino Linotype" w:hAnsi="Palatino Linotype" w:eastAsia="Palatino Linotype" w:cs="Palatino Linotype"/>
          <w:color w:val="000000" w:themeColor="text1" w:themeTint="FF" w:themeShade="FF"/>
          <w:sz w:val="24"/>
          <w:szCs w:val="24"/>
        </w:rPr>
        <w:t xml:space="preserve"> be diligent about being prepared for and making efficient use of available testing times.</w:t>
      </w:r>
    </w:p>
    <w:p w:rsidR="56EEDFE7" w:rsidP="474386DC" w:rsidRDefault="56EEDFE7" w14:paraId="662B219D" w14:textId="1F840486">
      <w:pPr>
        <w:pStyle w:val="Normal"/>
        <w:ind w:firstLine="720"/>
        <w:rPr>
          <w:rFonts w:ascii="Palatino Linotype" w:hAnsi="Palatino Linotype" w:eastAsia="Palatino Linotype" w:cs="Palatino Linotype"/>
          <w:color w:val="000000" w:themeColor="text1" w:themeTint="FF" w:themeShade="FF"/>
          <w:sz w:val="24"/>
          <w:szCs w:val="24"/>
        </w:rPr>
      </w:pPr>
      <w:r w:rsidRPr="474386DC" w:rsidR="56EEDFE7">
        <w:rPr>
          <w:rFonts w:ascii="Palatino Linotype" w:hAnsi="Palatino Linotype" w:eastAsia="Palatino Linotype" w:cs="Palatino Linotype"/>
          <w:color w:val="000000" w:themeColor="text1" w:themeTint="FF" w:themeShade="FF"/>
          <w:sz w:val="24"/>
          <w:szCs w:val="24"/>
        </w:rPr>
        <w:t xml:space="preserve">The amount of signal processing work demanded by the project </w:t>
      </w:r>
      <w:r w:rsidRPr="474386DC" w:rsidR="0D69F3E4">
        <w:rPr>
          <w:rFonts w:ascii="Palatino Linotype" w:hAnsi="Palatino Linotype" w:eastAsia="Palatino Linotype" w:cs="Palatino Linotype"/>
          <w:color w:val="000000" w:themeColor="text1" w:themeTint="FF" w:themeShade="FF"/>
          <w:sz w:val="24"/>
          <w:szCs w:val="24"/>
        </w:rPr>
        <w:t>presented a significant cognitive load. The team felt the strain of</w:t>
      </w:r>
      <w:r w:rsidRPr="474386DC" w:rsidR="0C7E2976">
        <w:rPr>
          <w:rFonts w:ascii="Palatino Linotype" w:hAnsi="Palatino Linotype" w:eastAsia="Palatino Linotype" w:cs="Palatino Linotype"/>
          <w:color w:val="000000" w:themeColor="text1" w:themeTint="FF" w:themeShade="FF"/>
          <w:sz w:val="24"/>
          <w:szCs w:val="24"/>
        </w:rPr>
        <w:t xml:space="preserve"> many</w:t>
      </w:r>
      <w:r w:rsidRPr="474386DC" w:rsidR="0D69F3E4">
        <w:rPr>
          <w:rFonts w:ascii="Palatino Linotype" w:hAnsi="Palatino Linotype" w:eastAsia="Palatino Linotype" w:cs="Palatino Linotype"/>
          <w:color w:val="000000" w:themeColor="text1" w:themeTint="FF" w:themeShade="FF"/>
          <w:sz w:val="24"/>
          <w:szCs w:val="24"/>
        </w:rPr>
        <w:t xml:space="preserve"> ses</w:t>
      </w:r>
      <w:r w:rsidRPr="474386DC" w:rsidR="1C5AEB0D">
        <w:rPr>
          <w:rFonts w:ascii="Palatino Linotype" w:hAnsi="Palatino Linotype" w:eastAsia="Palatino Linotype" w:cs="Palatino Linotype"/>
          <w:color w:val="000000" w:themeColor="text1" w:themeTint="FF" w:themeShade="FF"/>
          <w:sz w:val="24"/>
          <w:szCs w:val="24"/>
        </w:rPr>
        <w:t>sions spent defining the problem and</w:t>
      </w:r>
      <w:r w:rsidRPr="474386DC" w:rsidR="2966C9E8">
        <w:rPr>
          <w:rFonts w:ascii="Palatino Linotype" w:hAnsi="Palatino Linotype" w:eastAsia="Palatino Linotype" w:cs="Palatino Linotype"/>
          <w:color w:val="000000" w:themeColor="text1" w:themeTint="FF" w:themeShade="FF"/>
          <w:sz w:val="24"/>
          <w:szCs w:val="24"/>
        </w:rPr>
        <w:t xml:space="preserve"> developing/implementing the </w:t>
      </w:r>
      <w:r w:rsidRPr="474386DC" w:rsidR="2966C9E8">
        <w:rPr>
          <w:rFonts w:ascii="Palatino Linotype" w:hAnsi="Palatino Linotype" w:eastAsia="Palatino Linotype" w:cs="Palatino Linotype"/>
          <w:color w:val="000000" w:themeColor="text1" w:themeTint="FF" w:themeShade="FF"/>
          <w:sz w:val="24"/>
          <w:szCs w:val="24"/>
        </w:rPr>
        <w:t>appropriate solutions</w:t>
      </w:r>
      <w:r w:rsidRPr="474386DC" w:rsidR="2966C9E8">
        <w:rPr>
          <w:rFonts w:ascii="Palatino Linotype" w:hAnsi="Palatino Linotype" w:eastAsia="Palatino Linotype" w:cs="Palatino Linotype"/>
          <w:color w:val="000000" w:themeColor="text1" w:themeTint="FF" w:themeShade="FF"/>
          <w:sz w:val="24"/>
          <w:szCs w:val="24"/>
        </w:rPr>
        <w:t xml:space="preserve"> in code. Additionally, the completed project ran in </w:t>
      </w:r>
      <w:r w:rsidRPr="474386DC" w:rsidR="2966C9E8">
        <w:rPr>
          <w:rFonts w:ascii="Palatino Linotype" w:hAnsi="Palatino Linotype" w:eastAsia="Palatino Linotype" w:cs="Palatino Linotype"/>
          <w:color w:val="000000" w:themeColor="text1" w:themeTint="FF" w:themeShade="FF"/>
          <w:sz w:val="24"/>
          <w:szCs w:val="24"/>
        </w:rPr>
        <w:t>MatLab</w:t>
      </w:r>
      <w:r w:rsidRPr="474386DC" w:rsidR="2966C9E8">
        <w:rPr>
          <w:rFonts w:ascii="Palatino Linotype" w:hAnsi="Palatino Linotype" w:eastAsia="Palatino Linotype" w:cs="Palatino Linotype"/>
          <w:color w:val="000000" w:themeColor="text1" w:themeTint="FF" w:themeShade="FF"/>
          <w:sz w:val="24"/>
          <w:szCs w:val="24"/>
        </w:rPr>
        <w:t>, but needed to be</w:t>
      </w:r>
      <w:r w:rsidRPr="474386DC" w:rsidR="2C54467A">
        <w:rPr>
          <w:rFonts w:ascii="Palatino Linotype" w:hAnsi="Palatino Linotype" w:eastAsia="Palatino Linotype" w:cs="Palatino Linotype"/>
          <w:color w:val="000000" w:themeColor="text1" w:themeTint="FF" w:themeShade="FF"/>
          <w:sz w:val="24"/>
          <w:szCs w:val="24"/>
        </w:rPr>
        <w:t xml:space="preserve"> contained within a Python wrapper, and run on a Linux operating system.</w:t>
      </w:r>
    </w:p>
    <w:p w:rsidR="2C54467A" w:rsidP="474386DC" w:rsidRDefault="2C54467A" w14:paraId="53555ACA" w14:textId="0392C015">
      <w:pPr>
        <w:pStyle w:val="Normal"/>
        <w:ind w:firstLine="720"/>
        <w:rPr>
          <w:rFonts w:ascii="Palatino Linotype" w:hAnsi="Palatino Linotype" w:eastAsia="Palatino Linotype" w:cs="Palatino Linotype"/>
          <w:color w:val="000000" w:themeColor="text1" w:themeTint="FF" w:themeShade="FF"/>
          <w:sz w:val="24"/>
          <w:szCs w:val="24"/>
        </w:rPr>
      </w:pPr>
      <w:r w:rsidRPr="474386DC" w:rsidR="2C54467A">
        <w:rPr>
          <w:rFonts w:ascii="Palatino Linotype" w:hAnsi="Palatino Linotype" w:eastAsia="Palatino Linotype" w:cs="Palatino Linotype"/>
          <w:color w:val="000000" w:themeColor="text1" w:themeTint="FF" w:themeShade="FF"/>
          <w:sz w:val="24"/>
          <w:szCs w:val="24"/>
        </w:rPr>
        <w:t>The limited availability of a suitable testing environment required that the team be diligent in preparing appropriately for short windows of time during which the project could be tested.</w:t>
      </w:r>
      <w:r w:rsidRPr="474386DC" w:rsidR="5AF733C3">
        <w:rPr>
          <w:rFonts w:ascii="Palatino Linotype" w:hAnsi="Palatino Linotype" w:eastAsia="Palatino Linotype" w:cs="Palatino Linotype"/>
          <w:color w:val="000000" w:themeColor="text1" w:themeTint="FF" w:themeShade="FF"/>
          <w:sz w:val="24"/>
          <w:szCs w:val="24"/>
        </w:rPr>
        <w:t xml:space="preserve"> If something did not go as planned during testing, the team had limited time to troubleshoot issues using collected data before the next </w:t>
      </w:r>
      <w:r w:rsidRPr="474386DC" w:rsidR="44693A02">
        <w:rPr>
          <w:rFonts w:ascii="Palatino Linotype" w:hAnsi="Palatino Linotype" w:eastAsia="Palatino Linotype" w:cs="Palatino Linotype"/>
          <w:color w:val="000000" w:themeColor="text1" w:themeTint="FF" w:themeShade="FF"/>
          <w:sz w:val="24"/>
          <w:szCs w:val="24"/>
        </w:rPr>
        <w:t xml:space="preserve">time the testing </w:t>
      </w:r>
      <w:r w:rsidRPr="474386DC" w:rsidR="44693A02">
        <w:rPr>
          <w:rFonts w:ascii="Palatino Linotype" w:hAnsi="Palatino Linotype" w:eastAsia="Palatino Linotype" w:cs="Palatino Linotype"/>
          <w:color w:val="000000" w:themeColor="text1" w:themeTint="FF" w:themeShade="FF"/>
          <w:sz w:val="24"/>
          <w:szCs w:val="24"/>
        </w:rPr>
        <w:t>environment</w:t>
      </w:r>
      <w:r w:rsidRPr="474386DC" w:rsidR="44693A02">
        <w:rPr>
          <w:rFonts w:ascii="Palatino Linotype" w:hAnsi="Palatino Linotype" w:eastAsia="Palatino Linotype" w:cs="Palatino Linotype"/>
          <w:color w:val="000000" w:themeColor="text1" w:themeTint="FF" w:themeShade="FF"/>
          <w:sz w:val="24"/>
          <w:szCs w:val="24"/>
        </w:rPr>
        <w:t xml:space="preserve"> became available.</w:t>
      </w:r>
    </w:p>
    <w:p w:rsidR="44693A02" w:rsidP="474386DC" w:rsidRDefault="44693A02" w14:paraId="742B6CA1" w14:textId="1AEFC630">
      <w:pPr>
        <w:pStyle w:val="Normal"/>
        <w:ind w:firstLine="720"/>
        <w:rPr>
          <w:rFonts w:ascii="Palatino Linotype" w:hAnsi="Palatino Linotype" w:eastAsia="Palatino Linotype" w:cs="Palatino Linotype"/>
          <w:color w:val="000000" w:themeColor="text1" w:themeTint="FF" w:themeShade="FF"/>
          <w:sz w:val="24"/>
          <w:szCs w:val="24"/>
        </w:rPr>
      </w:pPr>
      <w:r w:rsidRPr="474386DC" w:rsidR="44693A02">
        <w:rPr>
          <w:rFonts w:ascii="Palatino Linotype" w:hAnsi="Palatino Linotype" w:eastAsia="Palatino Linotype" w:cs="Palatino Linotype"/>
          <w:color w:val="000000" w:themeColor="text1" w:themeTint="FF" w:themeShade="FF"/>
          <w:sz w:val="24"/>
          <w:szCs w:val="24"/>
        </w:rPr>
        <w:t>The team did a fantastic job of working within the project constraints, and seeking counsel from project advisors when needed.</w:t>
      </w:r>
    </w:p>
    <w:p w:rsidR="474386DC" w:rsidP="474386DC" w:rsidRDefault="474386DC" w14:paraId="3E77C677" w14:textId="50F2C307">
      <w:pPr>
        <w:pStyle w:val="Normal"/>
        <w:ind w:firstLine="720"/>
        <w:rPr>
          <w:rFonts w:ascii="Palatino Linotype" w:hAnsi="Palatino Linotype" w:eastAsia="Palatino Linotype" w:cs="Palatino Linotype"/>
          <w:color w:val="000000" w:themeColor="text1" w:themeTint="FF" w:themeShade="FF"/>
          <w:sz w:val="24"/>
          <w:szCs w:val="24"/>
        </w:rPr>
      </w:pPr>
    </w:p>
    <w:p w:rsidRPr="00610E3B" w:rsidR="008453D2" w:rsidP="43A02561" w:rsidRDefault="008453D2" w14:paraId="6F46BD44" w14:textId="081C2770">
      <w:pPr>
        <w:ind w:firstLine="720"/>
        <w:rPr>
          <w:rFonts w:ascii="Palatino Linotype" w:hAnsi="Palatino Linotype"/>
          <w:sz w:val="24"/>
          <w:szCs w:val="24"/>
        </w:rPr>
      </w:pPr>
    </w:p>
    <w:p w:rsidRPr="00610E3B" w:rsidR="00503758" w:rsidP="43A02561" w:rsidRDefault="082E2816" w14:paraId="263CA42C" w14:textId="77777777">
      <w:pPr>
        <w:pStyle w:val="Heading2"/>
        <w:rPr/>
      </w:pPr>
      <w:bookmarkStart w:name="_Toc1158953702" w:id="1416083679"/>
      <w:bookmarkStart w:name="_Toc840387196" w:id="1422870286"/>
      <w:bookmarkStart w:name="_Toc393721120" w:id="1284596907"/>
      <w:bookmarkStart w:name="_Toc1387186718" w:id="22116324"/>
      <w:bookmarkStart w:name="_Toc1147426400" w:id="816248476"/>
      <w:bookmarkStart w:name="_Toc1127969699" w:id="647053337"/>
      <w:bookmarkStart w:name="_Toc874659989" w:id="1117380311"/>
      <w:bookmarkStart w:name="_Toc1582983826" w:id="1333725588"/>
      <w:bookmarkStart w:name="_Toc747828561" w:id="1080494848"/>
      <w:bookmarkStart w:name="_Toc1845064528" w:id="350884582"/>
      <w:bookmarkStart w:name="_Toc488711778" w:id="574665700"/>
      <w:bookmarkStart w:name="_Toc778132544" w:id="1385911633"/>
      <w:r w:rsidR="082E2816">
        <w:rPr/>
        <w:t>Team Member and Project Responsibilities</w:t>
      </w:r>
      <w:bookmarkEnd w:id="1416083679"/>
      <w:bookmarkEnd w:id="1422870286"/>
      <w:bookmarkEnd w:id="1284596907"/>
      <w:bookmarkEnd w:id="22116324"/>
      <w:bookmarkEnd w:id="816248476"/>
      <w:bookmarkEnd w:id="647053337"/>
      <w:bookmarkEnd w:id="1117380311"/>
      <w:bookmarkEnd w:id="1333725588"/>
      <w:bookmarkEnd w:id="1080494848"/>
      <w:bookmarkEnd w:id="350884582"/>
      <w:bookmarkEnd w:id="574665700"/>
      <w:bookmarkEnd w:id="1385911633"/>
    </w:p>
    <w:p w:rsidR="43A02561" w:rsidP="43A02561" w:rsidRDefault="43A02561" w14:paraId="2203ED0D" w14:textId="0D98A90F"/>
    <w:p w:rsidR="6DF929E5" w:rsidP="43A02561" w:rsidRDefault="3B6C3C83" w14:paraId="55432297" w14:textId="448FE1B3">
      <w:pPr>
        <w:pStyle w:val="PDRNormal"/>
        <w:spacing w:line="259" w:lineRule="auto"/>
        <w:ind w:firstLine="720"/>
        <w:rPr>
          <w:rFonts w:ascii="Palatino Linotype" w:hAnsi="Palatino Linotype" w:eastAsia="Palatino Linotype" w:cs="Palatino Linotype"/>
          <w:color w:val="000000" w:themeColor="text1"/>
        </w:rPr>
      </w:pPr>
      <w:r w:rsidRPr="43A02561">
        <w:rPr>
          <w:rFonts w:ascii="Palatino Linotype" w:hAnsi="Palatino Linotype" w:eastAsia="Palatino Linotype" w:cs="Palatino Linotype"/>
        </w:rPr>
        <w:t xml:space="preserve">Development of a RoboSub Sound Source Localization system can be broken down into three main tasks. The first of these tasks is to develop a subsystem which can receive signals emanating from the pingers. The second task is the development of a </w:t>
      </w:r>
      <w:r w:rsidRPr="43A02561">
        <w:rPr>
          <w:rFonts w:ascii="Palatino Linotype" w:hAnsi="Palatino Linotype" w:eastAsia="Palatino Linotype" w:cs="Palatino Linotype"/>
        </w:rPr>
        <w:lastRenderedPageBreak/>
        <w:t xml:space="preserve">method which can filter for that pinger which is relevant to the current competition challenge. The third task is to develop a method for computing the location of the pinger relative to the submarine. As there are three main tasks and three team members responsible for the RoboSub Sound Localization project, it follows that one team member will assume majority responsibility for one task. Each team member will have equal responsibility for documentation as all three tasks will need to be documented equally. </w:t>
      </w:r>
    </w:p>
    <w:p w:rsidR="67674E2E" w:rsidP="43A02561" w:rsidRDefault="67674E2E" w14:paraId="64D8D0AD" w14:textId="7C4085F8">
      <w:pPr>
        <w:rPr>
          <w:rFonts w:ascii="Palatino Linotype" w:hAnsi="Palatino Linotype" w:eastAsia="Palatino Linotype" w:cs="Palatino Linotype"/>
          <w:color w:val="000000" w:themeColor="text1"/>
          <w:sz w:val="24"/>
          <w:szCs w:val="24"/>
        </w:rPr>
      </w:pPr>
    </w:p>
    <w:p w:rsidR="6DF929E5" w:rsidP="43A02561" w:rsidRDefault="3B6C3C83" w14:paraId="2B16D071" w14:textId="724113A1">
      <w:pPr>
        <w:rPr>
          <w:rFonts w:ascii="Palatino Linotype" w:hAnsi="Palatino Linotype" w:eastAsia="Palatino Linotype" w:cs="Palatino Linotype"/>
          <w:color w:val="000000" w:themeColor="text1"/>
          <w:sz w:val="24"/>
          <w:szCs w:val="24"/>
        </w:rPr>
      </w:pPr>
      <w:r w:rsidRPr="43A02561">
        <w:rPr>
          <w:rStyle w:val="InitialStyle"/>
          <w:rFonts w:ascii="Palatino Linotype" w:hAnsi="Palatino Linotype" w:eastAsia="Palatino Linotype" w:cs="Palatino Linotype"/>
          <w:i/>
          <w:iCs/>
          <w:szCs w:val="24"/>
          <w:u w:val="single"/>
        </w:rPr>
        <w:t>Responsibilities: [Robertson]</w:t>
      </w:r>
    </w:p>
    <w:p w:rsidR="67674E2E" w:rsidP="43A02561" w:rsidRDefault="67674E2E" w14:paraId="72A545FB" w14:textId="2357CAFE">
      <w:pPr>
        <w:rPr>
          <w:rFonts w:ascii="Verdana" w:hAnsi="Verdana" w:eastAsia="Verdana" w:cs="Verdana"/>
          <w:color w:val="000000" w:themeColor="text1"/>
          <w:sz w:val="24"/>
          <w:szCs w:val="24"/>
        </w:rPr>
      </w:pPr>
    </w:p>
    <w:p w:rsidR="6DF929E5" w:rsidP="43A02561" w:rsidRDefault="3B6C3C83" w14:paraId="2B0E7657" w14:textId="33D4665C">
      <w:pPr>
        <w:ind w:firstLine="720"/>
        <w:rPr>
          <w:rFonts w:ascii="Palatino Linotype" w:hAnsi="Palatino Linotype" w:eastAsia="Palatino Linotype" w:cs="Palatino Linotype"/>
          <w:color w:val="000000" w:themeColor="text1"/>
          <w:sz w:val="24"/>
          <w:szCs w:val="24"/>
        </w:rPr>
      </w:pPr>
      <w:r w:rsidRPr="43A02561">
        <w:rPr>
          <w:rStyle w:val="InitialStyle"/>
          <w:rFonts w:ascii="Palatino Linotype" w:hAnsi="Palatino Linotype" w:eastAsia="Palatino Linotype" w:cs="Palatino Linotype"/>
          <w:szCs w:val="24"/>
        </w:rPr>
        <w:t xml:space="preserve">Team member Fraser Robertson will assume responsibility for the location algorithm portion of the localization system. As this algorithm will likely be complex and central to the success of the project, only 60% responsibility will be assigned. Fraser additionally has 10% responsibility for the sensor array and pinger selection as these systems will interface heavily with the location algorithm. Finally, Fraser is taking 50% responsibility for Team Management and will keep track of team assignments and meeting minutes unless delegated to another member.  </w:t>
      </w:r>
    </w:p>
    <w:p w:rsidR="67674E2E" w:rsidP="43A02561" w:rsidRDefault="67674E2E" w14:paraId="6CCE9D86" w14:textId="21EA83AC">
      <w:pPr>
        <w:rPr>
          <w:rFonts w:ascii="Verdana" w:hAnsi="Verdana" w:eastAsia="Verdana" w:cs="Verdana"/>
          <w:color w:val="000000" w:themeColor="text1"/>
          <w:sz w:val="24"/>
          <w:szCs w:val="24"/>
        </w:rPr>
      </w:pPr>
    </w:p>
    <w:p w:rsidR="6DF929E5" w:rsidP="43A02561" w:rsidRDefault="3B6C3C83" w14:paraId="6F81F04C" w14:textId="0DE35709">
      <w:pPr>
        <w:rPr>
          <w:rFonts w:ascii="Palatino Linotype" w:hAnsi="Palatino Linotype" w:eastAsia="Palatino Linotype" w:cs="Palatino Linotype"/>
          <w:color w:val="000000" w:themeColor="text1"/>
          <w:sz w:val="24"/>
          <w:szCs w:val="24"/>
        </w:rPr>
      </w:pPr>
      <w:r w:rsidRPr="43A02561">
        <w:rPr>
          <w:rStyle w:val="InitialStyle"/>
          <w:rFonts w:ascii="Palatino Linotype" w:hAnsi="Palatino Linotype" w:eastAsia="Palatino Linotype" w:cs="Palatino Linotype"/>
          <w:i/>
          <w:iCs/>
          <w:szCs w:val="24"/>
          <w:u w:val="single"/>
        </w:rPr>
        <w:t>Responsibilities: [Pickens]</w:t>
      </w:r>
    </w:p>
    <w:p w:rsidR="67674E2E" w:rsidP="43A02561" w:rsidRDefault="67674E2E" w14:paraId="055EEEBD" w14:textId="08302426">
      <w:pPr>
        <w:rPr>
          <w:rFonts w:ascii="Verdana" w:hAnsi="Verdana" w:eastAsia="Verdana" w:cs="Verdana"/>
          <w:color w:val="000000" w:themeColor="text1"/>
          <w:sz w:val="24"/>
          <w:szCs w:val="24"/>
        </w:rPr>
      </w:pPr>
    </w:p>
    <w:p w:rsidR="3B6C3C83" w:rsidP="43A02561" w:rsidRDefault="3B6C3C83" w14:paraId="3D65BF4E" w14:textId="3607F06B">
      <w:pPr>
        <w:spacing w:line="259" w:lineRule="auto"/>
        <w:ind w:firstLine="720"/>
        <w:rPr>
          <w:rStyle w:val="InitialStyle"/>
          <w:rFonts w:ascii="Palatino Linotype" w:hAnsi="Palatino Linotype" w:eastAsia="Palatino Linotype" w:cs="Palatino Linotype"/>
          <w:szCs w:val="24"/>
        </w:rPr>
      </w:pPr>
      <w:r w:rsidRPr="43A02561">
        <w:rPr>
          <w:rStyle w:val="InitialStyle"/>
          <w:rFonts w:ascii="Palatino Linotype" w:hAnsi="Palatino Linotype" w:eastAsia="Palatino Linotype" w:cs="Palatino Linotype"/>
          <w:szCs w:val="24"/>
        </w:rPr>
        <w:t>Team member Jarred Pickens will assume responsibility for the subsystem which selects for the pinger relevant to the current competition challenge.  The pinger selection subsystem both receives input and delivers output to neighboring subsystems, and as such Jarred will be working closely with Fraser and Elliott to ensure seamless integration of subsystems. Jarred has been responsible for scheduling times &amp; locations for team meetings and presentations and will continue to do so unless conflicts arise.</w:t>
      </w:r>
      <w:r w:rsidRPr="43A02561" w:rsidR="07E614C8">
        <w:rPr>
          <w:rStyle w:val="InitialStyle"/>
          <w:rFonts w:ascii="Palatino Linotype" w:hAnsi="Palatino Linotype" w:eastAsia="Palatino Linotype" w:cs="Palatino Linotype"/>
          <w:szCs w:val="24"/>
        </w:rPr>
        <w:t xml:space="preserve"> </w:t>
      </w:r>
      <w:r w:rsidRPr="43A02561" w:rsidR="0CDCAE9C">
        <w:rPr>
          <w:rStyle w:val="InitialStyle"/>
          <w:rFonts w:ascii="Palatino Linotype" w:hAnsi="Palatino Linotype" w:eastAsia="Palatino Linotype" w:cs="Palatino Linotype"/>
          <w:szCs w:val="24"/>
        </w:rPr>
        <w:t>In the later stages of the project, J</w:t>
      </w:r>
      <w:r w:rsidRPr="43A02561" w:rsidR="07E614C8">
        <w:rPr>
          <w:rStyle w:val="InitialStyle"/>
          <w:rFonts w:ascii="Palatino Linotype" w:hAnsi="Palatino Linotype" w:eastAsia="Palatino Linotype" w:cs="Palatino Linotype"/>
          <w:szCs w:val="24"/>
        </w:rPr>
        <w:t xml:space="preserve">arred has also assumed responsibility for </w:t>
      </w:r>
      <w:r w:rsidRPr="43A02561" w:rsidR="78781BDA">
        <w:rPr>
          <w:rStyle w:val="InitialStyle"/>
          <w:rFonts w:ascii="Palatino Linotype" w:hAnsi="Palatino Linotype" w:eastAsia="Palatino Linotype" w:cs="Palatino Linotype"/>
          <w:szCs w:val="24"/>
        </w:rPr>
        <w:t xml:space="preserve">ensuring </w:t>
      </w:r>
      <w:r w:rsidRPr="43A02561" w:rsidR="09A246DD">
        <w:rPr>
          <w:rStyle w:val="InitialStyle"/>
          <w:rFonts w:ascii="Palatino Linotype" w:hAnsi="Palatino Linotype" w:eastAsia="Palatino Linotype" w:cs="Palatino Linotype"/>
          <w:szCs w:val="24"/>
        </w:rPr>
        <w:t xml:space="preserve">audio </w:t>
      </w:r>
      <w:r w:rsidRPr="43A02561" w:rsidR="07E614C8">
        <w:rPr>
          <w:rStyle w:val="InitialStyle"/>
          <w:rFonts w:ascii="Palatino Linotype" w:hAnsi="Palatino Linotype" w:eastAsia="Palatino Linotype" w:cs="Palatino Linotype"/>
          <w:szCs w:val="24"/>
        </w:rPr>
        <w:t>data synchronization</w:t>
      </w:r>
      <w:r w:rsidRPr="43A02561" w:rsidR="3E7E717A">
        <w:rPr>
          <w:rStyle w:val="InitialStyle"/>
          <w:rFonts w:ascii="Palatino Linotype" w:hAnsi="Palatino Linotype" w:eastAsia="Palatino Linotype" w:cs="Palatino Linotype"/>
          <w:szCs w:val="24"/>
        </w:rPr>
        <w:t xml:space="preserve"> with a new audio processing hardware configuration, and for</w:t>
      </w:r>
      <w:r w:rsidRPr="43A02561" w:rsidR="300F5A68">
        <w:rPr>
          <w:rStyle w:val="InitialStyle"/>
          <w:rFonts w:ascii="Palatino Linotype" w:hAnsi="Palatino Linotype" w:eastAsia="Palatino Linotype" w:cs="Palatino Linotype"/>
          <w:szCs w:val="24"/>
        </w:rPr>
        <w:t xml:space="preserve"> developing improvements to the TDOA subsystem.</w:t>
      </w:r>
    </w:p>
    <w:p w:rsidR="67674E2E" w:rsidP="43A02561" w:rsidRDefault="67674E2E" w14:paraId="0F2C389E" w14:textId="587BDE2D">
      <w:pPr>
        <w:rPr>
          <w:rFonts w:ascii="Palatino Linotype" w:hAnsi="Palatino Linotype" w:eastAsia="Palatino Linotype" w:cs="Palatino Linotype"/>
          <w:color w:val="000000" w:themeColor="text1"/>
          <w:sz w:val="24"/>
          <w:szCs w:val="24"/>
        </w:rPr>
      </w:pPr>
    </w:p>
    <w:p w:rsidR="6DF929E5" w:rsidP="43A02561" w:rsidRDefault="3B6C3C83" w14:paraId="6C100F56" w14:textId="35142FB0">
      <w:pPr>
        <w:rPr>
          <w:rFonts w:ascii="Palatino Linotype" w:hAnsi="Palatino Linotype" w:eastAsia="Palatino Linotype" w:cs="Palatino Linotype"/>
          <w:color w:val="000000" w:themeColor="text1"/>
          <w:sz w:val="24"/>
          <w:szCs w:val="24"/>
        </w:rPr>
      </w:pPr>
      <w:r w:rsidRPr="43A02561">
        <w:rPr>
          <w:rStyle w:val="InitialStyle"/>
          <w:rFonts w:ascii="Palatino Linotype" w:hAnsi="Palatino Linotype" w:eastAsia="Palatino Linotype" w:cs="Palatino Linotype"/>
          <w:i/>
          <w:iCs/>
          <w:szCs w:val="24"/>
          <w:u w:val="single"/>
        </w:rPr>
        <w:t>Responsibilities: [Avery]</w:t>
      </w:r>
    </w:p>
    <w:p w:rsidR="67674E2E" w:rsidP="43A02561" w:rsidRDefault="67674E2E" w14:paraId="64944191" w14:textId="16EA90AF">
      <w:pPr>
        <w:rPr>
          <w:rFonts w:ascii="Palatino Linotype" w:hAnsi="Palatino Linotype" w:eastAsia="Palatino Linotype" w:cs="Palatino Linotype"/>
          <w:color w:val="000000" w:themeColor="text1"/>
          <w:sz w:val="24"/>
          <w:szCs w:val="24"/>
        </w:rPr>
      </w:pPr>
    </w:p>
    <w:p w:rsidR="6DF929E5" w:rsidP="43A02561" w:rsidRDefault="3B6C3C83" w14:paraId="3DA94918" w14:textId="767D8FE3">
      <w:pPr>
        <w:ind w:firstLine="720"/>
        <w:rPr>
          <w:rFonts w:ascii="Palatino Linotype" w:hAnsi="Palatino Linotype" w:eastAsia="Palatino Linotype" w:cs="Palatino Linotype"/>
          <w:color w:val="000000" w:themeColor="text1"/>
          <w:sz w:val="24"/>
          <w:szCs w:val="24"/>
        </w:rPr>
      </w:pPr>
      <w:r w:rsidRPr="43A02561">
        <w:rPr>
          <w:rStyle w:val="InitialStyle"/>
          <w:rFonts w:ascii="Palatino Linotype" w:hAnsi="Palatino Linotype" w:eastAsia="Palatino Linotype" w:cs="Palatino Linotype"/>
          <w:szCs w:val="24"/>
        </w:rPr>
        <w:t xml:space="preserve">Team member Elliott Avery will assume responsibility for the sensor array which mounts onto the submarine. Since the sensor array makes up the whole physical aspect of the project, it’s important to work alongside the other team members for smooth integration which is why 10% of the responsibility went to team members Jarred and Fraser. Elliott is the team treasurer, which was decided to be 15% of the team management. </w:t>
      </w:r>
    </w:p>
    <w:p w:rsidR="67674E2E" w:rsidP="43A02561" w:rsidRDefault="67674E2E" w14:paraId="1DFF6D97" w14:textId="6BD3303E">
      <w:pPr>
        <w:ind w:firstLine="720"/>
        <w:rPr>
          <w:rFonts w:ascii="Verdana" w:hAnsi="Verdana" w:eastAsia="Verdana" w:cs="Verdana"/>
          <w:color w:val="000000" w:themeColor="text1"/>
          <w:sz w:val="24"/>
          <w:szCs w:val="24"/>
        </w:rPr>
      </w:pPr>
    </w:p>
    <w:p w:rsidR="43A02561" w:rsidP="43A02561" w:rsidRDefault="43A02561" w14:paraId="7CF9588B" w14:textId="49249547">
      <w:pPr>
        <w:ind w:firstLine="720"/>
        <w:rPr>
          <w:rFonts w:ascii="Verdana" w:hAnsi="Verdana" w:eastAsia="Verdana" w:cs="Verdana"/>
          <w:sz w:val="24"/>
          <w:szCs w:val="24"/>
        </w:rPr>
      </w:pPr>
    </w:p>
    <w:tbl>
      <w:tblPr>
        <w:tblW w:w="0" w:type="auto"/>
        <w:jc w:val="center"/>
        <w:tblLayout w:type="fixed"/>
        <w:tblLook w:val="0000" w:firstRow="0" w:lastRow="0" w:firstColumn="0" w:lastColumn="0" w:noHBand="0" w:noVBand="0"/>
      </w:tblPr>
      <w:tblGrid>
        <w:gridCol w:w="1080"/>
        <w:gridCol w:w="1155"/>
        <w:gridCol w:w="930"/>
        <w:gridCol w:w="1665"/>
        <w:gridCol w:w="1560"/>
        <w:gridCol w:w="1425"/>
      </w:tblGrid>
      <w:tr w:rsidR="67674E2E" w:rsidTr="43A02561" w14:paraId="64BBAB73" w14:textId="77777777">
        <w:trPr>
          <w:trHeight w:val="885"/>
          <w:jc w:val="center"/>
        </w:trPr>
        <w:tc>
          <w:tcPr>
            <w:tcW w:w="1080" w:type="dxa"/>
            <w:tcBorders>
              <w:top w:val="single" w:color="auto" w:sz="6" w:space="0"/>
              <w:left w:val="single" w:color="auto" w:sz="6" w:space="0"/>
              <w:bottom w:val="double" w:color="auto" w:sz="6" w:space="0"/>
              <w:right w:val="double" w:color="auto" w:sz="6" w:space="0"/>
            </w:tcBorders>
            <w:tcMar>
              <w:left w:w="120" w:type="dxa"/>
              <w:right w:w="120" w:type="dxa"/>
            </w:tcMar>
            <w:vAlign w:val="center"/>
          </w:tcPr>
          <w:p w:rsidR="67674E2E" w:rsidP="43A02561" w:rsidRDefault="52F2281E" w14:paraId="23628CDC" w14:textId="303BA303">
            <w:pPr>
              <w:jc w:val="center"/>
            </w:pPr>
            <w:r w:rsidRPr="43A02561">
              <w:rPr>
                <w:rStyle w:val="InitialStyle"/>
                <w:sz w:val="20"/>
              </w:rPr>
              <w:t>Name</w:t>
            </w:r>
          </w:p>
        </w:tc>
        <w:tc>
          <w:tcPr>
            <w:tcW w:w="1155" w:type="dxa"/>
            <w:tcBorders>
              <w:top w:val="single" w:color="auto" w:sz="6" w:space="0"/>
              <w:left w:val="double" w:color="auto" w:sz="6" w:space="0"/>
              <w:bottom w:val="double" w:color="auto" w:sz="6" w:space="0"/>
              <w:right w:val="single" w:color="auto" w:sz="6" w:space="0"/>
            </w:tcBorders>
            <w:tcMar>
              <w:left w:w="120" w:type="dxa"/>
              <w:right w:w="120" w:type="dxa"/>
            </w:tcMar>
            <w:vAlign w:val="center"/>
          </w:tcPr>
          <w:p w:rsidR="67674E2E" w:rsidP="43A02561" w:rsidRDefault="52F2281E" w14:paraId="42D308E4" w14:textId="122A574B">
            <w:pPr>
              <w:jc w:val="center"/>
            </w:pPr>
            <w:r w:rsidRPr="43A02561">
              <w:rPr>
                <w:rStyle w:val="InitialStyle"/>
                <w:sz w:val="20"/>
              </w:rPr>
              <w:t>Location Algorithm</w:t>
            </w:r>
          </w:p>
        </w:tc>
        <w:tc>
          <w:tcPr>
            <w:tcW w:w="930" w:type="dxa"/>
            <w:tcBorders>
              <w:top w:val="single" w:color="auto" w:sz="6" w:space="0"/>
              <w:left w:val="single" w:color="auto" w:sz="6" w:space="0"/>
              <w:bottom w:val="double" w:color="auto" w:sz="6" w:space="0"/>
              <w:right w:val="single" w:color="auto" w:sz="6" w:space="0"/>
            </w:tcBorders>
            <w:tcMar>
              <w:left w:w="120" w:type="dxa"/>
              <w:right w:w="120" w:type="dxa"/>
            </w:tcMar>
            <w:vAlign w:val="center"/>
          </w:tcPr>
          <w:p w:rsidR="67674E2E" w:rsidP="43A02561" w:rsidRDefault="52F2281E" w14:paraId="0796C8B4" w14:textId="38BD0B8D">
            <w:pPr>
              <w:jc w:val="center"/>
            </w:pPr>
            <w:r w:rsidRPr="43A02561">
              <w:rPr>
                <w:rStyle w:val="InitialStyle"/>
                <w:sz w:val="20"/>
              </w:rPr>
              <w:t xml:space="preserve">Sensor Array </w:t>
            </w:r>
          </w:p>
        </w:tc>
        <w:tc>
          <w:tcPr>
            <w:tcW w:w="1665" w:type="dxa"/>
            <w:tcBorders>
              <w:top w:val="single" w:color="auto" w:sz="6" w:space="0"/>
              <w:left w:val="single" w:color="auto" w:sz="6" w:space="0"/>
              <w:bottom w:val="double" w:color="auto" w:sz="6" w:space="0"/>
              <w:right w:val="single" w:color="auto" w:sz="6" w:space="0"/>
            </w:tcBorders>
            <w:tcMar>
              <w:left w:w="120" w:type="dxa"/>
              <w:right w:w="120" w:type="dxa"/>
            </w:tcMar>
            <w:vAlign w:val="center"/>
          </w:tcPr>
          <w:p w:rsidR="67674E2E" w:rsidP="43A02561" w:rsidRDefault="52F2281E" w14:paraId="71F0ED97" w14:textId="1330B697">
            <w:pPr>
              <w:spacing w:line="259" w:lineRule="auto"/>
              <w:jc w:val="center"/>
            </w:pPr>
            <w:r w:rsidRPr="43A02561">
              <w:rPr>
                <w:rStyle w:val="InitialStyle"/>
                <w:sz w:val="20"/>
              </w:rPr>
              <w:t>Pinger Selection</w:t>
            </w:r>
          </w:p>
        </w:tc>
        <w:tc>
          <w:tcPr>
            <w:tcW w:w="1560" w:type="dxa"/>
            <w:tcBorders>
              <w:top w:val="single" w:color="auto" w:sz="6" w:space="0"/>
              <w:left w:val="single" w:color="auto" w:sz="6" w:space="0"/>
              <w:bottom w:val="double" w:color="auto" w:sz="6" w:space="0"/>
              <w:right w:val="single" w:color="auto" w:sz="6" w:space="0"/>
            </w:tcBorders>
            <w:tcMar>
              <w:left w:w="120" w:type="dxa"/>
              <w:right w:w="120" w:type="dxa"/>
            </w:tcMar>
            <w:vAlign w:val="center"/>
          </w:tcPr>
          <w:p w:rsidR="67674E2E" w:rsidP="43A02561" w:rsidRDefault="52F2281E" w14:paraId="46A1A1A8" w14:textId="43884F53">
            <w:pPr>
              <w:jc w:val="center"/>
            </w:pPr>
            <w:r w:rsidRPr="43A02561">
              <w:rPr>
                <w:rStyle w:val="InitialStyle"/>
                <w:sz w:val="20"/>
              </w:rPr>
              <w:t>Documentation</w:t>
            </w:r>
          </w:p>
        </w:tc>
        <w:tc>
          <w:tcPr>
            <w:tcW w:w="1425" w:type="dxa"/>
            <w:tcBorders>
              <w:top w:val="single" w:color="auto" w:sz="6" w:space="0"/>
              <w:left w:val="single" w:color="auto" w:sz="6" w:space="0"/>
              <w:bottom w:val="double" w:color="auto" w:sz="6" w:space="0"/>
              <w:right w:val="single" w:color="auto" w:sz="6" w:space="0"/>
            </w:tcBorders>
            <w:tcMar>
              <w:left w:w="120" w:type="dxa"/>
              <w:right w:w="120" w:type="dxa"/>
            </w:tcMar>
            <w:vAlign w:val="center"/>
          </w:tcPr>
          <w:p w:rsidR="67674E2E" w:rsidP="43A02561" w:rsidRDefault="52F2281E" w14:paraId="73938B84" w14:textId="09A68B42">
            <w:pPr>
              <w:jc w:val="center"/>
            </w:pPr>
            <w:r w:rsidRPr="43A02561">
              <w:rPr>
                <w:rStyle w:val="InitialStyle"/>
                <w:sz w:val="20"/>
              </w:rPr>
              <w:t xml:space="preserve"> Team Management</w:t>
            </w:r>
          </w:p>
        </w:tc>
      </w:tr>
      <w:tr w:rsidR="67674E2E" w:rsidTr="43A02561" w14:paraId="4AE71E8F" w14:textId="77777777">
        <w:trPr>
          <w:trHeight w:val="300"/>
          <w:jc w:val="center"/>
        </w:trPr>
        <w:tc>
          <w:tcPr>
            <w:tcW w:w="1080" w:type="dxa"/>
            <w:tcBorders>
              <w:top w:val="double" w:color="auto" w:sz="6" w:space="0"/>
              <w:left w:val="single" w:color="auto" w:sz="6" w:space="0"/>
              <w:bottom w:val="single" w:color="auto" w:sz="6" w:space="0"/>
              <w:right w:val="double" w:color="auto" w:sz="6" w:space="0"/>
            </w:tcBorders>
            <w:tcMar>
              <w:left w:w="120" w:type="dxa"/>
              <w:right w:w="120" w:type="dxa"/>
            </w:tcMar>
            <w:vAlign w:val="center"/>
          </w:tcPr>
          <w:p w:rsidR="67674E2E" w:rsidP="43A02561" w:rsidRDefault="52F2281E" w14:paraId="4BF52543" w14:textId="01BC0121">
            <w:pPr>
              <w:jc w:val="center"/>
            </w:pPr>
            <w:r w:rsidRPr="43A02561">
              <w:rPr>
                <w:rStyle w:val="InitialStyle"/>
                <w:sz w:val="20"/>
              </w:rPr>
              <w:t>Fraser</w:t>
            </w:r>
          </w:p>
        </w:tc>
        <w:tc>
          <w:tcPr>
            <w:tcW w:w="1155" w:type="dxa"/>
            <w:tcBorders>
              <w:top w:val="double" w:color="auto" w:sz="6" w:space="0"/>
              <w:left w:val="double" w:color="auto" w:sz="6" w:space="0"/>
              <w:bottom w:val="single" w:color="auto" w:sz="6" w:space="0"/>
              <w:right w:val="single" w:color="auto" w:sz="6" w:space="0"/>
            </w:tcBorders>
            <w:tcMar>
              <w:left w:w="120" w:type="dxa"/>
              <w:right w:w="120" w:type="dxa"/>
            </w:tcMar>
            <w:vAlign w:val="center"/>
          </w:tcPr>
          <w:p w:rsidR="67674E2E" w:rsidP="43A02561" w:rsidRDefault="52F2281E" w14:paraId="0699D8A5" w14:textId="63FA995B">
            <w:pPr>
              <w:jc w:val="center"/>
            </w:pPr>
            <w:r w:rsidRPr="43A02561">
              <w:rPr>
                <w:rStyle w:val="InitialStyle"/>
                <w:sz w:val="20"/>
              </w:rPr>
              <w:t>60%</w:t>
            </w:r>
          </w:p>
        </w:tc>
        <w:tc>
          <w:tcPr>
            <w:tcW w:w="930" w:type="dxa"/>
            <w:tcBorders>
              <w:top w:val="double" w:color="auto" w:sz="6" w:space="0"/>
              <w:left w:val="single" w:color="auto" w:sz="6" w:space="0"/>
              <w:bottom w:val="single" w:color="auto" w:sz="6" w:space="0"/>
              <w:right w:val="single" w:color="auto" w:sz="6" w:space="0"/>
            </w:tcBorders>
            <w:tcMar>
              <w:left w:w="120" w:type="dxa"/>
              <w:right w:w="120" w:type="dxa"/>
            </w:tcMar>
            <w:vAlign w:val="center"/>
          </w:tcPr>
          <w:p w:rsidR="67674E2E" w:rsidP="43A02561" w:rsidRDefault="52F2281E" w14:paraId="44695B91" w14:textId="75A0DE3B">
            <w:pPr>
              <w:jc w:val="center"/>
            </w:pPr>
            <w:r w:rsidRPr="43A02561">
              <w:rPr>
                <w:rStyle w:val="InitialStyle"/>
                <w:sz w:val="20"/>
              </w:rPr>
              <w:t>10%</w:t>
            </w:r>
          </w:p>
        </w:tc>
        <w:tc>
          <w:tcPr>
            <w:tcW w:w="1665" w:type="dxa"/>
            <w:tcBorders>
              <w:top w:val="double" w:color="auto" w:sz="6" w:space="0"/>
              <w:left w:val="single" w:color="auto" w:sz="6" w:space="0"/>
              <w:bottom w:val="single" w:color="auto" w:sz="6" w:space="0"/>
              <w:right w:val="single" w:color="auto" w:sz="6" w:space="0"/>
            </w:tcBorders>
            <w:tcMar>
              <w:left w:w="120" w:type="dxa"/>
              <w:right w:w="120" w:type="dxa"/>
            </w:tcMar>
            <w:vAlign w:val="center"/>
          </w:tcPr>
          <w:p w:rsidR="67674E2E" w:rsidP="43A02561" w:rsidRDefault="52F2281E" w14:paraId="1C6CEB8E" w14:textId="7117B61B">
            <w:pPr>
              <w:spacing w:line="259" w:lineRule="auto"/>
              <w:jc w:val="center"/>
            </w:pPr>
            <w:r w:rsidRPr="43A02561">
              <w:rPr>
                <w:rStyle w:val="InitialStyle"/>
                <w:sz w:val="20"/>
              </w:rPr>
              <w:t>10%</w:t>
            </w:r>
          </w:p>
        </w:tc>
        <w:tc>
          <w:tcPr>
            <w:tcW w:w="1560" w:type="dxa"/>
            <w:tcBorders>
              <w:top w:val="double" w:color="auto" w:sz="6" w:space="0"/>
              <w:left w:val="single" w:color="auto" w:sz="6" w:space="0"/>
              <w:bottom w:val="single" w:color="auto" w:sz="6" w:space="0"/>
              <w:right w:val="single" w:color="auto" w:sz="6" w:space="0"/>
            </w:tcBorders>
            <w:tcMar>
              <w:left w:w="120" w:type="dxa"/>
              <w:right w:w="120" w:type="dxa"/>
            </w:tcMar>
            <w:vAlign w:val="center"/>
          </w:tcPr>
          <w:p w:rsidR="67674E2E" w:rsidP="43A02561" w:rsidRDefault="52F2281E" w14:paraId="25CF98F9" w14:textId="75E14900">
            <w:pPr>
              <w:jc w:val="center"/>
            </w:pPr>
            <w:r w:rsidRPr="43A02561">
              <w:rPr>
                <w:rStyle w:val="InitialStyle"/>
                <w:sz w:val="20"/>
              </w:rPr>
              <w:t>33.33%</w:t>
            </w:r>
          </w:p>
        </w:tc>
        <w:tc>
          <w:tcPr>
            <w:tcW w:w="1425" w:type="dxa"/>
            <w:tcBorders>
              <w:top w:val="double" w:color="auto" w:sz="6" w:space="0"/>
              <w:left w:val="single" w:color="auto" w:sz="6" w:space="0"/>
              <w:bottom w:val="single" w:color="auto" w:sz="6" w:space="0"/>
              <w:right w:val="single" w:color="auto" w:sz="6" w:space="0"/>
            </w:tcBorders>
            <w:tcMar>
              <w:left w:w="120" w:type="dxa"/>
              <w:right w:w="120" w:type="dxa"/>
            </w:tcMar>
            <w:vAlign w:val="center"/>
          </w:tcPr>
          <w:p w:rsidR="67674E2E" w:rsidP="43A02561" w:rsidRDefault="52F2281E" w14:paraId="7B319EBF" w14:textId="5FB4E204">
            <w:pPr>
              <w:spacing w:line="259" w:lineRule="auto"/>
              <w:jc w:val="center"/>
            </w:pPr>
            <w:r w:rsidRPr="43A02561">
              <w:rPr>
                <w:rStyle w:val="InitialStyle"/>
                <w:sz w:val="20"/>
              </w:rPr>
              <w:t>50%</w:t>
            </w:r>
          </w:p>
        </w:tc>
      </w:tr>
      <w:tr w:rsidR="67674E2E" w:rsidTr="43A02561" w14:paraId="7583F4B7" w14:textId="77777777">
        <w:trPr>
          <w:trHeight w:val="300"/>
          <w:jc w:val="center"/>
        </w:trPr>
        <w:tc>
          <w:tcPr>
            <w:tcW w:w="1080" w:type="dxa"/>
            <w:tcBorders>
              <w:top w:val="single" w:color="auto" w:sz="6" w:space="0"/>
              <w:left w:val="single" w:color="auto" w:sz="6" w:space="0"/>
              <w:bottom w:val="single" w:color="auto" w:sz="6" w:space="0"/>
              <w:right w:val="double" w:color="auto" w:sz="6" w:space="0"/>
            </w:tcBorders>
            <w:tcMar>
              <w:left w:w="120" w:type="dxa"/>
              <w:right w:w="120" w:type="dxa"/>
            </w:tcMar>
            <w:vAlign w:val="center"/>
          </w:tcPr>
          <w:p w:rsidR="67674E2E" w:rsidP="43A02561" w:rsidRDefault="52F2281E" w14:paraId="2CF5865B" w14:textId="25A3B4F6">
            <w:pPr>
              <w:jc w:val="center"/>
            </w:pPr>
            <w:r w:rsidRPr="43A02561">
              <w:rPr>
                <w:rStyle w:val="InitialStyle"/>
                <w:sz w:val="20"/>
              </w:rPr>
              <w:t>Jarred</w:t>
            </w:r>
          </w:p>
        </w:tc>
        <w:tc>
          <w:tcPr>
            <w:tcW w:w="1155" w:type="dxa"/>
            <w:tcBorders>
              <w:top w:val="single" w:color="auto" w:sz="6" w:space="0"/>
              <w:left w:val="double" w:color="auto" w:sz="6" w:space="0"/>
              <w:bottom w:val="single" w:color="auto" w:sz="6" w:space="0"/>
              <w:right w:val="single" w:color="auto" w:sz="6" w:space="0"/>
            </w:tcBorders>
            <w:tcMar>
              <w:left w:w="120" w:type="dxa"/>
              <w:right w:w="120" w:type="dxa"/>
            </w:tcMar>
            <w:vAlign w:val="center"/>
          </w:tcPr>
          <w:p w:rsidR="67674E2E" w:rsidP="43A02561" w:rsidRDefault="52F2281E" w14:paraId="296A8C12" w14:textId="1CDE8A10">
            <w:pPr>
              <w:jc w:val="center"/>
            </w:pPr>
            <w:r w:rsidRPr="43A02561">
              <w:rPr>
                <w:rStyle w:val="InitialStyle"/>
                <w:sz w:val="20"/>
              </w:rPr>
              <w:t>20%</w:t>
            </w:r>
          </w:p>
        </w:tc>
        <w:tc>
          <w:tcPr>
            <w:tcW w:w="930" w:type="dxa"/>
            <w:tcBorders>
              <w:top w:val="single" w:color="auto" w:sz="6" w:space="0"/>
              <w:left w:val="single" w:color="auto" w:sz="6" w:space="0"/>
              <w:bottom w:val="single" w:color="auto" w:sz="6" w:space="0"/>
              <w:right w:val="single" w:color="auto" w:sz="6" w:space="0"/>
            </w:tcBorders>
            <w:tcMar>
              <w:left w:w="120" w:type="dxa"/>
              <w:right w:w="120" w:type="dxa"/>
            </w:tcMar>
            <w:vAlign w:val="center"/>
          </w:tcPr>
          <w:p w:rsidR="67674E2E" w:rsidP="43A02561" w:rsidRDefault="52F2281E" w14:paraId="483F1C96" w14:textId="3834FA26">
            <w:pPr>
              <w:jc w:val="center"/>
            </w:pPr>
            <w:r w:rsidRPr="43A02561">
              <w:rPr>
                <w:rStyle w:val="InitialStyle"/>
                <w:sz w:val="20"/>
              </w:rPr>
              <w:t>10%</w:t>
            </w:r>
          </w:p>
        </w:tc>
        <w:tc>
          <w:tcPr>
            <w:tcW w:w="1665" w:type="dxa"/>
            <w:tcBorders>
              <w:top w:val="single" w:color="auto" w:sz="6" w:space="0"/>
              <w:left w:val="single" w:color="auto" w:sz="6" w:space="0"/>
              <w:bottom w:val="single" w:color="auto" w:sz="6" w:space="0"/>
              <w:right w:val="single" w:color="auto" w:sz="6" w:space="0"/>
            </w:tcBorders>
            <w:tcMar>
              <w:left w:w="120" w:type="dxa"/>
              <w:right w:w="120" w:type="dxa"/>
            </w:tcMar>
            <w:vAlign w:val="center"/>
          </w:tcPr>
          <w:p w:rsidR="67674E2E" w:rsidP="43A02561" w:rsidRDefault="52F2281E" w14:paraId="6E301D40" w14:textId="01D6FE70">
            <w:pPr>
              <w:jc w:val="center"/>
            </w:pPr>
            <w:r w:rsidRPr="43A02561">
              <w:rPr>
                <w:rStyle w:val="InitialStyle"/>
                <w:sz w:val="20"/>
              </w:rPr>
              <w:t>80%</w:t>
            </w:r>
          </w:p>
        </w:tc>
        <w:tc>
          <w:tcPr>
            <w:tcW w:w="1560" w:type="dxa"/>
            <w:tcBorders>
              <w:top w:val="single" w:color="auto" w:sz="6" w:space="0"/>
              <w:left w:val="single" w:color="auto" w:sz="6" w:space="0"/>
              <w:bottom w:val="single" w:color="auto" w:sz="6" w:space="0"/>
              <w:right w:val="single" w:color="auto" w:sz="6" w:space="0"/>
            </w:tcBorders>
            <w:tcMar>
              <w:left w:w="120" w:type="dxa"/>
              <w:right w:w="120" w:type="dxa"/>
            </w:tcMar>
            <w:vAlign w:val="center"/>
          </w:tcPr>
          <w:p w:rsidR="67674E2E" w:rsidP="43A02561" w:rsidRDefault="52F2281E" w14:paraId="36E35424" w14:textId="33B3BE45">
            <w:pPr>
              <w:jc w:val="center"/>
            </w:pPr>
            <w:r w:rsidRPr="43A02561">
              <w:rPr>
                <w:rStyle w:val="InitialStyle"/>
                <w:sz w:val="20"/>
              </w:rPr>
              <w:t>33.33%</w:t>
            </w:r>
          </w:p>
        </w:tc>
        <w:tc>
          <w:tcPr>
            <w:tcW w:w="1425" w:type="dxa"/>
            <w:tcBorders>
              <w:top w:val="single" w:color="auto" w:sz="6" w:space="0"/>
              <w:left w:val="single" w:color="auto" w:sz="6" w:space="0"/>
              <w:bottom w:val="single" w:color="auto" w:sz="6" w:space="0"/>
              <w:right w:val="single" w:color="auto" w:sz="6" w:space="0"/>
            </w:tcBorders>
            <w:tcMar>
              <w:left w:w="120" w:type="dxa"/>
              <w:right w:w="120" w:type="dxa"/>
            </w:tcMar>
            <w:vAlign w:val="center"/>
          </w:tcPr>
          <w:p w:rsidR="67674E2E" w:rsidP="43A02561" w:rsidRDefault="52F2281E" w14:paraId="6758813C" w14:textId="0EB3D49C">
            <w:pPr>
              <w:jc w:val="center"/>
            </w:pPr>
            <w:r w:rsidRPr="43A02561">
              <w:rPr>
                <w:rStyle w:val="InitialStyle"/>
                <w:sz w:val="20"/>
              </w:rPr>
              <w:t>35%</w:t>
            </w:r>
          </w:p>
        </w:tc>
      </w:tr>
      <w:tr w:rsidR="67674E2E" w:rsidTr="43A02561" w14:paraId="74B3A397" w14:textId="77777777">
        <w:trPr>
          <w:trHeight w:val="300"/>
          <w:jc w:val="center"/>
        </w:trPr>
        <w:tc>
          <w:tcPr>
            <w:tcW w:w="1080" w:type="dxa"/>
            <w:tcBorders>
              <w:top w:val="single" w:color="auto" w:sz="6" w:space="0"/>
              <w:left w:val="single" w:color="auto" w:sz="6" w:space="0"/>
              <w:bottom w:val="single" w:color="auto" w:sz="6" w:space="0"/>
              <w:right w:val="double" w:color="auto" w:sz="6" w:space="0"/>
            </w:tcBorders>
            <w:tcMar>
              <w:left w:w="120" w:type="dxa"/>
              <w:right w:w="120" w:type="dxa"/>
            </w:tcMar>
            <w:vAlign w:val="center"/>
          </w:tcPr>
          <w:p w:rsidR="67674E2E" w:rsidP="43A02561" w:rsidRDefault="52F2281E" w14:paraId="37EFED54" w14:textId="6C03E930">
            <w:pPr>
              <w:jc w:val="center"/>
            </w:pPr>
            <w:r w:rsidRPr="43A02561">
              <w:rPr>
                <w:rStyle w:val="InitialStyle"/>
                <w:sz w:val="20"/>
              </w:rPr>
              <w:t>Elliott</w:t>
            </w:r>
          </w:p>
        </w:tc>
        <w:tc>
          <w:tcPr>
            <w:tcW w:w="1155" w:type="dxa"/>
            <w:tcBorders>
              <w:top w:val="single" w:color="auto" w:sz="6" w:space="0"/>
              <w:left w:val="double" w:color="auto" w:sz="6" w:space="0"/>
              <w:bottom w:val="single" w:color="auto" w:sz="6" w:space="0"/>
              <w:right w:val="single" w:color="auto" w:sz="6" w:space="0"/>
            </w:tcBorders>
            <w:tcMar>
              <w:left w:w="120" w:type="dxa"/>
              <w:right w:w="120" w:type="dxa"/>
            </w:tcMar>
            <w:vAlign w:val="center"/>
          </w:tcPr>
          <w:p w:rsidR="67674E2E" w:rsidP="43A02561" w:rsidRDefault="52F2281E" w14:paraId="6FE4FFEC" w14:textId="2E9CB140">
            <w:pPr>
              <w:jc w:val="center"/>
            </w:pPr>
            <w:r w:rsidRPr="43A02561">
              <w:rPr>
                <w:rStyle w:val="InitialStyle"/>
                <w:sz w:val="20"/>
              </w:rPr>
              <w:t>20%</w:t>
            </w:r>
          </w:p>
        </w:tc>
        <w:tc>
          <w:tcPr>
            <w:tcW w:w="930" w:type="dxa"/>
            <w:tcBorders>
              <w:top w:val="single" w:color="auto" w:sz="6" w:space="0"/>
              <w:left w:val="single" w:color="auto" w:sz="6" w:space="0"/>
              <w:bottom w:val="single" w:color="auto" w:sz="6" w:space="0"/>
              <w:right w:val="single" w:color="auto" w:sz="6" w:space="0"/>
            </w:tcBorders>
            <w:tcMar>
              <w:left w:w="120" w:type="dxa"/>
              <w:right w:w="120" w:type="dxa"/>
            </w:tcMar>
            <w:vAlign w:val="center"/>
          </w:tcPr>
          <w:p w:rsidR="67674E2E" w:rsidP="43A02561" w:rsidRDefault="52F2281E" w14:paraId="0490278A" w14:textId="4701E305">
            <w:pPr>
              <w:jc w:val="center"/>
            </w:pPr>
            <w:r w:rsidRPr="43A02561">
              <w:rPr>
                <w:rStyle w:val="InitialStyle"/>
                <w:sz w:val="20"/>
              </w:rPr>
              <w:t>80%</w:t>
            </w:r>
          </w:p>
        </w:tc>
        <w:tc>
          <w:tcPr>
            <w:tcW w:w="1665" w:type="dxa"/>
            <w:tcBorders>
              <w:top w:val="single" w:color="auto" w:sz="6" w:space="0"/>
              <w:left w:val="single" w:color="auto" w:sz="6" w:space="0"/>
              <w:bottom w:val="single" w:color="auto" w:sz="6" w:space="0"/>
              <w:right w:val="single" w:color="auto" w:sz="6" w:space="0"/>
            </w:tcBorders>
            <w:tcMar>
              <w:left w:w="120" w:type="dxa"/>
              <w:right w:w="120" w:type="dxa"/>
            </w:tcMar>
            <w:vAlign w:val="center"/>
          </w:tcPr>
          <w:p w:rsidR="67674E2E" w:rsidP="43A02561" w:rsidRDefault="52F2281E" w14:paraId="2D10F1F7" w14:textId="22F0268D">
            <w:pPr>
              <w:jc w:val="center"/>
            </w:pPr>
            <w:r w:rsidRPr="43A02561">
              <w:rPr>
                <w:rStyle w:val="InitialStyle"/>
                <w:sz w:val="20"/>
              </w:rPr>
              <w:t>10%</w:t>
            </w:r>
          </w:p>
        </w:tc>
        <w:tc>
          <w:tcPr>
            <w:tcW w:w="1560" w:type="dxa"/>
            <w:tcBorders>
              <w:top w:val="single" w:color="auto" w:sz="6" w:space="0"/>
              <w:left w:val="single" w:color="auto" w:sz="6" w:space="0"/>
              <w:bottom w:val="single" w:color="auto" w:sz="6" w:space="0"/>
              <w:right w:val="single" w:color="auto" w:sz="6" w:space="0"/>
            </w:tcBorders>
            <w:tcMar>
              <w:left w:w="120" w:type="dxa"/>
              <w:right w:w="120" w:type="dxa"/>
            </w:tcMar>
            <w:vAlign w:val="center"/>
          </w:tcPr>
          <w:p w:rsidR="67674E2E" w:rsidP="43A02561" w:rsidRDefault="52F2281E" w14:paraId="372740D8" w14:textId="71847E58">
            <w:pPr>
              <w:jc w:val="center"/>
            </w:pPr>
            <w:r w:rsidRPr="43A02561">
              <w:rPr>
                <w:rStyle w:val="InitialStyle"/>
                <w:sz w:val="20"/>
              </w:rPr>
              <w:t>33.33%</w:t>
            </w:r>
          </w:p>
        </w:tc>
        <w:tc>
          <w:tcPr>
            <w:tcW w:w="1425" w:type="dxa"/>
            <w:tcBorders>
              <w:top w:val="single" w:color="auto" w:sz="6" w:space="0"/>
              <w:left w:val="single" w:color="auto" w:sz="6" w:space="0"/>
              <w:bottom w:val="single" w:color="auto" w:sz="6" w:space="0"/>
              <w:right w:val="single" w:color="auto" w:sz="6" w:space="0"/>
            </w:tcBorders>
            <w:tcMar>
              <w:left w:w="120" w:type="dxa"/>
              <w:right w:w="120" w:type="dxa"/>
            </w:tcMar>
            <w:vAlign w:val="center"/>
          </w:tcPr>
          <w:p w:rsidR="67674E2E" w:rsidP="43A02561" w:rsidRDefault="52F2281E" w14:paraId="5261FB5A" w14:textId="0FE2B2BC">
            <w:pPr>
              <w:jc w:val="center"/>
            </w:pPr>
            <w:r w:rsidRPr="43A02561">
              <w:rPr>
                <w:rStyle w:val="InitialStyle"/>
                <w:sz w:val="20"/>
              </w:rPr>
              <w:t>15%</w:t>
            </w:r>
          </w:p>
        </w:tc>
      </w:tr>
      <w:tr w:rsidR="67674E2E" w:rsidTr="43A02561" w14:paraId="737F4AE4" w14:textId="77777777">
        <w:trPr>
          <w:trHeight w:val="300"/>
          <w:jc w:val="center"/>
        </w:trPr>
        <w:tc>
          <w:tcPr>
            <w:tcW w:w="1080" w:type="dxa"/>
            <w:tcBorders>
              <w:top w:val="single" w:color="auto" w:sz="6" w:space="0"/>
              <w:left w:val="single" w:color="auto" w:sz="6" w:space="0"/>
              <w:bottom w:val="single" w:color="auto" w:sz="6" w:space="0"/>
              <w:right w:val="double" w:color="auto" w:sz="6" w:space="0"/>
            </w:tcBorders>
            <w:tcMar>
              <w:left w:w="120" w:type="dxa"/>
              <w:right w:w="120" w:type="dxa"/>
            </w:tcMar>
            <w:vAlign w:val="center"/>
          </w:tcPr>
          <w:p w:rsidR="67674E2E" w:rsidP="43A02561" w:rsidRDefault="52F2281E" w14:paraId="4775F9C4" w14:textId="6E926FEC">
            <w:pPr>
              <w:jc w:val="center"/>
            </w:pPr>
            <w:r w:rsidRPr="43A02561">
              <w:rPr>
                <w:rStyle w:val="InitialStyle"/>
                <w:sz w:val="20"/>
              </w:rPr>
              <w:t>Total</w:t>
            </w:r>
          </w:p>
        </w:tc>
        <w:tc>
          <w:tcPr>
            <w:tcW w:w="1155" w:type="dxa"/>
            <w:tcBorders>
              <w:top w:val="single" w:color="auto" w:sz="6" w:space="0"/>
              <w:left w:val="double" w:color="auto" w:sz="6" w:space="0"/>
              <w:bottom w:val="single" w:color="auto" w:sz="6" w:space="0"/>
              <w:right w:val="single" w:color="auto" w:sz="6" w:space="0"/>
            </w:tcBorders>
            <w:tcMar>
              <w:left w:w="120" w:type="dxa"/>
              <w:right w:w="120" w:type="dxa"/>
            </w:tcMar>
            <w:vAlign w:val="center"/>
          </w:tcPr>
          <w:p w:rsidR="67674E2E" w:rsidP="43A02561" w:rsidRDefault="52F2281E" w14:paraId="10A2A063" w14:textId="653D5EB9">
            <w:pPr>
              <w:jc w:val="center"/>
            </w:pPr>
            <w:r w:rsidRPr="43A02561">
              <w:rPr>
                <w:rStyle w:val="InitialStyle"/>
                <w:sz w:val="20"/>
              </w:rPr>
              <w:t>100%</w:t>
            </w:r>
          </w:p>
        </w:tc>
        <w:tc>
          <w:tcPr>
            <w:tcW w:w="930" w:type="dxa"/>
            <w:tcBorders>
              <w:top w:val="single" w:color="auto" w:sz="6" w:space="0"/>
              <w:left w:val="single" w:color="auto" w:sz="6" w:space="0"/>
              <w:bottom w:val="single" w:color="auto" w:sz="6" w:space="0"/>
              <w:right w:val="single" w:color="auto" w:sz="6" w:space="0"/>
            </w:tcBorders>
            <w:tcMar>
              <w:left w:w="120" w:type="dxa"/>
              <w:right w:w="120" w:type="dxa"/>
            </w:tcMar>
            <w:vAlign w:val="center"/>
          </w:tcPr>
          <w:p w:rsidR="67674E2E" w:rsidP="43A02561" w:rsidRDefault="52F2281E" w14:paraId="62C28CDD" w14:textId="3115948A">
            <w:pPr>
              <w:jc w:val="center"/>
            </w:pPr>
            <w:r w:rsidRPr="43A02561">
              <w:rPr>
                <w:rStyle w:val="InitialStyle"/>
                <w:sz w:val="20"/>
              </w:rPr>
              <w:t>100%</w:t>
            </w:r>
          </w:p>
        </w:tc>
        <w:tc>
          <w:tcPr>
            <w:tcW w:w="1665" w:type="dxa"/>
            <w:tcBorders>
              <w:top w:val="single" w:color="auto" w:sz="6" w:space="0"/>
              <w:left w:val="single" w:color="auto" w:sz="6" w:space="0"/>
              <w:bottom w:val="single" w:color="auto" w:sz="6" w:space="0"/>
              <w:right w:val="single" w:color="auto" w:sz="6" w:space="0"/>
            </w:tcBorders>
            <w:tcMar>
              <w:left w:w="120" w:type="dxa"/>
              <w:right w:w="120" w:type="dxa"/>
            </w:tcMar>
            <w:vAlign w:val="center"/>
          </w:tcPr>
          <w:p w:rsidR="67674E2E" w:rsidP="43A02561" w:rsidRDefault="52F2281E" w14:paraId="666D0520" w14:textId="2324D220">
            <w:pPr>
              <w:jc w:val="center"/>
            </w:pPr>
            <w:r w:rsidRPr="43A02561">
              <w:rPr>
                <w:rStyle w:val="InitialStyle"/>
                <w:sz w:val="20"/>
              </w:rPr>
              <w:t>100%</w:t>
            </w:r>
          </w:p>
        </w:tc>
        <w:tc>
          <w:tcPr>
            <w:tcW w:w="1560" w:type="dxa"/>
            <w:tcBorders>
              <w:top w:val="single" w:color="auto" w:sz="6" w:space="0"/>
              <w:left w:val="single" w:color="auto" w:sz="6" w:space="0"/>
              <w:bottom w:val="single" w:color="auto" w:sz="6" w:space="0"/>
              <w:right w:val="single" w:color="auto" w:sz="6" w:space="0"/>
            </w:tcBorders>
            <w:tcMar>
              <w:left w:w="120" w:type="dxa"/>
              <w:right w:w="120" w:type="dxa"/>
            </w:tcMar>
            <w:vAlign w:val="center"/>
          </w:tcPr>
          <w:p w:rsidR="67674E2E" w:rsidP="43A02561" w:rsidRDefault="52F2281E" w14:paraId="042B1A22" w14:textId="044EFDEA">
            <w:pPr>
              <w:jc w:val="center"/>
            </w:pPr>
            <w:r w:rsidRPr="43A02561">
              <w:rPr>
                <w:rStyle w:val="InitialStyle"/>
                <w:sz w:val="20"/>
              </w:rPr>
              <w:t>100%</w:t>
            </w:r>
          </w:p>
        </w:tc>
        <w:tc>
          <w:tcPr>
            <w:tcW w:w="1425" w:type="dxa"/>
            <w:tcBorders>
              <w:top w:val="single" w:color="auto" w:sz="6" w:space="0"/>
              <w:left w:val="single" w:color="auto" w:sz="6" w:space="0"/>
              <w:bottom w:val="single" w:color="auto" w:sz="6" w:space="0"/>
              <w:right w:val="single" w:color="auto" w:sz="6" w:space="0"/>
            </w:tcBorders>
            <w:tcMar>
              <w:left w:w="120" w:type="dxa"/>
              <w:right w:w="120" w:type="dxa"/>
            </w:tcMar>
            <w:vAlign w:val="center"/>
          </w:tcPr>
          <w:p w:rsidR="67674E2E" w:rsidP="43A02561" w:rsidRDefault="52F2281E" w14:paraId="1BC7A1C3" w14:textId="761BAB68">
            <w:pPr>
              <w:jc w:val="center"/>
            </w:pPr>
            <w:r w:rsidRPr="43A02561">
              <w:rPr>
                <w:rStyle w:val="InitialStyle"/>
                <w:sz w:val="20"/>
              </w:rPr>
              <w:t>100%</w:t>
            </w:r>
          </w:p>
        </w:tc>
      </w:tr>
    </w:tbl>
    <w:p w:rsidR="65CE9DB7" w:rsidP="43A02561" w:rsidRDefault="65CE9DB7" w14:paraId="77463CA3" w14:textId="692D285F">
      <w:pPr>
        <w:jc w:val="center"/>
        <w:rPr>
          <w:rFonts w:ascii="Palatino Linotype" w:hAnsi="Palatino Linotype" w:eastAsia="Palatino Linotype" w:cs="Palatino Linotype"/>
          <w:sz w:val="24"/>
          <w:szCs w:val="24"/>
        </w:rPr>
      </w:pPr>
      <w:r w:rsidRPr="43A02561">
        <w:rPr>
          <w:rStyle w:val="InitialStyle"/>
          <w:rFonts w:ascii="Palatino Linotype" w:hAnsi="Palatino Linotype" w:eastAsia="Palatino Linotype" w:cs="Palatino Linotype"/>
          <w:szCs w:val="24"/>
        </w:rPr>
        <w:t>Table 1: Percent responsibility for each team member on project</w:t>
      </w:r>
    </w:p>
    <w:p w:rsidR="43A02561" w:rsidP="43A02561" w:rsidRDefault="43A02561" w14:paraId="5BFF0D79" w14:textId="5C0E5384">
      <w:pPr>
        <w:pStyle w:val="PDRNormal"/>
        <w:jc w:val="center"/>
        <w:rPr>
          <w:rFonts w:ascii="Times New Roman" w:hAnsi="Times New Roman"/>
          <w:sz w:val="20"/>
          <w:szCs w:val="20"/>
        </w:rPr>
      </w:pPr>
    </w:p>
    <w:p w:rsidR="43A02561" w:rsidP="43A02561" w:rsidRDefault="43A02561" w14:paraId="093BBA83" w14:textId="6A4FAE3E">
      <w:r w:rsidRPr="43A02561">
        <w:br w:type="page"/>
      </w:r>
    </w:p>
    <w:p w:rsidR="43A02561" w:rsidP="43A02561" w:rsidRDefault="43A02561" w14:paraId="007708DC" w14:textId="00F216C1">
      <w:pPr>
        <w:pStyle w:val="Heading1"/>
        <w:numPr>
          <w:ilvl w:val="0"/>
          <w:numId w:val="0"/>
        </w:numPr>
        <w:rPr>
          <w:rStyle w:val="InitialStyle"/>
          <w:rFonts w:ascii="Palatino Linotype" w:hAnsi="Palatino Linotype" w:cs="Verdana"/>
          <w:b w:val="0"/>
          <w:bCs w:val="0"/>
          <w:sz w:val="32"/>
        </w:rPr>
      </w:pPr>
    </w:p>
    <w:p w:rsidRPr="00610E3B" w:rsidR="000553EC" w:rsidP="474386DC" w:rsidRDefault="4DDFEAD3" w14:paraId="4D53E507" w14:textId="471FFCF7">
      <w:pPr>
        <w:pStyle w:val="Heading1"/>
        <w:rPr>
          <w:rStyle w:val="InitialStyle"/>
          <w:rFonts w:ascii="Palatino Linotype" w:hAnsi="Palatino Linotype" w:cs="Verdana"/>
          <w:b w:val="0"/>
          <w:bCs w:val="0"/>
          <w:sz w:val="32"/>
          <w:szCs w:val="32"/>
        </w:rPr>
      </w:pPr>
      <w:bookmarkStart w:name="_Toc2032601808" w:id="1313457862"/>
      <w:bookmarkStart w:name="_Toc2064028475" w:id="1407183352"/>
      <w:bookmarkStart w:name="_Toc370562972" w:id="1788859232"/>
      <w:bookmarkStart w:name="_Toc1775161204" w:id="947127202"/>
      <w:bookmarkStart w:name="_Toc643116709" w:id="369316866"/>
      <w:bookmarkStart w:name="_Toc1715342343" w:id="1615111746"/>
      <w:bookmarkStart w:name="_Toc2065794331" w:id="2079507076"/>
      <w:bookmarkStart w:name="_Toc529951262" w:id="943630290"/>
      <w:bookmarkStart w:name="_Toc243525573" w:id="166684047"/>
      <w:bookmarkStart w:name="_Toc1958491675" w:id="258857695"/>
      <w:bookmarkStart w:name="_Toc690208045" w:id="170981635"/>
      <w:bookmarkStart w:name="_Toc554531260" w:id="1422978638"/>
      <w:r w:rsidRPr="474386DC" w:rsidR="4DDFEAD3">
        <w:rPr>
          <w:rStyle w:val="InitialStyle"/>
          <w:rFonts w:ascii="Palatino Linotype" w:hAnsi="Palatino Linotype" w:cs="Verdana"/>
          <w:sz w:val="32"/>
          <w:szCs w:val="32"/>
        </w:rPr>
        <w:t>Technical Design Solution</w:t>
      </w:r>
      <w:bookmarkEnd w:id="1313457862"/>
      <w:bookmarkEnd w:id="1407183352"/>
      <w:bookmarkEnd w:id="1788859232"/>
      <w:bookmarkEnd w:id="947127202"/>
      <w:bookmarkEnd w:id="369316866"/>
      <w:bookmarkEnd w:id="1615111746"/>
      <w:bookmarkEnd w:id="2079507076"/>
      <w:bookmarkEnd w:id="943630290"/>
      <w:bookmarkEnd w:id="166684047"/>
      <w:bookmarkEnd w:id="258857695"/>
      <w:bookmarkEnd w:id="170981635"/>
      <w:bookmarkEnd w:id="1422978638"/>
    </w:p>
    <w:p w:rsidRPr="00610E3B" w:rsidR="00FE77FF" w:rsidP="43A02561" w:rsidRDefault="201495D9" w14:paraId="530FFCFE" w14:textId="77777777">
      <w:pPr>
        <w:rPr>
          <w:rFonts w:ascii="Palatino Linotype" w:hAnsi="Palatino Linotype"/>
        </w:rPr>
      </w:pPr>
      <w:r w:rsidRPr="43A02561">
        <w:rPr>
          <w:rFonts w:ascii="Palatino Linotype" w:hAnsi="Palatino Linotype"/>
        </w:rPr>
        <w:t xml:space="preserve"> </w:t>
      </w:r>
    </w:p>
    <w:p w:rsidR="277D37CE" w:rsidP="43A02561" w:rsidRDefault="23948AFA" w14:paraId="70A0EB55" w14:textId="7D26799F">
      <w:pPr>
        <w:pStyle w:val="Heading2"/>
        <w:numPr>
          <w:numId w:val="0"/>
        </w:numPr>
      </w:pPr>
      <w:bookmarkStart w:name="_Toc1391550923" w:id="1013961362"/>
      <w:bookmarkStart w:name="_Toc1283481109" w:id="1582026210"/>
      <w:bookmarkStart w:name="_Toc1103351675" w:id="1885233590"/>
      <w:bookmarkStart w:name="_Toc964555218" w:id="1689749707"/>
      <w:bookmarkStart w:name="_Toc1527036374" w:id="883618035"/>
      <w:bookmarkStart w:name="_Toc483320374" w:id="823700123"/>
      <w:bookmarkStart w:name="_Toc211361817" w:id="133166561"/>
      <w:bookmarkStart w:name="_Toc885269104" w:id="274729156"/>
      <w:bookmarkStart w:name="_Toc450687804" w:id="188225329"/>
      <w:bookmarkStart w:name="_Toc405472456" w:id="1724375523"/>
      <w:bookmarkStart w:name="_Toc1899398820" w:id="104553979"/>
      <w:bookmarkStart w:name="_Toc734570172" w:id="1241099886"/>
      <w:r w:rsidR="23948AFA">
        <w:rPr/>
        <w:t xml:space="preserve">3.1 </w:t>
      </w:r>
      <w:r w:rsidR="118C8ED2">
        <w:rPr/>
        <w:t xml:space="preserve">Overview </w:t>
      </w:r>
      <w:r w:rsidR="1E9C59C9">
        <w:rPr/>
        <w:t>of Technical Solution</w:t>
      </w:r>
      <w:bookmarkEnd w:id="1013961362"/>
      <w:bookmarkEnd w:id="1582026210"/>
      <w:bookmarkEnd w:id="1885233590"/>
      <w:bookmarkEnd w:id="1689749707"/>
      <w:bookmarkEnd w:id="883618035"/>
      <w:bookmarkEnd w:id="823700123"/>
      <w:bookmarkEnd w:id="133166561"/>
      <w:bookmarkEnd w:id="274729156"/>
      <w:bookmarkEnd w:id="188225329"/>
      <w:bookmarkEnd w:id="1724375523"/>
      <w:bookmarkEnd w:id="104553979"/>
      <w:bookmarkEnd w:id="1241099886"/>
    </w:p>
    <w:p w:rsidR="43A02561" w:rsidP="43A02561" w:rsidRDefault="43A02561" w14:paraId="44558CA3" w14:textId="6CE556E4"/>
    <w:p w:rsidR="5963944D" w:rsidP="43A02561" w:rsidRDefault="5963944D" w14:paraId="733DFAC1" w14:textId="1DC00440">
      <w:pPr>
        <w:ind w:firstLine="720"/>
        <w:rPr>
          <w:rFonts w:ascii="Palatino Linotype" w:hAnsi="Palatino Linotype"/>
          <w:sz w:val="24"/>
          <w:szCs w:val="24"/>
        </w:rPr>
      </w:pPr>
      <w:r w:rsidRPr="474386DC" w:rsidR="5963944D">
        <w:rPr>
          <w:rFonts w:ascii="Palatino Linotype" w:hAnsi="Palatino Linotype"/>
          <w:sz w:val="24"/>
          <w:szCs w:val="24"/>
        </w:rPr>
        <w:t xml:space="preserve">There are </w:t>
      </w:r>
      <w:r w:rsidRPr="474386DC" w:rsidR="4F6A3853">
        <w:rPr>
          <w:rFonts w:ascii="Palatino Linotype" w:hAnsi="Palatino Linotype"/>
          <w:sz w:val="24"/>
          <w:szCs w:val="24"/>
        </w:rPr>
        <w:t>six</w:t>
      </w:r>
      <w:r w:rsidRPr="474386DC" w:rsidR="5963944D">
        <w:rPr>
          <w:rFonts w:ascii="Palatino Linotype" w:hAnsi="Palatino Linotype"/>
          <w:sz w:val="24"/>
          <w:szCs w:val="24"/>
        </w:rPr>
        <w:t xml:space="preserve"> main subsystems that go into creating our system. Firstly, the sensor array is what is used to collect </w:t>
      </w:r>
      <w:r w:rsidRPr="474386DC" w:rsidR="11A1E31B">
        <w:rPr>
          <w:rFonts w:ascii="Palatino Linotype" w:hAnsi="Palatino Linotype"/>
          <w:sz w:val="24"/>
          <w:szCs w:val="24"/>
        </w:rPr>
        <w:t>audio and is the physical aspect of the project. Next is the frequency filter subsystem which is represented as “frequency select</w:t>
      </w:r>
      <w:r w:rsidRPr="474386DC" w:rsidR="4E0D9473">
        <w:rPr>
          <w:rFonts w:ascii="Palatino Linotype" w:hAnsi="Palatino Linotype"/>
          <w:sz w:val="24"/>
          <w:szCs w:val="24"/>
        </w:rPr>
        <w:t>”</w:t>
      </w:r>
      <w:r w:rsidRPr="474386DC" w:rsidR="5FBBF197">
        <w:rPr>
          <w:rFonts w:ascii="Palatino Linotype" w:hAnsi="Palatino Linotype"/>
          <w:sz w:val="24"/>
          <w:szCs w:val="24"/>
        </w:rPr>
        <w:t xml:space="preserve"> and “Filter Function”</w:t>
      </w:r>
      <w:r w:rsidRPr="474386DC" w:rsidR="4E0D9473">
        <w:rPr>
          <w:rFonts w:ascii="Palatino Linotype" w:hAnsi="Palatino Linotype"/>
          <w:sz w:val="24"/>
          <w:szCs w:val="24"/>
        </w:rPr>
        <w:t xml:space="preserve"> in the block diagram shown below in </w:t>
      </w:r>
      <w:r w:rsidRPr="474386DC" w:rsidR="0018669A">
        <w:rPr>
          <w:rFonts w:ascii="Palatino Linotype" w:hAnsi="Palatino Linotype"/>
          <w:sz w:val="24"/>
          <w:szCs w:val="24"/>
        </w:rPr>
        <w:t>F</w:t>
      </w:r>
      <w:r w:rsidRPr="474386DC" w:rsidR="0018669A">
        <w:rPr>
          <w:rFonts w:ascii="Palatino Linotype" w:hAnsi="Palatino Linotype"/>
          <w:sz w:val="24"/>
          <w:szCs w:val="24"/>
        </w:rPr>
        <w:t xml:space="preserve">igure </w:t>
      </w:r>
      <w:r w:rsidRPr="474386DC" w:rsidR="4E0D9473">
        <w:rPr>
          <w:rFonts w:ascii="Palatino Linotype" w:hAnsi="Palatino Linotype"/>
          <w:sz w:val="24"/>
          <w:szCs w:val="24"/>
        </w:rPr>
        <w:t xml:space="preserve">11. This </w:t>
      </w:r>
      <w:r w:rsidRPr="474386DC" w:rsidR="6DB9EDF4">
        <w:rPr>
          <w:rFonts w:ascii="Palatino Linotype" w:hAnsi="Palatino Linotype"/>
          <w:sz w:val="24"/>
          <w:szCs w:val="24"/>
        </w:rPr>
        <w:t>subsystem</w:t>
      </w:r>
      <w:r w:rsidRPr="474386DC" w:rsidR="4E0D9473">
        <w:rPr>
          <w:rFonts w:ascii="Palatino Linotype" w:hAnsi="Palatino Linotype"/>
          <w:sz w:val="24"/>
          <w:szCs w:val="24"/>
        </w:rPr>
        <w:t xml:space="preserve"> </w:t>
      </w:r>
      <w:r w:rsidRPr="474386DC" w:rsidR="4E0D9473">
        <w:rPr>
          <w:rFonts w:ascii="Palatino Linotype" w:hAnsi="Palatino Linotype"/>
          <w:sz w:val="24"/>
          <w:szCs w:val="24"/>
        </w:rPr>
        <w:t>is responsible for</w:t>
      </w:r>
      <w:r w:rsidRPr="474386DC" w:rsidR="4E0D9473">
        <w:rPr>
          <w:rFonts w:ascii="Palatino Linotype" w:hAnsi="Palatino Linotype"/>
          <w:sz w:val="24"/>
          <w:szCs w:val="24"/>
        </w:rPr>
        <w:t xml:space="preserve"> filtering for the desired frequency. Third is the </w:t>
      </w:r>
      <w:r w:rsidRPr="474386DC" w:rsidR="733559AD">
        <w:rPr>
          <w:rFonts w:ascii="Palatino Linotype" w:hAnsi="Palatino Linotype"/>
          <w:sz w:val="24"/>
          <w:szCs w:val="24"/>
        </w:rPr>
        <w:t>Time Difference of Arrival subsy</w:t>
      </w:r>
      <w:r w:rsidRPr="474386DC" w:rsidR="569F2596">
        <w:rPr>
          <w:rFonts w:ascii="Palatino Linotype" w:hAnsi="Palatino Linotype"/>
          <w:sz w:val="24"/>
          <w:szCs w:val="24"/>
        </w:rPr>
        <w:t>s</w:t>
      </w:r>
      <w:r w:rsidRPr="474386DC" w:rsidR="733559AD">
        <w:rPr>
          <w:rFonts w:ascii="Palatino Linotype" w:hAnsi="Palatino Linotype"/>
          <w:sz w:val="24"/>
          <w:szCs w:val="24"/>
        </w:rPr>
        <w:t xml:space="preserve">tem which is represented as “TDOA Function” in the block diagram, this </w:t>
      </w:r>
      <w:r w:rsidRPr="474386DC" w:rsidR="1E60D6C9">
        <w:rPr>
          <w:rFonts w:ascii="Palatino Linotype" w:hAnsi="Palatino Linotype"/>
          <w:sz w:val="24"/>
          <w:szCs w:val="24"/>
        </w:rPr>
        <w:t>subsy</w:t>
      </w:r>
      <w:r w:rsidRPr="474386DC" w:rsidR="5245008F">
        <w:rPr>
          <w:rFonts w:ascii="Palatino Linotype" w:hAnsi="Palatino Linotype"/>
          <w:sz w:val="24"/>
          <w:szCs w:val="24"/>
        </w:rPr>
        <w:t>s</w:t>
      </w:r>
      <w:r w:rsidRPr="474386DC" w:rsidR="1E60D6C9">
        <w:rPr>
          <w:rFonts w:ascii="Palatino Linotype" w:hAnsi="Palatino Linotype"/>
          <w:sz w:val="24"/>
          <w:szCs w:val="24"/>
        </w:rPr>
        <w:t>tem calculates the time delay between each hydrophone when the noise from the pinger is recorded/detected.</w:t>
      </w:r>
      <w:r w:rsidRPr="474386DC" w:rsidR="7FC0335F">
        <w:rPr>
          <w:rFonts w:ascii="Palatino Linotype" w:hAnsi="Palatino Linotype"/>
          <w:sz w:val="24"/>
          <w:szCs w:val="24"/>
        </w:rPr>
        <w:t xml:space="preserve"> Lastly</w:t>
      </w:r>
      <w:r w:rsidRPr="474386DC" w:rsidR="7F2B6489">
        <w:rPr>
          <w:rFonts w:ascii="Palatino Linotype" w:hAnsi="Palatino Linotype"/>
          <w:sz w:val="24"/>
          <w:szCs w:val="24"/>
        </w:rPr>
        <w:t>,</w:t>
      </w:r>
      <w:r w:rsidRPr="474386DC" w:rsidR="7FC0335F">
        <w:rPr>
          <w:rFonts w:ascii="Palatino Linotype" w:hAnsi="Palatino Linotype"/>
          <w:sz w:val="24"/>
          <w:szCs w:val="24"/>
        </w:rPr>
        <w:t xml:space="preserve"> is the </w:t>
      </w:r>
      <w:r w:rsidRPr="474386DC" w:rsidR="7FC0335F">
        <w:rPr>
          <w:rFonts w:ascii="Palatino Linotype" w:hAnsi="Palatino Linotype"/>
          <w:sz w:val="24"/>
          <w:szCs w:val="24"/>
        </w:rPr>
        <w:t>Multilateration</w:t>
      </w:r>
      <w:r w:rsidRPr="474386DC" w:rsidR="7FC0335F">
        <w:rPr>
          <w:rFonts w:ascii="Palatino Linotype" w:hAnsi="Palatino Linotype"/>
          <w:sz w:val="24"/>
          <w:szCs w:val="24"/>
        </w:rPr>
        <w:t xml:space="preserve"> </w:t>
      </w:r>
      <w:r w:rsidRPr="474386DC" w:rsidR="7FC0335F">
        <w:rPr>
          <w:rFonts w:ascii="Palatino Linotype" w:hAnsi="Palatino Linotype"/>
          <w:sz w:val="24"/>
          <w:szCs w:val="24"/>
        </w:rPr>
        <w:t>Algorithim</w:t>
      </w:r>
      <w:r w:rsidRPr="474386DC" w:rsidR="7FC0335F">
        <w:rPr>
          <w:rFonts w:ascii="Palatino Linotype" w:hAnsi="Palatino Linotype"/>
          <w:sz w:val="24"/>
          <w:szCs w:val="24"/>
        </w:rPr>
        <w:t xml:space="preserve"> which is responsible for taking the values of the TDOA Function and using them to compete the location of the pinger in relation to the sub.</w:t>
      </w:r>
    </w:p>
    <w:p w:rsidR="43A02561" w:rsidP="43A02561" w:rsidRDefault="43A02561" w14:paraId="0F6CD590" w14:textId="2656C6C3">
      <w:pPr>
        <w:ind w:firstLine="720"/>
        <w:rPr>
          <w:rFonts w:ascii="Palatino Linotype" w:hAnsi="Palatino Linotype"/>
          <w:sz w:val="24"/>
          <w:szCs w:val="24"/>
        </w:rPr>
      </w:pPr>
    </w:p>
    <w:p w:rsidR="00DD463C" w:rsidP="43A02561" w:rsidRDefault="00DD463C" w14:paraId="38794CEC" w14:textId="77777777">
      <w:pPr>
        <w:pStyle w:val="PDRH2"/>
        <w:tabs>
          <w:tab w:val="clear" w:pos="720"/>
          <w:tab w:val="clear" w:pos="1440"/>
          <w:tab w:val="left" w:pos="360"/>
        </w:tabs>
        <w:outlineLvl w:val="1"/>
        <w:rPr>
          <w:rFonts w:ascii="Palatino Linotype" w:hAnsi="Palatino Linotype"/>
          <w:b w:val="0"/>
          <w:i/>
          <w:iCs/>
          <w:sz w:val="28"/>
          <w:szCs w:val="28"/>
        </w:rPr>
      </w:pPr>
    </w:p>
    <w:p w:rsidRPr="00382956" w:rsidR="00DD463C" w:rsidP="43A02561" w:rsidRDefault="00DF5065" w14:paraId="3A2B7450" w14:textId="6670FFDF">
      <w:pPr>
        <w:jc w:val="center"/>
        <w:rPr>
          <w:rFonts w:ascii="Palatino Linotype" w:hAnsi="Palatino Linotype" w:eastAsia="Palatino Linotype" w:cs="Palatino Linotype"/>
          <w:sz w:val="24"/>
          <w:szCs w:val="24"/>
        </w:rPr>
      </w:pPr>
      <w:r>
        <w:rPr>
          <w:noProof/>
        </w:rPr>
        <w:lastRenderedPageBreak/>
        <w:drawing>
          <wp:inline distT="0" distB="0" distL="0" distR="0" wp14:anchorId="7F5E319A" wp14:editId="278560DB">
            <wp:extent cx="5666458" cy="4415116"/>
            <wp:effectExtent l="0" t="0" r="0" b="0"/>
            <wp:docPr id="140224763" name="Picture 140224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666458" cy="4415116"/>
                    </a:xfrm>
                    <a:prstGeom prst="rect">
                      <a:avLst/>
                    </a:prstGeom>
                  </pic:spPr>
                </pic:pic>
              </a:graphicData>
            </a:graphic>
          </wp:inline>
        </w:drawing>
      </w:r>
    </w:p>
    <w:p w:rsidRPr="00382956" w:rsidR="00DD463C" w:rsidP="43A02561" w:rsidRDefault="4567CC2A" w14:paraId="3AB990A1" w14:textId="7551914B">
      <w:pPr>
        <w:jc w:val="center"/>
        <w:rPr>
          <w:rFonts w:ascii="Palatino Linotype" w:hAnsi="Palatino Linotype"/>
          <w:sz w:val="24"/>
          <w:szCs w:val="24"/>
        </w:rPr>
      </w:pPr>
      <w:r w:rsidRPr="43A02561">
        <w:rPr>
          <w:rFonts w:ascii="Palatino Linotype" w:hAnsi="Palatino Linotype"/>
          <w:sz w:val="24"/>
          <w:szCs w:val="24"/>
        </w:rPr>
        <w:t>Fig</w:t>
      </w:r>
      <w:r w:rsidRPr="43A02561" w:rsidR="28BCAB79">
        <w:rPr>
          <w:rFonts w:ascii="Palatino Linotype" w:hAnsi="Palatino Linotype"/>
          <w:sz w:val="24"/>
          <w:szCs w:val="24"/>
        </w:rPr>
        <w:t>ure</w:t>
      </w:r>
      <w:r w:rsidRPr="43A02561">
        <w:rPr>
          <w:rFonts w:ascii="Palatino Linotype" w:hAnsi="Palatino Linotype"/>
          <w:sz w:val="24"/>
          <w:szCs w:val="24"/>
        </w:rPr>
        <w:t xml:space="preserve"> </w:t>
      </w:r>
      <w:r w:rsidRPr="43A02561" w:rsidR="4CC8E4F6">
        <w:rPr>
          <w:rFonts w:ascii="Palatino Linotype" w:hAnsi="Palatino Linotype"/>
          <w:sz w:val="24"/>
          <w:szCs w:val="24"/>
        </w:rPr>
        <w:t>12:</w:t>
      </w:r>
      <w:r w:rsidRPr="43A02561">
        <w:rPr>
          <w:rFonts w:ascii="Palatino Linotype" w:hAnsi="Palatino Linotype"/>
          <w:sz w:val="24"/>
          <w:szCs w:val="24"/>
        </w:rPr>
        <w:t xml:space="preserve"> Conceptual block diagram</w:t>
      </w:r>
      <w:r w:rsidRPr="43A02561" w:rsidR="41D0C4E3">
        <w:rPr>
          <w:rFonts w:ascii="Palatino Linotype" w:hAnsi="Palatino Linotype"/>
          <w:sz w:val="24"/>
          <w:szCs w:val="24"/>
        </w:rPr>
        <w:t xml:space="preserve"> [12]</w:t>
      </w:r>
    </w:p>
    <w:p w:rsidR="43A02561" w:rsidP="43A02561" w:rsidRDefault="43A02561" w14:paraId="054DE646" w14:textId="063AA1DD">
      <w:pPr>
        <w:jc w:val="center"/>
        <w:rPr>
          <w:rFonts w:ascii="Palatino Linotype" w:hAnsi="Palatino Linotype"/>
          <w:sz w:val="24"/>
          <w:szCs w:val="24"/>
        </w:rPr>
      </w:pPr>
    </w:p>
    <w:p w:rsidR="006428BD" w:rsidP="43A02561" w:rsidRDefault="006428BD" w14:paraId="5F169E90" w14:textId="77777777">
      <w:pPr>
        <w:ind w:firstLine="720"/>
        <w:rPr>
          <w:rFonts w:ascii="Palatino Linotype" w:hAnsi="Palatino Linotype"/>
          <w:i/>
          <w:iCs/>
          <w:sz w:val="24"/>
          <w:szCs w:val="24"/>
        </w:rPr>
      </w:pPr>
      <w:bookmarkStart w:name="_Toc22120044" w:id="35"/>
    </w:p>
    <w:bookmarkEnd w:id="35"/>
    <w:p w:rsidR="43A02561" w:rsidP="43A02561" w:rsidRDefault="43A02561" w14:paraId="6264E3E6" w14:textId="6A200A5B">
      <w:pPr>
        <w:ind w:firstLine="720"/>
        <w:rPr>
          <w:rFonts w:ascii="Palatino Linotype" w:hAnsi="Palatino Linotype" w:eastAsia="Palatino Linotype" w:cs="Palatino Linotype"/>
          <w:i/>
          <w:iCs/>
          <w:sz w:val="28"/>
          <w:szCs w:val="28"/>
        </w:rPr>
      </w:pPr>
    </w:p>
    <w:p w:rsidR="0713DBBE" w:rsidP="43A02561" w:rsidRDefault="0713DBBE" w14:paraId="1E120C28" w14:textId="5AC43439">
      <w:pPr>
        <w:rPr>
          <w:rFonts w:ascii="Palatino Linotype" w:hAnsi="Palatino Linotype" w:eastAsia="Palatino Linotype" w:cs="Palatino Linotype"/>
          <w:i/>
          <w:iCs/>
          <w:sz w:val="28"/>
          <w:szCs w:val="28"/>
        </w:rPr>
      </w:pPr>
      <w:r w:rsidRPr="43A02561">
        <w:rPr>
          <w:rFonts w:ascii="Palatino Linotype" w:hAnsi="Palatino Linotype" w:eastAsia="Palatino Linotype" w:cs="Palatino Linotype"/>
          <w:i/>
          <w:iCs/>
          <w:sz w:val="28"/>
          <w:szCs w:val="28"/>
        </w:rPr>
        <w:t xml:space="preserve">3.2 </w:t>
      </w:r>
      <w:r w:rsidRPr="43A02561" w:rsidR="2C837713">
        <w:rPr>
          <w:rFonts w:ascii="Palatino Linotype" w:hAnsi="Palatino Linotype" w:eastAsia="Palatino Linotype" w:cs="Palatino Linotype"/>
          <w:i/>
          <w:iCs/>
          <w:sz w:val="28"/>
          <w:szCs w:val="28"/>
        </w:rPr>
        <w:t>Subsystem 1: Audio Record [Jarred Pickens]</w:t>
      </w:r>
    </w:p>
    <w:p w:rsidR="43A02561" w:rsidP="43A02561" w:rsidRDefault="43A02561" w14:paraId="09E80B83" w14:textId="71C5BB4D">
      <w:pPr>
        <w:ind w:firstLine="576"/>
        <w:rPr>
          <w:rFonts w:ascii="Palatino Linotype" w:hAnsi="Palatino Linotype" w:eastAsia="Palatino Linotype" w:cs="Palatino Linotype"/>
          <w:i/>
          <w:iCs/>
          <w:sz w:val="28"/>
          <w:szCs w:val="28"/>
        </w:rPr>
      </w:pPr>
    </w:p>
    <w:p w:rsidR="1D8446D0" w:rsidP="43A02561" w:rsidRDefault="1D8446D0" w14:paraId="20CA8600" w14:textId="75DEFD27">
      <w:pPr>
        <w:ind w:firstLine="576"/>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The RoboSub Sound Localization System relies on the acquisition of raw audio data, which is then processed to determine the location of the sound source. The acquisition of the raw audio data is handled by the Audio R</w:t>
      </w:r>
      <w:r w:rsidRPr="43A02561" w:rsidR="32DBD45D">
        <w:rPr>
          <w:rFonts w:ascii="Palatino Linotype" w:hAnsi="Palatino Linotype" w:eastAsia="Palatino Linotype" w:cs="Palatino Linotype"/>
          <w:sz w:val="24"/>
          <w:szCs w:val="24"/>
        </w:rPr>
        <w:t>ecord subsystem.</w:t>
      </w:r>
      <w:r w:rsidRPr="43A02561" w:rsidR="174847BF">
        <w:rPr>
          <w:rFonts w:ascii="Palatino Linotype" w:hAnsi="Palatino Linotype" w:eastAsia="Palatino Linotype" w:cs="Palatino Linotype"/>
          <w:sz w:val="24"/>
          <w:szCs w:val="24"/>
        </w:rPr>
        <w:t xml:space="preserve"> The functionality of the Audio Record subsystem is detailed below in figure 13.</w:t>
      </w:r>
    </w:p>
    <w:p w:rsidR="43A02561" w:rsidP="43A02561" w:rsidRDefault="43A02561" w14:paraId="08BE52F2" w14:textId="4B240253">
      <w:pPr>
        <w:ind w:firstLine="576"/>
        <w:rPr>
          <w:rFonts w:ascii="Palatino Linotype" w:hAnsi="Palatino Linotype" w:eastAsia="Palatino Linotype" w:cs="Palatino Linotype"/>
          <w:sz w:val="24"/>
          <w:szCs w:val="24"/>
        </w:rPr>
      </w:pPr>
    </w:p>
    <w:p w:rsidR="174847BF" w:rsidP="43A02561" w:rsidRDefault="174847BF" w14:paraId="598D3437" w14:textId="09162CB5">
      <w:pPr>
        <w:ind w:firstLine="576"/>
        <w:jc w:val="center"/>
      </w:pPr>
      <w:r>
        <w:rPr>
          <w:noProof/>
        </w:rPr>
        <w:lastRenderedPageBreak/>
        <w:drawing>
          <wp:inline distT="0" distB="0" distL="0" distR="0" wp14:anchorId="4EC747CA" wp14:editId="38141AED">
            <wp:extent cx="4572000" cy="2905125"/>
            <wp:effectExtent l="0" t="0" r="0" b="0"/>
            <wp:docPr id="614663601" name="Picture 61466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rsidR="174847BF" w:rsidP="43A02561" w:rsidRDefault="174847BF" w14:paraId="295B68A8" w14:textId="1EE8F664">
      <w:pPr>
        <w:ind w:firstLine="576"/>
        <w:jc w:val="center"/>
        <w:rPr>
          <w:sz w:val="24"/>
          <w:szCs w:val="24"/>
        </w:rPr>
      </w:pPr>
      <w:r w:rsidRPr="43A02561">
        <w:rPr>
          <w:sz w:val="24"/>
          <w:szCs w:val="24"/>
        </w:rPr>
        <w:t>Figure 13: Audio Record [13]</w:t>
      </w:r>
    </w:p>
    <w:p w:rsidR="43A02561" w:rsidP="43A02561" w:rsidRDefault="43A02561" w14:paraId="3D4512C4" w14:textId="0872CAB6">
      <w:pPr>
        <w:ind w:firstLine="576"/>
        <w:jc w:val="center"/>
        <w:rPr>
          <w:sz w:val="24"/>
          <w:szCs w:val="24"/>
        </w:rPr>
      </w:pPr>
    </w:p>
    <w:p w:rsidR="0B837F3B" w:rsidP="474386DC" w:rsidRDefault="0B837F3B" w14:paraId="196C32C3" w14:textId="5CCCB032">
      <w:pPr>
        <w:ind w:firstLine="576"/>
        <w:rPr>
          <w:rFonts w:ascii="Palatino Linotype" w:hAnsi="Palatino Linotype" w:eastAsia="Palatino Linotype" w:cs="Palatino Linotype"/>
          <w:sz w:val="24"/>
          <w:szCs w:val="24"/>
        </w:rPr>
      </w:pPr>
      <w:r w:rsidRPr="474386DC" w:rsidR="0B837F3B">
        <w:rPr>
          <w:rFonts w:ascii="Palatino Linotype" w:hAnsi="Palatino Linotype" w:eastAsia="Palatino Linotype" w:cs="Palatino Linotype"/>
          <w:sz w:val="24"/>
          <w:szCs w:val="24"/>
        </w:rPr>
        <w:t>The crucial piece of hardware used in this subsystem is the Behringer UMC404HD USB audio interface device. The device enables writ</w:t>
      </w:r>
      <w:r w:rsidRPr="474386DC" w:rsidR="62BA59B8">
        <w:rPr>
          <w:rFonts w:ascii="Palatino Linotype" w:hAnsi="Palatino Linotype" w:eastAsia="Palatino Linotype" w:cs="Palatino Linotype"/>
          <w:sz w:val="24"/>
          <w:szCs w:val="24"/>
        </w:rPr>
        <w:t xml:space="preserve">ing data audio to four synchronized channels simultaneously. This specific device was chosen </w:t>
      </w:r>
      <w:r w:rsidRPr="474386DC" w:rsidR="681FBC36">
        <w:rPr>
          <w:rFonts w:ascii="Palatino Linotype" w:hAnsi="Palatino Linotype" w:eastAsia="Palatino Linotype" w:cs="Palatino Linotype"/>
          <w:sz w:val="24"/>
          <w:szCs w:val="24"/>
        </w:rPr>
        <w:t>for several reasons:</w:t>
      </w:r>
    </w:p>
    <w:p w:rsidR="681FBC36" w:rsidP="474386DC" w:rsidRDefault="681FBC36" w14:paraId="05F56072" w14:textId="0B6303D4">
      <w:pPr>
        <w:pStyle w:val="ListParagraph"/>
        <w:numPr>
          <w:ilvl w:val="0"/>
          <w:numId w:val="1"/>
        </w:numPr>
        <w:rPr>
          <w:rFonts w:ascii="Palatino Linotype" w:hAnsi="Palatino Linotype" w:eastAsia="Palatino Linotype" w:cs="Palatino Linotype"/>
          <w:sz w:val="24"/>
          <w:szCs w:val="24"/>
        </w:rPr>
      </w:pPr>
      <w:r w:rsidRPr="474386DC" w:rsidR="681FBC36">
        <w:rPr>
          <w:rFonts w:ascii="Palatino Linotype" w:hAnsi="Palatino Linotype" w:eastAsia="Palatino Linotype" w:cs="Palatino Linotype"/>
          <w:sz w:val="24"/>
          <w:szCs w:val="24"/>
        </w:rPr>
        <w:t xml:space="preserve">It </w:t>
      </w:r>
      <w:r w:rsidRPr="474386DC" w:rsidR="62BA59B8">
        <w:rPr>
          <w:rFonts w:ascii="Palatino Linotype" w:hAnsi="Palatino Linotype" w:eastAsia="Palatino Linotype" w:cs="Palatino Linotype"/>
          <w:sz w:val="24"/>
          <w:szCs w:val="24"/>
        </w:rPr>
        <w:t>accepts</w:t>
      </w:r>
      <w:r w:rsidRPr="474386DC" w:rsidR="6562563B">
        <w:rPr>
          <w:rFonts w:ascii="Palatino Linotype" w:hAnsi="Palatino Linotype" w:eastAsia="Palatino Linotype" w:cs="Palatino Linotype"/>
          <w:sz w:val="24"/>
          <w:szCs w:val="24"/>
        </w:rPr>
        <w:t xml:space="preserve"> 4 XLR inputs</w:t>
      </w:r>
      <w:r w:rsidRPr="474386DC" w:rsidR="02FC6746">
        <w:rPr>
          <w:rFonts w:ascii="Palatino Linotype" w:hAnsi="Palatino Linotype" w:eastAsia="Palatino Linotype" w:cs="Palatino Linotype"/>
          <w:sz w:val="24"/>
          <w:szCs w:val="24"/>
        </w:rPr>
        <w:t>.</w:t>
      </w:r>
      <w:r w:rsidRPr="474386DC" w:rsidR="6562563B">
        <w:rPr>
          <w:rFonts w:ascii="Palatino Linotype" w:hAnsi="Palatino Linotype" w:eastAsia="Palatino Linotype" w:cs="Palatino Linotype"/>
          <w:sz w:val="24"/>
          <w:szCs w:val="24"/>
        </w:rPr>
        <w:t xml:space="preserve"> </w:t>
      </w:r>
      <w:r w:rsidRPr="474386DC" w:rsidR="61C4417B">
        <w:rPr>
          <w:rFonts w:ascii="Palatino Linotype" w:hAnsi="Palatino Linotype" w:eastAsia="Palatino Linotype" w:cs="Palatino Linotype"/>
          <w:sz w:val="24"/>
          <w:szCs w:val="24"/>
        </w:rPr>
        <w:t>T</w:t>
      </w:r>
      <w:r w:rsidRPr="474386DC" w:rsidR="08CC33DB">
        <w:rPr>
          <w:rFonts w:ascii="Palatino Linotype" w:hAnsi="Palatino Linotype" w:eastAsia="Palatino Linotype" w:cs="Palatino Linotype"/>
          <w:sz w:val="24"/>
          <w:szCs w:val="24"/>
        </w:rPr>
        <w:t>his is necessary because t</w:t>
      </w:r>
      <w:r w:rsidRPr="474386DC" w:rsidR="6562563B">
        <w:rPr>
          <w:rFonts w:ascii="Palatino Linotype" w:hAnsi="Palatino Linotype" w:eastAsia="Palatino Linotype" w:cs="Palatino Linotype"/>
          <w:sz w:val="24"/>
          <w:szCs w:val="24"/>
        </w:rPr>
        <w:t>he hydrophones used in this system require the use of in-line amplifiers which have XLR terminations</w:t>
      </w:r>
      <w:r w:rsidRPr="474386DC" w:rsidR="401F9454">
        <w:rPr>
          <w:rFonts w:ascii="Palatino Linotype" w:hAnsi="Palatino Linotype" w:eastAsia="Palatino Linotype" w:cs="Palatino Linotype"/>
          <w:sz w:val="24"/>
          <w:szCs w:val="24"/>
        </w:rPr>
        <w:t>.</w:t>
      </w:r>
    </w:p>
    <w:p w:rsidR="11DBDC85" w:rsidP="474386DC" w:rsidRDefault="11DBDC85" w14:paraId="3E3567F6" w14:textId="13FBC3B2">
      <w:pPr>
        <w:pStyle w:val="ListParagraph"/>
        <w:numPr>
          <w:ilvl w:val="0"/>
          <w:numId w:val="1"/>
        </w:numPr>
        <w:rPr>
          <w:rFonts w:ascii="Palatino Linotype" w:hAnsi="Palatino Linotype" w:eastAsia="Palatino Linotype" w:cs="Palatino Linotype"/>
          <w:sz w:val="24"/>
          <w:szCs w:val="24"/>
        </w:rPr>
      </w:pPr>
      <w:r w:rsidRPr="474386DC" w:rsidR="11DBDC85">
        <w:rPr>
          <w:rFonts w:ascii="Palatino Linotype" w:hAnsi="Palatino Linotype" w:eastAsia="Palatino Linotype" w:cs="Palatino Linotype"/>
          <w:sz w:val="24"/>
          <w:szCs w:val="24"/>
        </w:rPr>
        <w:t>The device supplies 48 volts of phantom power, which is necessary to properly power the in-line amplifiers.</w:t>
      </w:r>
    </w:p>
    <w:p w:rsidR="11DBDC85" w:rsidP="474386DC" w:rsidRDefault="11DBDC85" w14:paraId="3E61B01A" w14:textId="414F1984">
      <w:pPr>
        <w:pStyle w:val="ListParagraph"/>
        <w:numPr>
          <w:ilvl w:val="0"/>
          <w:numId w:val="1"/>
        </w:numPr>
        <w:rPr>
          <w:rFonts w:ascii="Palatino Linotype" w:hAnsi="Palatino Linotype" w:eastAsia="Palatino Linotype" w:cs="Palatino Linotype"/>
          <w:sz w:val="24"/>
          <w:szCs w:val="24"/>
        </w:rPr>
      </w:pPr>
      <w:r w:rsidRPr="474386DC" w:rsidR="11DBDC85">
        <w:rPr>
          <w:rFonts w:ascii="Palatino Linotype" w:hAnsi="Palatino Linotype" w:eastAsia="Palatino Linotype" w:cs="Palatino Linotype"/>
          <w:sz w:val="24"/>
          <w:szCs w:val="24"/>
        </w:rPr>
        <w:t>The device accepts “line level” input, which is required due to the amplified hydrophone signals</w:t>
      </w:r>
      <w:r w:rsidRPr="474386DC" w:rsidR="4E478DDD">
        <w:rPr>
          <w:rFonts w:ascii="Palatino Linotype" w:hAnsi="Palatino Linotype" w:eastAsia="Palatino Linotype" w:cs="Palatino Linotype"/>
          <w:sz w:val="24"/>
          <w:szCs w:val="24"/>
        </w:rPr>
        <w:t>.</w:t>
      </w:r>
    </w:p>
    <w:p w:rsidR="4E478DDD" w:rsidP="474386DC" w:rsidRDefault="4E478DDD" w14:paraId="474C66D1" w14:textId="5F078C68">
      <w:pPr>
        <w:pStyle w:val="ListParagraph"/>
        <w:numPr>
          <w:ilvl w:val="0"/>
          <w:numId w:val="1"/>
        </w:numPr>
        <w:rPr>
          <w:rFonts w:ascii="Palatino Linotype" w:hAnsi="Palatino Linotype" w:eastAsia="Palatino Linotype" w:cs="Palatino Linotype"/>
          <w:sz w:val="24"/>
          <w:szCs w:val="24"/>
        </w:rPr>
      </w:pPr>
      <w:r w:rsidRPr="474386DC" w:rsidR="4E478DDD">
        <w:rPr>
          <w:rFonts w:ascii="Palatino Linotype" w:hAnsi="Palatino Linotype" w:eastAsia="Palatino Linotype" w:cs="Palatino Linotype"/>
          <w:sz w:val="24"/>
          <w:szCs w:val="24"/>
        </w:rPr>
        <w:t xml:space="preserve">The device sample rate is 192 kHz. This is the </w:t>
      </w:r>
      <w:r w:rsidRPr="474386DC" w:rsidR="4E478DDD">
        <w:rPr>
          <w:rFonts w:ascii="Palatino Linotype" w:hAnsi="Palatino Linotype" w:eastAsia="Palatino Linotype" w:cs="Palatino Linotype"/>
          <w:sz w:val="24"/>
          <w:szCs w:val="24"/>
        </w:rPr>
        <w:t>minimum</w:t>
      </w:r>
      <w:r w:rsidRPr="474386DC" w:rsidR="4E478DDD">
        <w:rPr>
          <w:rFonts w:ascii="Palatino Linotype" w:hAnsi="Palatino Linotype" w:eastAsia="Palatino Linotype" w:cs="Palatino Linotype"/>
          <w:sz w:val="24"/>
          <w:szCs w:val="24"/>
        </w:rPr>
        <w:t xml:space="preserve"> </w:t>
      </w:r>
      <w:r w:rsidRPr="474386DC" w:rsidR="7887E04D">
        <w:rPr>
          <w:rFonts w:ascii="Palatino Linotype" w:hAnsi="Palatino Linotype" w:eastAsia="Palatino Linotype" w:cs="Palatino Linotype"/>
          <w:sz w:val="24"/>
          <w:szCs w:val="24"/>
        </w:rPr>
        <w:t xml:space="preserve">usable </w:t>
      </w:r>
      <w:r w:rsidRPr="474386DC" w:rsidR="4E478DDD">
        <w:rPr>
          <w:rFonts w:ascii="Palatino Linotype" w:hAnsi="Palatino Linotype" w:eastAsia="Palatino Linotype" w:cs="Palatino Linotype"/>
          <w:sz w:val="24"/>
          <w:szCs w:val="24"/>
        </w:rPr>
        <w:t xml:space="preserve">sample rate for finding the peaks </w:t>
      </w:r>
      <w:r w:rsidRPr="474386DC" w:rsidR="27B79C34">
        <w:rPr>
          <w:rFonts w:ascii="Palatino Linotype" w:hAnsi="Palatino Linotype" w:eastAsia="Palatino Linotype" w:cs="Palatino Linotype"/>
          <w:sz w:val="24"/>
          <w:szCs w:val="24"/>
        </w:rPr>
        <w:t>in the waveforms of the ultrasonic signals emitted by the competition beacons.</w:t>
      </w:r>
      <w:r w:rsidRPr="474386DC" w:rsidR="72A57C0B">
        <w:rPr>
          <w:rFonts w:ascii="Palatino Linotype" w:hAnsi="Palatino Linotype" w:eastAsia="Palatino Linotype" w:cs="Palatino Linotype"/>
          <w:sz w:val="24"/>
          <w:szCs w:val="24"/>
        </w:rPr>
        <w:t xml:space="preserve"> </w:t>
      </w:r>
      <w:r>
        <w:tab/>
      </w:r>
      <w:r w:rsidRPr="474386DC" w:rsidR="72A57C0B">
        <w:rPr>
          <w:rFonts w:ascii="Palatino Linotype" w:hAnsi="Palatino Linotype" w:eastAsia="Palatino Linotype" w:cs="Palatino Linotype"/>
          <w:sz w:val="24"/>
          <w:szCs w:val="24"/>
        </w:rPr>
        <w:t xml:space="preserve">-The maximum frequency that will be used in competition is 40 kHz. The Nyquist </w:t>
      </w:r>
      <w:r>
        <w:tab/>
      </w:r>
      <w:r w:rsidRPr="474386DC" w:rsidR="78FDD955">
        <w:rPr>
          <w:rFonts w:ascii="Palatino Linotype" w:hAnsi="Palatino Linotype" w:eastAsia="Palatino Linotype" w:cs="Palatino Linotype"/>
          <w:sz w:val="24"/>
          <w:szCs w:val="24"/>
        </w:rPr>
        <w:t xml:space="preserve"> </w:t>
      </w:r>
      <w:r w:rsidRPr="474386DC" w:rsidR="72A57C0B">
        <w:rPr>
          <w:rFonts w:ascii="Palatino Linotype" w:hAnsi="Palatino Linotype" w:eastAsia="Palatino Linotype" w:cs="Palatino Linotype"/>
          <w:sz w:val="24"/>
          <w:szCs w:val="24"/>
        </w:rPr>
        <w:t>Rate f</w:t>
      </w:r>
      <w:r w:rsidRPr="474386DC" w:rsidR="69047DE8">
        <w:rPr>
          <w:rFonts w:ascii="Palatino Linotype" w:hAnsi="Palatino Linotype" w:eastAsia="Palatino Linotype" w:cs="Palatino Linotype"/>
          <w:sz w:val="24"/>
          <w:szCs w:val="24"/>
        </w:rPr>
        <w:t>or this frequency is 80 kHz</w:t>
      </w:r>
      <w:r w:rsidRPr="474386DC" w:rsidR="5D3FB564">
        <w:rPr>
          <w:rFonts w:ascii="Palatino Linotype" w:hAnsi="Palatino Linotype" w:eastAsia="Palatino Linotype" w:cs="Palatino Linotype"/>
          <w:sz w:val="24"/>
          <w:szCs w:val="24"/>
        </w:rPr>
        <w:t xml:space="preserve">, but the TDOA subsystem </w:t>
      </w:r>
      <w:r w:rsidRPr="474386DC" w:rsidR="69047DE8">
        <w:rPr>
          <w:rFonts w:ascii="Palatino Linotype" w:hAnsi="Palatino Linotype" w:eastAsia="Palatino Linotype" w:cs="Palatino Linotype"/>
          <w:sz w:val="24"/>
          <w:szCs w:val="24"/>
        </w:rPr>
        <w:t xml:space="preserve">uses the absolute </w:t>
      </w:r>
      <w:r>
        <w:tab/>
      </w:r>
      <w:r w:rsidRPr="474386DC" w:rsidR="69047DE8">
        <w:rPr>
          <w:rFonts w:ascii="Palatino Linotype" w:hAnsi="Palatino Linotype" w:eastAsia="Palatino Linotype" w:cs="Palatino Linotype"/>
          <w:sz w:val="24"/>
          <w:szCs w:val="24"/>
        </w:rPr>
        <w:t>values of these waveforms</w:t>
      </w:r>
      <w:r w:rsidRPr="474386DC" w:rsidR="18439510">
        <w:rPr>
          <w:rFonts w:ascii="Palatino Linotype" w:hAnsi="Palatino Linotype" w:eastAsia="Palatino Linotype" w:cs="Palatino Linotype"/>
          <w:sz w:val="24"/>
          <w:szCs w:val="24"/>
        </w:rPr>
        <w:t>. This</w:t>
      </w:r>
      <w:r w:rsidRPr="474386DC" w:rsidR="69047DE8">
        <w:rPr>
          <w:rFonts w:ascii="Palatino Linotype" w:hAnsi="Palatino Linotype" w:eastAsia="Palatino Linotype" w:cs="Palatino Linotype"/>
          <w:sz w:val="24"/>
          <w:szCs w:val="24"/>
        </w:rPr>
        <w:t xml:space="preserve"> </w:t>
      </w:r>
      <w:r w:rsidRPr="474386DC" w:rsidR="69047DE8">
        <w:rPr>
          <w:rFonts w:ascii="Palatino Linotype" w:hAnsi="Palatino Linotype" w:eastAsia="Palatino Linotype" w:cs="Palatino Linotype"/>
          <w:sz w:val="24"/>
          <w:szCs w:val="24"/>
        </w:rPr>
        <w:t>essentially doubl</w:t>
      </w:r>
      <w:r w:rsidRPr="474386DC" w:rsidR="12BA08A7">
        <w:rPr>
          <w:rFonts w:ascii="Palatino Linotype" w:hAnsi="Palatino Linotype" w:eastAsia="Palatino Linotype" w:cs="Palatino Linotype"/>
          <w:sz w:val="24"/>
          <w:szCs w:val="24"/>
        </w:rPr>
        <w:t>es</w:t>
      </w:r>
      <w:r w:rsidRPr="474386DC" w:rsidR="12BA08A7">
        <w:rPr>
          <w:rFonts w:ascii="Palatino Linotype" w:hAnsi="Palatino Linotype" w:eastAsia="Palatino Linotype" w:cs="Palatino Linotype"/>
          <w:sz w:val="24"/>
          <w:szCs w:val="24"/>
        </w:rPr>
        <w:t xml:space="preserve"> </w:t>
      </w:r>
      <w:r w:rsidRPr="474386DC" w:rsidR="69047DE8">
        <w:rPr>
          <w:rFonts w:ascii="Palatino Linotype" w:hAnsi="Palatino Linotype" w:eastAsia="Palatino Linotype" w:cs="Palatino Linotype"/>
          <w:sz w:val="24"/>
          <w:szCs w:val="24"/>
        </w:rPr>
        <w:t>the Nyquist Rate</w:t>
      </w:r>
      <w:r w:rsidRPr="474386DC" w:rsidR="28D5D7BA">
        <w:rPr>
          <w:rFonts w:ascii="Palatino Linotype" w:hAnsi="Palatino Linotype" w:eastAsia="Palatino Linotype" w:cs="Palatino Linotype"/>
          <w:sz w:val="24"/>
          <w:szCs w:val="24"/>
        </w:rPr>
        <w:t xml:space="preserve"> requirement</w:t>
      </w:r>
      <w:r w:rsidRPr="474386DC" w:rsidR="69047DE8">
        <w:rPr>
          <w:rFonts w:ascii="Palatino Linotype" w:hAnsi="Palatino Linotype" w:eastAsia="Palatino Linotype" w:cs="Palatino Linotype"/>
          <w:sz w:val="24"/>
          <w:szCs w:val="24"/>
        </w:rPr>
        <w:t xml:space="preserve"> </w:t>
      </w:r>
      <w:r>
        <w:tab/>
      </w:r>
      <w:r w:rsidRPr="474386DC" w:rsidR="69047DE8">
        <w:rPr>
          <w:rFonts w:ascii="Palatino Linotype" w:hAnsi="Palatino Linotype" w:eastAsia="Palatino Linotype" w:cs="Palatino Linotype"/>
          <w:sz w:val="24"/>
          <w:szCs w:val="24"/>
        </w:rPr>
        <w:t xml:space="preserve">for </w:t>
      </w:r>
      <w:r w:rsidRPr="474386DC" w:rsidR="39049BBD">
        <w:rPr>
          <w:rFonts w:ascii="Palatino Linotype" w:hAnsi="Palatino Linotype" w:eastAsia="Palatino Linotype" w:cs="Palatino Linotype"/>
          <w:sz w:val="24"/>
          <w:szCs w:val="24"/>
        </w:rPr>
        <w:t>the signal.</w:t>
      </w:r>
    </w:p>
    <w:p w:rsidR="0E5566E3" w:rsidP="474386DC" w:rsidRDefault="0E5566E3" w14:paraId="1D4262EA" w14:textId="18FDE814">
      <w:pPr>
        <w:pStyle w:val="ListParagraph"/>
        <w:numPr>
          <w:ilvl w:val="0"/>
          <w:numId w:val="1"/>
        </w:numPr>
        <w:rPr>
          <w:rFonts w:ascii="Palatino Linotype" w:hAnsi="Palatino Linotype" w:eastAsia="Palatino Linotype" w:cs="Palatino Linotype"/>
          <w:sz w:val="24"/>
          <w:szCs w:val="24"/>
        </w:rPr>
      </w:pPr>
      <w:r w:rsidRPr="474386DC" w:rsidR="0E5566E3">
        <w:rPr>
          <w:rFonts w:ascii="Palatino Linotype" w:hAnsi="Palatino Linotype" w:eastAsia="Palatino Linotype" w:cs="Palatino Linotype"/>
          <w:sz w:val="24"/>
          <w:szCs w:val="24"/>
        </w:rPr>
        <w:t xml:space="preserve">The Device form factor accommodates the existing </w:t>
      </w:r>
      <w:r w:rsidRPr="474386DC" w:rsidR="0E5566E3">
        <w:rPr>
          <w:rFonts w:ascii="Palatino Linotype" w:hAnsi="Palatino Linotype" w:eastAsia="Palatino Linotype" w:cs="Palatino Linotype"/>
          <w:sz w:val="24"/>
          <w:szCs w:val="24"/>
        </w:rPr>
        <w:t>RoboSub’s</w:t>
      </w:r>
      <w:r w:rsidRPr="474386DC" w:rsidR="0E5566E3">
        <w:rPr>
          <w:rFonts w:ascii="Palatino Linotype" w:hAnsi="Palatino Linotype" w:eastAsia="Palatino Linotype" w:cs="Palatino Linotype"/>
          <w:sz w:val="24"/>
          <w:szCs w:val="24"/>
        </w:rPr>
        <w:t xml:space="preserve"> watertight capsule.</w:t>
      </w:r>
    </w:p>
    <w:p w:rsidR="43A02561" w:rsidP="474386DC" w:rsidRDefault="43A02561" w14:paraId="183B766D" w14:textId="19A1E923">
      <w:pPr>
        <w:rPr>
          <w:rFonts w:ascii="Palatino Linotype" w:hAnsi="Palatino Linotype" w:eastAsia="Palatino Linotype" w:cs="Palatino Linotype"/>
          <w:sz w:val="24"/>
          <w:szCs w:val="24"/>
        </w:rPr>
      </w:pPr>
    </w:p>
    <w:p w:rsidR="0E5566E3" w:rsidP="43A02561" w:rsidRDefault="0E5566E3" w14:paraId="35EAC999" w14:textId="6AC313BA">
      <w:pPr>
        <w:rPr>
          <w:rFonts w:ascii="Palatino Linotype" w:hAnsi="Palatino Linotype" w:eastAsia="Palatino Linotype" w:cs="Palatino Linotype"/>
          <w:sz w:val="24"/>
          <w:szCs w:val="24"/>
        </w:rPr>
      </w:pPr>
      <w:r w:rsidRPr="474386DC" w:rsidR="0E5566E3">
        <w:rPr>
          <w:rFonts w:ascii="Palatino Linotype" w:hAnsi="Palatino Linotype" w:eastAsia="Palatino Linotype" w:cs="Palatino Linotype"/>
          <w:sz w:val="24"/>
          <w:szCs w:val="24"/>
        </w:rPr>
        <w:t xml:space="preserve">As </w:t>
      </w:r>
      <w:r w:rsidRPr="474386DC" w:rsidR="0B30689C">
        <w:rPr>
          <w:rFonts w:ascii="Palatino Linotype" w:hAnsi="Palatino Linotype" w:eastAsia="Palatino Linotype" w:cs="Palatino Linotype"/>
          <w:sz w:val="24"/>
          <w:szCs w:val="24"/>
        </w:rPr>
        <w:t>illustrated</w:t>
      </w:r>
      <w:r w:rsidRPr="474386DC" w:rsidR="0E5566E3">
        <w:rPr>
          <w:rFonts w:ascii="Palatino Linotype" w:hAnsi="Palatino Linotype" w:eastAsia="Palatino Linotype" w:cs="Palatino Linotype"/>
          <w:sz w:val="24"/>
          <w:szCs w:val="24"/>
        </w:rPr>
        <w:t xml:space="preserve"> above in figure 13, </w:t>
      </w:r>
      <w:r w:rsidRPr="474386DC" w:rsidR="0B2A3735">
        <w:rPr>
          <w:rFonts w:ascii="Palatino Linotype" w:hAnsi="Palatino Linotype" w:eastAsia="Palatino Linotype" w:cs="Palatino Linotype"/>
          <w:sz w:val="24"/>
          <w:szCs w:val="24"/>
        </w:rPr>
        <w:t xml:space="preserve">the audio record subsystem accepts raw audio input from the four hydrophones in the sensor </w:t>
      </w:r>
      <w:r w:rsidRPr="474386DC" w:rsidR="66AD4A2C">
        <w:rPr>
          <w:rFonts w:ascii="Palatino Linotype" w:hAnsi="Palatino Linotype" w:eastAsia="Palatino Linotype" w:cs="Palatino Linotype"/>
          <w:sz w:val="24"/>
          <w:szCs w:val="24"/>
        </w:rPr>
        <w:t>array and</w:t>
      </w:r>
      <w:r w:rsidRPr="474386DC" w:rsidR="0B2A3735">
        <w:rPr>
          <w:rFonts w:ascii="Palatino Linotype" w:hAnsi="Palatino Linotype" w:eastAsia="Palatino Linotype" w:cs="Palatino Linotype"/>
          <w:sz w:val="24"/>
          <w:szCs w:val="24"/>
        </w:rPr>
        <w:t xml:space="preserve"> writes 2.5 seconds of audio to </w:t>
      </w:r>
      <w:r w:rsidRPr="474386DC" w:rsidR="3725BCC3">
        <w:rPr>
          <w:rFonts w:ascii="Palatino Linotype" w:hAnsi="Palatino Linotype" w:eastAsia="Palatino Linotype" w:cs="Palatino Linotype"/>
          <w:sz w:val="24"/>
          <w:szCs w:val="24"/>
        </w:rPr>
        <w:t>four numeric arrays each time it is called.</w:t>
      </w:r>
    </w:p>
    <w:p w:rsidRPr="00FE77FF" w:rsidR="00DD463C" w:rsidP="43A02561" w:rsidRDefault="320995FE" w14:paraId="4E2FCD55" w14:textId="210EC3E7">
      <w:pPr>
        <w:pStyle w:val="Heading2"/>
        <w:numPr>
          <w:numId w:val="0"/>
        </w:numPr>
      </w:pPr>
      <w:bookmarkStart w:name="_Toc53250955" w:id="37"/>
      <w:bookmarkStart w:name="_Toc526440930" w:id="260143193"/>
      <w:bookmarkStart w:name="_Toc259699004" w:id="1413557003"/>
      <w:bookmarkStart w:name="_Toc145989747" w:id="163470307"/>
      <w:bookmarkStart w:name="_Toc267751589" w:id="57340369"/>
      <w:bookmarkStart w:name="_Toc350134263" w:id="1210751185"/>
      <w:bookmarkStart w:name="_Toc2043830952" w:id="1710063194"/>
      <w:bookmarkStart w:name="_Toc148665608" w:id="325631801"/>
      <w:bookmarkStart w:name="_Toc224577364" w:id="1465819541"/>
      <w:bookmarkStart w:name="_Toc154110514" w:id="1303060895"/>
      <w:bookmarkStart w:name="_Toc2066552075" w:id="630924145"/>
      <w:bookmarkStart w:name="_Toc213094904" w:id="267339531"/>
      <w:bookmarkStart w:name="_Toc1569712255" w:id="1682978022"/>
      <w:r w:rsidR="320995FE">
        <w:rPr/>
        <w:t xml:space="preserve">3.3 </w:t>
      </w:r>
      <w:r w:rsidR="1E9C59C9">
        <w:rPr/>
        <w:t xml:space="preserve">Subsystem </w:t>
      </w:r>
      <w:r w:rsidR="301EFC4C">
        <w:rPr/>
        <w:t>2</w:t>
      </w:r>
      <w:r w:rsidR="00866BD7">
        <w:rPr/>
        <w:t xml:space="preserve">: </w:t>
      </w:r>
      <w:r w:rsidR="471B00F9">
        <w:rPr/>
        <w:t>Frequency Filter</w:t>
      </w:r>
      <w:r w:rsidR="00866BD7">
        <w:rPr/>
        <w:t xml:space="preserve"> [</w:t>
      </w:r>
      <w:r w:rsidR="744F468C">
        <w:rPr/>
        <w:t>Jarred Pickens</w:t>
      </w:r>
      <w:r w:rsidR="00866BD7">
        <w:rPr/>
        <w:t>]</w:t>
      </w:r>
      <w:bookmarkEnd w:id="37"/>
      <w:bookmarkEnd w:id="260143193"/>
      <w:bookmarkEnd w:id="1413557003"/>
      <w:bookmarkEnd w:id="163470307"/>
      <w:bookmarkEnd w:id="57340369"/>
      <w:bookmarkEnd w:id="1210751185"/>
      <w:bookmarkEnd w:id="1710063194"/>
      <w:bookmarkEnd w:id="325631801"/>
      <w:bookmarkEnd w:id="1465819541"/>
      <w:bookmarkEnd w:id="1303060895"/>
      <w:bookmarkEnd w:id="630924145"/>
      <w:bookmarkEnd w:id="267339531"/>
      <w:bookmarkEnd w:id="1682978022"/>
    </w:p>
    <w:p w:rsidR="1496CF5C" w:rsidP="43A02561" w:rsidRDefault="1496CF5C" w14:paraId="61ADAC99" w14:textId="66392657"/>
    <w:p w:rsidR="1496CF5C" w:rsidP="43A02561" w:rsidRDefault="1496CF5C" w14:paraId="07E2B074" w14:textId="34BCA994">
      <w:pPr>
        <w:ind w:firstLine="720"/>
        <w:rPr>
          <w:rFonts w:ascii="Palatino Linotype" w:hAnsi="Palatino Linotype"/>
          <w:sz w:val="24"/>
          <w:szCs w:val="24"/>
        </w:rPr>
      </w:pPr>
      <w:r w:rsidRPr="474386DC" w:rsidR="1496CF5C">
        <w:rPr>
          <w:rFonts w:ascii="Palatino Linotype" w:hAnsi="Palatino Linotype"/>
          <w:sz w:val="24"/>
          <w:szCs w:val="24"/>
        </w:rPr>
        <w:t xml:space="preserve">The </w:t>
      </w:r>
      <w:r w:rsidRPr="474386DC" w:rsidR="198D6930">
        <w:rPr>
          <w:rFonts w:ascii="Palatino Linotype" w:hAnsi="Palatino Linotype"/>
          <w:sz w:val="24"/>
          <w:szCs w:val="24"/>
        </w:rPr>
        <w:t xml:space="preserve">pinger selection functionality is carried out by the audio processing subsystem block shown above in </w:t>
      </w:r>
      <w:r w:rsidRPr="474386DC" w:rsidR="00352E9F">
        <w:rPr>
          <w:rFonts w:ascii="Palatino Linotype" w:hAnsi="Palatino Linotype"/>
          <w:sz w:val="24"/>
          <w:szCs w:val="24"/>
        </w:rPr>
        <w:t>F</w:t>
      </w:r>
      <w:r w:rsidRPr="474386DC" w:rsidR="00352E9F">
        <w:rPr>
          <w:rFonts w:ascii="Palatino Linotype" w:hAnsi="Palatino Linotype"/>
          <w:sz w:val="24"/>
          <w:szCs w:val="24"/>
        </w:rPr>
        <w:t xml:space="preserve">igure </w:t>
      </w:r>
      <w:r w:rsidRPr="474386DC" w:rsidR="198D6930">
        <w:rPr>
          <w:rFonts w:ascii="Palatino Linotype" w:hAnsi="Palatino Linotype"/>
          <w:sz w:val="24"/>
          <w:szCs w:val="24"/>
        </w:rPr>
        <w:t>12</w:t>
      </w:r>
      <w:r w:rsidRPr="474386DC" w:rsidR="60AA22E4">
        <w:rPr>
          <w:rFonts w:ascii="Palatino Linotype" w:hAnsi="Palatino Linotype"/>
          <w:sz w:val="24"/>
          <w:szCs w:val="24"/>
        </w:rPr>
        <w:t>, and functions as shown in figure 1</w:t>
      </w:r>
      <w:r w:rsidRPr="474386DC" w:rsidR="5345306D">
        <w:rPr>
          <w:rFonts w:ascii="Palatino Linotype" w:hAnsi="Palatino Linotype"/>
          <w:sz w:val="24"/>
          <w:szCs w:val="24"/>
        </w:rPr>
        <w:t>4</w:t>
      </w:r>
      <w:r w:rsidRPr="474386DC" w:rsidR="60AA22E4">
        <w:rPr>
          <w:rFonts w:ascii="Palatino Linotype" w:hAnsi="Palatino Linotype"/>
          <w:sz w:val="24"/>
          <w:szCs w:val="24"/>
        </w:rPr>
        <w:t xml:space="preserve"> below</w:t>
      </w:r>
      <w:r w:rsidRPr="474386DC" w:rsidR="198D6930">
        <w:rPr>
          <w:rFonts w:ascii="Palatino Linotype" w:hAnsi="Palatino Linotype"/>
          <w:sz w:val="24"/>
          <w:szCs w:val="24"/>
        </w:rPr>
        <w:t>. The audio processing subsystem consists of</w:t>
      </w:r>
      <w:r w:rsidRPr="474386DC" w:rsidR="207831B6">
        <w:rPr>
          <w:rFonts w:ascii="Palatino Linotype" w:hAnsi="Palatino Linotype"/>
          <w:sz w:val="24"/>
          <w:szCs w:val="24"/>
        </w:rPr>
        <w:t xml:space="preserve"> a Behringer UMC404HD</w:t>
      </w:r>
      <w:r w:rsidRPr="474386DC" w:rsidR="198D6930">
        <w:rPr>
          <w:rFonts w:ascii="Palatino Linotype" w:hAnsi="Palatino Linotype"/>
          <w:sz w:val="24"/>
          <w:szCs w:val="24"/>
        </w:rPr>
        <w:t xml:space="preserve"> </w:t>
      </w:r>
      <w:r w:rsidRPr="474386DC" w:rsidR="4125BF1D">
        <w:rPr>
          <w:rFonts w:ascii="Palatino Linotype" w:hAnsi="Palatino Linotype"/>
          <w:sz w:val="24"/>
          <w:szCs w:val="24"/>
        </w:rPr>
        <w:t>four channel USB audio interface</w:t>
      </w:r>
      <w:r w:rsidRPr="474386DC" w:rsidR="4A345204">
        <w:rPr>
          <w:rFonts w:ascii="Palatino Linotype" w:hAnsi="Palatino Linotype"/>
          <w:sz w:val="24"/>
          <w:szCs w:val="24"/>
        </w:rPr>
        <w:t xml:space="preserve"> device and </w:t>
      </w:r>
      <w:r w:rsidRPr="474386DC" w:rsidR="4A345204">
        <w:rPr>
          <w:rFonts w:ascii="Palatino Linotype" w:hAnsi="Palatino Linotype"/>
          <w:sz w:val="24"/>
          <w:szCs w:val="24"/>
        </w:rPr>
        <w:t>MatLab</w:t>
      </w:r>
      <w:r w:rsidRPr="474386DC" w:rsidR="4A345204">
        <w:rPr>
          <w:rFonts w:ascii="Palatino Linotype" w:hAnsi="Palatino Linotype"/>
          <w:sz w:val="24"/>
          <w:szCs w:val="24"/>
        </w:rPr>
        <w:t xml:space="preserve"> </w:t>
      </w:r>
      <w:r w:rsidRPr="474386DC" w:rsidR="3B3521C1">
        <w:rPr>
          <w:rFonts w:ascii="Palatino Linotype" w:hAnsi="Palatino Linotype"/>
          <w:sz w:val="24"/>
          <w:szCs w:val="24"/>
        </w:rPr>
        <w:t>code.</w:t>
      </w:r>
      <w:r w:rsidRPr="474386DC" w:rsidR="4A345204">
        <w:rPr>
          <w:rFonts w:ascii="Palatino Linotype" w:hAnsi="Palatino Linotype"/>
          <w:sz w:val="24"/>
          <w:szCs w:val="24"/>
        </w:rPr>
        <w:t xml:space="preserve"> </w:t>
      </w:r>
      <w:r w:rsidRPr="474386DC" w:rsidR="758AF6EE">
        <w:rPr>
          <w:rFonts w:ascii="Palatino Linotype" w:hAnsi="Palatino Linotype"/>
          <w:sz w:val="24"/>
          <w:szCs w:val="24"/>
        </w:rPr>
        <w:t>The MatLab code will</w:t>
      </w:r>
      <w:r w:rsidRPr="474386DC" w:rsidR="4A345204">
        <w:rPr>
          <w:rFonts w:ascii="Palatino Linotype" w:hAnsi="Palatino Linotype"/>
          <w:sz w:val="24"/>
          <w:szCs w:val="24"/>
        </w:rPr>
        <w:t xml:space="preserve"> instantiate the device, record synchronize</w:t>
      </w:r>
      <w:r w:rsidRPr="474386DC" w:rsidR="557C18C4">
        <w:rPr>
          <w:rFonts w:ascii="Palatino Linotype" w:hAnsi="Palatino Linotype"/>
          <w:sz w:val="24"/>
          <w:szCs w:val="24"/>
        </w:rPr>
        <w:t>d</w:t>
      </w:r>
      <w:r w:rsidRPr="474386DC" w:rsidR="4A345204">
        <w:rPr>
          <w:rFonts w:ascii="Palatino Linotype" w:hAnsi="Palatino Linotype"/>
          <w:sz w:val="24"/>
          <w:szCs w:val="24"/>
        </w:rPr>
        <w:t xml:space="preserve"> audio data from each of the four </w:t>
      </w:r>
      <w:r w:rsidRPr="474386DC" w:rsidR="2F44AD01">
        <w:rPr>
          <w:rFonts w:ascii="Palatino Linotype" w:hAnsi="Palatino Linotype"/>
          <w:sz w:val="24"/>
          <w:szCs w:val="24"/>
        </w:rPr>
        <w:t>hydrophones in the</w:t>
      </w:r>
      <w:r w:rsidRPr="474386DC" w:rsidR="4A345204">
        <w:rPr>
          <w:rFonts w:ascii="Palatino Linotype" w:hAnsi="Palatino Linotype"/>
          <w:sz w:val="24"/>
          <w:szCs w:val="24"/>
        </w:rPr>
        <w:t xml:space="preserve"> </w:t>
      </w:r>
      <w:r w:rsidRPr="474386DC" w:rsidR="3D40F618">
        <w:rPr>
          <w:rFonts w:ascii="Palatino Linotype" w:hAnsi="Palatino Linotype"/>
          <w:sz w:val="24"/>
          <w:szCs w:val="24"/>
        </w:rPr>
        <w:t>array and</w:t>
      </w:r>
      <w:r w:rsidRPr="474386DC" w:rsidR="080C38FB">
        <w:rPr>
          <w:rFonts w:ascii="Palatino Linotype" w:hAnsi="Palatino Linotype"/>
          <w:sz w:val="24"/>
          <w:szCs w:val="24"/>
        </w:rPr>
        <w:t xml:space="preserve"> filter the raw audio data for a specified frequency. </w:t>
      </w:r>
      <w:r w:rsidRPr="474386DC" w:rsidR="26D08F00">
        <w:rPr>
          <w:rFonts w:ascii="Palatino Linotype" w:hAnsi="Palatino Linotype"/>
          <w:sz w:val="24"/>
          <w:szCs w:val="24"/>
        </w:rPr>
        <w:t xml:space="preserve">The raw and filtered audio is provided to the TDOA subsystem in numeric array format. </w:t>
      </w:r>
      <w:r w:rsidRPr="474386DC" w:rsidR="080C38FB">
        <w:rPr>
          <w:rFonts w:ascii="Palatino Linotype" w:hAnsi="Palatino Linotype"/>
          <w:sz w:val="24"/>
          <w:szCs w:val="24"/>
        </w:rPr>
        <w:t xml:space="preserve">The specified </w:t>
      </w:r>
      <w:r w:rsidRPr="474386DC" w:rsidR="6B57D873">
        <w:rPr>
          <w:rFonts w:ascii="Palatino Linotype" w:hAnsi="Palatino Linotype"/>
          <w:sz w:val="24"/>
          <w:szCs w:val="24"/>
        </w:rPr>
        <w:t xml:space="preserve">filtration </w:t>
      </w:r>
      <w:r w:rsidRPr="474386DC" w:rsidR="080C38FB">
        <w:rPr>
          <w:rFonts w:ascii="Palatino Linotype" w:hAnsi="Palatino Linotype"/>
          <w:sz w:val="24"/>
          <w:szCs w:val="24"/>
        </w:rPr>
        <w:t xml:space="preserve">frequency is that of the pinger which is relevant to the current stage of the </w:t>
      </w:r>
      <w:r w:rsidRPr="474386DC" w:rsidR="080C38FB">
        <w:rPr>
          <w:rFonts w:ascii="Palatino Linotype" w:hAnsi="Palatino Linotype"/>
          <w:sz w:val="24"/>
          <w:szCs w:val="24"/>
        </w:rPr>
        <w:t>NavSea</w:t>
      </w:r>
      <w:r w:rsidRPr="474386DC" w:rsidR="080C38FB">
        <w:rPr>
          <w:rFonts w:ascii="Palatino Linotype" w:hAnsi="Palatino Linotype"/>
          <w:sz w:val="24"/>
          <w:szCs w:val="24"/>
        </w:rPr>
        <w:t xml:space="preserve"> </w:t>
      </w:r>
      <w:r w:rsidRPr="474386DC" w:rsidR="080C38FB">
        <w:rPr>
          <w:rFonts w:ascii="Palatino Linotype" w:hAnsi="Palatino Linotype"/>
          <w:sz w:val="24"/>
          <w:szCs w:val="24"/>
        </w:rPr>
        <w:t>Robo</w:t>
      </w:r>
      <w:r w:rsidRPr="474386DC" w:rsidR="532B8616">
        <w:rPr>
          <w:rFonts w:ascii="Palatino Linotype" w:hAnsi="Palatino Linotype"/>
          <w:sz w:val="24"/>
          <w:szCs w:val="24"/>
        </w:rPr>
        <w:t>S</w:t>
      </w:r>
      <w:r w:rsidRPr="474386DC" w:rsidR="080C38FB">
        <w:rPr>
          <w:rFonts w:ascii="Palatino Linotype" w:hAnsi="Palatino Linotype"/>
          <w:sz w:val="24"/>
          <w:szCs w:val="24"/>
        </w:rPr>
        <w:t>ub</w:t>
      </w:r>
      <w:r w:rsidRPr="474386DC" w:rsidR="080C38FB">
        <w:rPr>
          <w:rFonts w:ascii="Palatino Linotype" w:hAnsi="Palatino Linotype"/>
          <w:sz w:val="24"/>
          <w:szCs w:val="24"/>
        </w:rPr>
        <w:t xml:space="preserve"> </w:t>
      </w:r>
      <w:r w:rsidRPr="474386DC" w:rsidR="080C38FB">
        <w:rPr>
          <w:rFonts w:ascii="Palatino Linotype" w:hAnsi="Palatino Linotype"/>
          <w:sz w:val="24"/>
          <w:szCs w:val="24"/>
        </w:rPr>
        <w:t>competition.</w:t>
      </w:r>
    </w:p>
    <w:p w:rsidR="43A02561" w:rsidP="43A02561" w:rsidRDefault="43A02561" w14:paraId="262895F4" w14:textId="5FB05E5F">
      <w:pPr>
        <w:ind w:firstLine="720"/>
        <w:rPr>
          <w:rFonts w:ascii="Palatino Linotype" w:hAnsi="Palatino Linotype"/>
          <w:sz w:val="24"/>
          <w:szCs w:val="24"/>
        </w:rPr>
      </w:pPr>
    </w:p>
    <w:p w:rsidR="37F7914E" w:rsidP="43A02561" w:rsidRDefault="37F7914E" w14:paraId="73818870" w14:textId="37ED43DE">
      <w:pPr>
        <w:ind w:firstLine="720"/>
        <w:jc w:val="center"/>
      </w:pPr>
      <w:r>
        <w:rPr>
          <w:noProof/>
        </w:rPr>
        <w:drawing>
          <wp:inline distT="0" distB="0" distL="0" distR="0" wp14:anchorId="6D65759D" wp14:editId="4A9C5517">
            <wp:extent cx="4572000" cy="3638550"/>
            <wp:effectExtent l="0" t="0" r="0" b="0"/>
            <wp:docPr id="1804349532" name="Picture 180434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3638550"/>
                    </a:xfrm>
                    <a:prstGeom prst="rect">
                      <a:avLst/>
                    </a:prstGeom>
                  </pic:spPr>
                </pic:pic>
              </a:graphicData>
            </a:graphic>
          </wp:inline>
        </w:drawing>
      </w:r>
    </w:p>
    <w:p w:rsidR="37F7914E" w:rsidP="43A02561" w:rsidRDefault="37F7914E" w14:paraId="7676E80D" w14:textId="4F053D01">
      <w:pPr>
        <w:ind w:firstLine="720"/>
        <w:jc w:val="center"/>
        <w:rPr>
          <w:sz w:val="24"/>
          <w:szCs w:val="24"/>
        </w:rPr>
      </w:pPr>
      <w:r w:rsidRPr="43A02561">
        <w:rPr>
          <w:sz w:val="24"/>
          <w:szCs w:val="24"/>
        </w:rPr>
        <w:t>Figure 1</w:t>
      </w:r>
      <w:r w:rsidRPr="43A02561" w:rsidR="5C641D7D">
        <w:rPr>
          <w:sz w:val="24"/>
          <w:szCs w:val="24"/>
        </w:rPr>
        <w:t>4</w:t>
      </w:r>
      <w:r w:rsidRPr="43A02561">
        <w:rPr>
          <w:sz w:val="24"/>
          <w:szCs w:val="24"/>
        </w:rPr>
        <w:t>: Frequency Filter Flowchart</w:t>
      </w:r>
      <w:r w:rsidRPr="43A02561" w:rsidR="05CED3AE">
        <w:rPr>
          <w:sz w:val="24"/>
          <w:szCs w:val="24"/>
        </w:rPr>
        <w:t xml:space="preserve"> [14]</w:t>
      </w:r>
    </w:p>
    <w:p w:rsidR="43A02561" w:rsidP="43A02561" w:rsidRDefault="43A02561" w14:paraId="1C17430D" w14:textId="7C6EC147">
      <w:pPr>
        <w:ind w:firstLine="720"/>
        <w:rPr>
          <w:rFonts w:ascii="Palatino Linotype" w:hAnsi="Palatino Linotype"/>
          <w:sz w:val="24"/>
          <w:szCs w:val="24"/>
        </w:rPr>
      </w:pPr>
    </w:p>
    <w:p w:rsidR="5CBF6730" w:rsidP="78E4F89D" w:rsidRDefault="30B273FC" w14:paraId="74115C3B" w14:textId="22859FD3">
      <w:pPr>
        <w:ind w:firstLine="720"/>
        <w:rPr>
          <w:rFonts w:ascii="Palatino Linotype" w:hAnsi="Palatino Linotype"/>
          <w:sz w:val="24"/>
          <w:szCs w:val="24"/>
        </w:rPr>
      </w:pPr>
      <w:r w:rsidRPr="474386DC" w:rsidR="30B273FC">
        <w:rPr>
          <w:rFonts w:ascii="Palatino Linotype" w:hAnsi="Palatino Linotype"/>
          <w:sz w:val="24"/>
          <w:szCs w:val="24"/>
        </w:rPr>
        <w:t xml:space="preserve">Raw audio data is read from the four hydrophones into their assigned channels on the UMC404HD USB audio interface, and a </w:t>
      </w:r>
      <w:r w:rsidRPr="474386DC" w:rsidR="78FA8E84">
        <w:rPr>
          <w:rFonts w:ascii="Palatino Linotype" w:hAnsi="Palatino Linotype"/>
          <w:sz w:val="24"/>
          <w:szCs w:val="24"/>
        </w:rPr>
        <w:t>four</w:t>
      </w:r>
      <w:r w:rsidRPr="474386DC" w:rsidR="16B4569F">
        <w:rPr>
          <w:rFonts w:ascii="Palatino Linotype" w:hAnsi="Palatino Linotype"/>
          <w:sz w:val="24"/>
          <w:szCs w:val="24"/>
        </w:rPr>
        <w:t>-</w:t>
      </w:r>
      <w:r w:rsidRPr="474386DC" w:rsidR="30B273FC">
        <w:rPr>
          <w:rFonts w:ascii="Palatino Linotype" w:hAnsi="Palatino Linotype"/>
          <w:sz w:val="24"/>
          <w:szCs w:val="24"/>
        </w:rPr>
        <w:t>channel numeric array is produced</w:t>
      </w:r>
      <w:r w:rsidRPr="474386DC" w:rsidR="5BB55677">
        <w:rPr>
          <w:rFonts w:ascii="Palatino Linotype" w:hAnsi="Palatino Linotype"/>
          <w:sz w:val="24"/>
          <w:szCs w:val="24"/>
        </w:rPr>
        <w:t>.</w:t>
      </w:r>
      <w:r w:rsidRPr="474386DC" w:rsidR="13C4241F">
        <w:rPr>
          <w:rFonts w:ascii="Palatino Linotype" w:hAnsi="Palatino Linotype"/>
          <w:sz w:val="24"/>
          <w:szCs w:val="24"/>
        </w:rPr>
        <w:t xml:space="preserve"> The four</w:t>
      </w:r>
      <w:r w:rsidRPr="474386DC" w:rsidR="00DA36C1">
        <w:rPr>
          <w:rFonts w:ascii="Palatino Linotype" w:hAnsi="Palatino Linotype"/>
          <w:sz w:val="24"/>
          <w:szCs w:val="24"/>
        </w:rPr>
        <w:t>-</w:t>
      </w:r>
      <w:r w:rsidRPr="474386DC" w:rsidR="13C4241F">
        <w:rPr>
          <w:rFonts w:ascii="Palatino Linotype" w:hAnsi="Palatino Linotype"/>
          <w:sz w:val="24"/>
          <w:szCs w:val="24"/>
        </w:rPr>
        <w:t>channel numeric array is split into four single</w:t>
      </w:r>
      <w:r w:rsidRPr="474386DC" w:rsidR="2E3143B2">
        <w:rPr>
          <w:rFonts w:ascii="Palatino Linotype" w:hAnsi="Palatino Linotype"/>
          <w:sz w:val="24"/>
          <w:szCs w:val="24"/>
        </w:rPr>
        <w:t>-</w:t>
      </w:r>
      <w:r w:rsidRPr="474386DC" w:rsidR="13C4241F">
        <w:rPr>
          <w:rFonts w:ascii="Palatino Linotype" w:hAnsi="Palatino Linotype"/>
          <w:sz w:val="24"/>
          <w:szCs w:val="24"/>
        </w:rPr>
        <w:t xml:space="preserve">channel numeric arrays </w:t>
      </w:r>
      <w:r w:rsidRPr="474386DC" w:rsidR="13C4241F">
        <w:rPr>
          <w:rFonts w:ascii="Palatino Linotype" w:hAnsi="Palatino Linotype"/>
          <w:sz w:val="24"/>
          <w:szCs w:val="24"/>
        </w:rPr>
        <w:t>representing</w:t>
      </w:r>
      <w:r w:rsidRPr="474386DC" w:rsidR="13C4241F">
        <w:rPr>
          <w:rFonts w:ascii="Palatino Linotype" w:hAnsi="Palatino Linotype"/>
          <w:sz w:val="24"/>
          <w:szCs w:val="24"/>
        </w:rPr>
        <w:t xml:space="preserve"> their corresponding hydrophone’s raw audio data.</w:t>
      </w:r>
      <w:r w:rsidRPr="474386DC" w:rsidR="5BB55677">
        <w:rPr>
          <w:rFonts w:ascii="Palatino Linotype" w:hAnsi="Palatino Linotype"/>
          <w:sz w:val="24"/>
          <w:szCs w:val="24"/>
        </w:rPr>
        <w:t xml:space="preserve"> </w:t>
      </w:r>
      <w:r w:rsidRPr="474386DC" w:rsidR="1FF19751">
        <w:rPr>
          <w:rFonts w:ascii="Palatino Linotype" w:hAnsi="Palatino Linotype"/>
          <w:sz w:val="24"/>
          <w:szCs w:val="24"/>
        </w:rPr>
        <w:t xml:space="preserve">A bandpass filter is applied to each </w:t>
      </w:r>
      <w:r w:rsidRPr="474386DC" w:rsidR="502B45E1">
        <w:rPr>
          <w:rFonts w:ascii="Palatino Linotype" w:hAnsi="Palatino Linotype"/>
          <w:sz w:val="24"/>
          <w:szCs w:val="24"/>
        </w:rPr>
        <w:t>single-channel numeric array which preserves the specified frequency data (specified</w:t>
      </w:r>
      <w:r w:rsidRPr="474386DC" w:rsidR="417C903E">
        <w:rPr>
          <w:rFonts w:ascii="Palatino Linotype" w:hAnsi="Palatino Linotype"/>
          <w:sz w:val="24"/>
          <w:szCs w:val="24"/>
        </w:rPr>
        <w:t xml:space="preserve"> frequencies are between 25 kHz and 40 kHz) and filters out all other frequency data.</w:t>
      </w:r>
      <w:r w:rsidRPr="474386DC" w:rsidR="4F1C4D4A">
        <w:rPr>
          <w:rFonts w:ascii="Palatino Linotype" w:hAnsi="Palatino Linotype"/>
          <w:sz w:val="24"/>
          <w:szCs w:val="24"/>
        </w:rPr>
        <w:t xml:space="preserve"> The TDOA subsystem will make use of both the filtered and raw audio data to determine TDOA values that will be used by the </w:t>
      </w:r>
      <w:r w:rsidRPr="474386DC" w:rsidR="4F1C4D4A">
        <w:rPr>
          <w:rFonts w:ascii="Palatino Linotype" w:hAnsi="Palatino Linotype"/>
          <w:sz w:val="24"/>
          <w:szCs w:val="24"/>
        </w:rPr>
        <w:t>multilateration</w:t>
      </w:r>
      <w:r w:rsidRPr="474386DC" w:rsidR="4F1C4D4A">
        <w:rPr>
          <w:rFonts w:ascii="Palatino Linotype" w:hAnsi="Palatino Linotype"/>
          <w:sz w:val="24"/>
          <w:szCs w:val="24"/>
        </w:rPr>
        <w:t xml:space="preserve"> algorithm</w:t>
      </w:r>
      <w:r w:rsidRPr="474386DC" w:rsidR="1019F26B">
        <w:rPr>
          <w:rFonts w:ascii="Palatino Linotype" w:hAnsi="Palatino Linotype"/>
          <w:sz w:val="24"/>
          <w:szCs w:val="24"/>
        </w:rPr>
        <w:t>.</w:t>
      </w:r>
    </w:p>
    <w:p w:rsidR="43A02561" w:rsidP="43A02561" w:rsidRDefault="43A02561" w14:paraId="08130D3C" w14:textId="3362B600">
      <w:pPr>
        <w:ind w:firstLine="720"/>
        <w:rPr>
          <w:rFonts w:ascii="Palatino Linotype" w:hAnsi="Palatino Linotype"/>
          <w:sz w:val="24"/>
          <w:szCs w:val="24"/>
        </w:rPr>
      </w:pPr>
    </w:p>
    <w:p w:rsidRPr="00FE77FF" w:rsidR="00DD463C" w:rsidP="43A02561" w:rsidRDefault="4EF01360" w14:paraId="404D284E" w14:textId="0D475CD9">
      <w:pPr>
        <w:pStyle w:val="Heading2"/>
        <w:numPr>
          <w:numId w:val="0"/>
        </w:numPr>
      </w:pPr>
      <w:bookmarkStart w:name="_Toc53250956" w:id="46"/>
      <w:bookmarkStart w:name="_Toc2094695128" w:id="1842476605"/>
      <w:bookmarkStart w:name="_Toc1704446077" w:id="122528622"/>
      <w:bookmarkStart w:name="_Toc657073485" w:id="722439691"/>
      <w:bookmarkStart w:name="_Toc1262619792" w:id="1379047732"/>
      <w:bookmarkStart w:name="_Toc1327345448" w:id="1835966420"/>
      <w:bookmarkStart w:name="_Toc1825066722" w:id="1016078187"/>
      <w:bookmarkStart w:name="_Toc862754130" w:id="1142815688"/>
      <w:bookmarkStart w:name="_Toc704648161" w:id="1579221575"/>
      <w:bookmarkStart w:name="_Toc1949428065" w:id="1927774103"/>
      <w:bookmarkStart w:name="_Toc1171079479" w:id="1927767077"/>
      <w:bookmarkStart w:name="_Toc1757951191" w:id="1832246804"/>
      <w:bookmarkStart w:name="_Toc311219457" w:id="325463756"/>
      <w:r w:rsidR="4EF01360">
        <w:rPr/>
        <w:t xml:space="preserve">3.4 </w:t>
      </w:r>
      <w:r w:rsidR="1E9C59C9">
        <w:rPr/>
        <w:t xml:space="preserve">Subsystem </w:t>
      </w:r>
      <w:r w:rsidR="098A146A">
        <w:rPr/>
        <w:t>3</w:t>
      </w:r>
      <w:r w:rsidR="00866BD7">
        <w:rPr/>
        <w:t xml:space="preserve">: </w:t>
      </w:r>
      <w:r w:rsidR="4BC10B68">
        <w:rPr/>
        <w:t>Sound Location Algorithm</w:t>
      </w:r>
      <w:r w:rsidR="00866BD7">
        <w:rPr/>
        <w:t xml:space="preserve"> [</w:t>
      </w:r>
      <w:r w:rsidR="12BD4B89">
        <w:rPr/>
        <w:t>Fraser Robertson</w:t>
      </w:r>
      <w:r w:rsidR="00866BD7">
        <w:rPr/>
        <w:t>]</w:t>
      </w:r>
      <w:bookmarkEnd w:id="46"/>
      <w:bookmarkEnd w:id="1842476605"/>
      <w:bookmarkEnd w:id="122528622"/>
      <w:bookmarkEnd w:id="722439691"/>
      <w:bookmarkEnd w:id="1379047732"/>
      <w:bookmarkEnd w:id="1835966420"/>
      <w:bookmarkEnd w:id="1016078187"/>
      <w:bookmarkEnd w:id="1142815688"/>
      <w:bookmarkEnd w:id="1579221575"/>
      <w:bookmarkEnd w:id="1927774103"/>
      <w:bookmarkEnd w:id="1927767077"/>
      <w:bookmarkEnd w:id="1832246804"/>
      <w:bookmarkEnd w:id="325463756"/>
    </w:p>
    <w:p w:rsidRPr="00610E3B" w:rsidR="00D20B8F" w:rsidP="43A02561" w:rsidRDefault="00D20B8F" w14:paraId="2A199621" w14:textId="17397BDF"/>
    <w:p w:rsidR="5E577295" w:rsidP="43A02561" w:rsidRDefault="459CC753" w14:paraId="6C4E36FE" w14:textId="35AF3859">
      <w:pPr>
        <w:spacing w:line="259" w:lineRule="auto"/>
        <w:ind w:firstLine="720"/>
        <w:rPr>
          <w:rFonts w:ascii="Palatino Linotype" w:hAnsi="Palatino Linotype"/>
          <w:sz w:val="24"/>
          <w:szCs w:val="24"/>
        </w:rPr>
      </w:pPr>
      <w:r w:rsidRPr="474386DC" w:rsidR="459CC753">
        <w:rPr>
          <w:rFonts w:ascii="Palatino Linotype" w:hAnsi="Palatino Linotype"/>
          <w:sz w:val="24"/>
          <w:szCs w:val="24"/>
        </w:rPr>
        <w:t xml:space="preserve">An essential </w:t>
      </w:r>
      <w:r w:rsidRPr="474386DC" w:rsidR="28963896">
        <w:rPr>
          <w:rFonts w:ascii="Palatino Linotype" w:hAnsi="Palatino Linotype"/>
          <w:sz w:val="24"/>
          <w:szCs w:val="24"/>
        </w:rPr>
        <w:t>part</w:t>
      </w:r>
      <w:r w:rsidRPr="474386DC" w:rsidR="459CC753">
        <w:rPr>
          <w:rFonts w:ascii="Palatino Linotype" w:hAnsi="Palatino Linotype"/>
          <w:sz w:val="24"/>
          <w:szCs w:val="24"/>
        </w:rPr>
        <w:t xml:space="preserve"> of </w:t>
      </w:r>
      <w:r w:rsidRPr="474386DC" w:rsidR="382F46CE">
        <w:rPr>
          <w:rFonts w:ascii="Palatino Linotype" w:hAnsi="Palatino Linotype"/>
          <w:sz w:val="24"/>
          <w:szCs w:val="24"/>
        </w:rPr>
        <w:t xml:space="preserve">determining the location of the </w:t>
      </w:r>
      <w:r w:rsidRPr="474386DC" w:rsidR="382F46CE">
        <w:rPr>
          <w:rFonts w:ascii="Palatino Linotype" w:hAnsi="Palatino Linotype"/>
          <w:sz w:val="24"/>
          <w:szCs w:val="24"/>
        </w:rPr>
        <w:t>pinger</w:t>
      </w:r>
      <w:r w:rsidRPr="474386DC" w:rsidR="382F46CE">
        <w:rPr>
          <w:rFonts w:ascii="Palatino Linotype" w:hAnsi="Palatino Linotype"/>
          <w:sz w:val="24"/>
          <w:szCs w:val="24"/>
        </w:rPr>
        <w:t xml:space="preserve"> at the </w:t>
      </w:r>
      <w:r w:rsidRPr="474386DC" w:rsidR="382F46CE">
        <w:rPr>
          <w:rFonts w:ascii="Palatino Linotype" w:hAnsi="Palatino Linotype"/>
          <w:sz w:val="24"/>
          <w:szCs w:val="24"/>
        </w:rPr>
        <w:t>RoboSub</w:t>
      </w:r>
      <w:r w:rsidRPr="474386DC" w:rsidR="382F46CE">
        <w:rPr>
          <w:rFonts w:ascii="Palatino Linotype" w:hAnsi="Palatino Linotype"/>
          <w:sz w:val="24"/>
          <w:szCs w:val="24"/>
        </w:rPr>
        <w:t xml:space="preserve"> Competition is the algorithm used to d</w:t>
      </w:r>
      <w:r w:rsidRPr="474386DC" w:rsidR="450985F3">
        <w:rPr>
          <w:rFonts w:ascii="Palatino Linotype" w:hAnsi="Palatino Linotype"/>
          <w:sz w:val="24"/>
          <w:szCs w:val="24"/>
        </w:rPr>
        <w:t>etermine the location</w:t>
      </w:r>
      <w:r w:rsidRPr="474386DC" w:rsidR="1B942B8F">
        <w:rPr>
          <w:rFonts w:ascii="Palatino Linotype" w:hAnsi="Palatino Linotype"/>
          <w:sz w:val="24"/>
          <w:szCs w:val="24"/>
        </w:rPr>
        <w:t xml:space="preserve"> of the </w:t>
      </w:r>
      <w:r w:rsidRPr="474386DC" w:rsidR="1B942B8F">
        <w:rPr>
          <w:rFonts w:ascii="Palatino Linotype" w:hAnsi="Palatino Linotype"/>
          <w:sz w:val="24"/>
          <w:szCs w:val="24"/>
        </w:rPr>
        <w:t>pinger</w:t>
      </w:r>
      <w:r w:rsidRPr="474386DC" w:rsidR="1B942B8F">
        <w:rPr>
          <w:rFonts w:ascii="Palatino Linotype" w:hAnsi="Palatino Linotype"/>
          <w:sz w:val="24"/>
          <w:szCs w:val="24"/>
        </w:rPr>
        <w:t>.</w:t>
      </w:r>
      <w:r w:rsidRPr="474386DC" w:rsidR="164C6DD2">
        <w:rPr>
          <w:rFonts w:ascii="Palatino Linotype" w:hAnsi="Palatino Linotype"/>
          <w:sz w:val="24"/>
          <w:szCs w:val="24"/>
        </w:rPr>
        <w:t xml:space="preserve"> This subsystem is </w:t>
      </w:r>
      <w:r w:rsidRPr="474386DC" w:rsidR="3EA4EEBB">
        <w:rPr>
          <w:rFonts w:ascii="Palatino Linotype" w:hAnsi="Palatino Linotype"/>
          <w:sz w:val="24"/>
          <w:szCs w:val="24"/>
        </w:rPr>
        <w:t>represented</w:t>
      </w:r>
      <w:r w:rsidRPr="474386DC" w:rsidR="164C6DD2">
        <w:rPr>
          <w:rFonts w:ascii="Palatino Linotype" w:hAnsi="Palatino Linotype"/>
          <w:sz w:val="24"/>
          <w:szCs w:val="24"/>
        </w:rPr>
        <w:t xml:space="preserve"> by the </w:t>
      </w:r>
      <w:r w:rsidRPr="474386DC" w:rsidR="2C8518E9">
        <w:rPr>
          <w:rFonts w:ascii="Palatino Linotype" w:hAnsi="Palatino Linotype"/>
          <w:sz w:val="24"/>
          <w:szCs w:val="24"/>
        </w:rPr>
        <w:t>multilateration</w:t>
      </w:r>
      <w:r w:rsidRPr="474386DC" w:rsidR="2C8518E9">
        <w:rPr>
          <w:rFonts w:ascii="Palatino Linotype" w:hAnsi="Palatino Linotype"/>
          <w:sz w:val="24"/>
          <w:szCs w:val="24"/>
        </w:rPr>
        <w:t xml:space="preserve"> block in Figure 12.</w:t>
      </w:r>
      <w:r w:rsidRPr="474386DC" w:rsidR="1B942B8F">
        <w:rPr>
          <w:rFonts w:ascii="Palatino Linotype" w:hAnsi="Palatino Linotype"/>
          <w:sz w:val="24"/>
          <w:szCs w:val="24"/>
        </w:rPr>
        <w:t xml:space="preserve"> </w:t>
      </w:r>
      <w:r w:rsidRPr="474386DC" w:rsidR="5CF6140C">
        <w:rPr>
          <w:rFonts w:ascii="Palatino Linotype" w:hAnsi="Palatino Linotype"/>
          <w:sz w:val="24"/>
          <w:szCs w:val="24"/>
        </w:rPr>
        <w:t xml:space="preserve">The </w:t>
      </w:r>
      <w:r w:rsidRPr="474386DC" w:rsidR="5CF6140C">
        <w:rPr>
          <w:rFonts w:ascii="Palatino Linotype" w:hAnsi="Palatino Linotype"/>
          <w:sz w:val="24"/>
          <w:szCs w:val="24"/>
        </w:rPr>
        <w:t>multilateration</w:t>
      </w:r>
      <w:r w:rsidRPr="474386DC" w:rsidR="5CF6140C">
        <w:rPr>
          <w:rFonts w:ascii="Palatino Linotype" w:hAnsi="Palatino Linotype"/>
          <w:sz w:val="24"/>
          <w:szCs w:val="24"/>
        </w:rPr>
        <w:t xml:space="preserve"> subsystem is responsible for a variety of specifications and requirements of our system. </w:t>
      </w:r>
      <w:r w:rsidRPr="474386DC" w:rsidR="5CF6140C">
        <w:rPr>
          <w:rFonts w:ascii="Palatino Linotype" w:hAnsi="Palatino Linotype"/>
          <w:sz w:val="24"/>
          <w:szCs w:val="24"/>
        </w:rPr>
        <w:t>Mainly, the</w:t>
      </w:r>
      <w:r w:rsidRPr="474386DC" w:rsidR="5CF6140C">
        <w:rPr>
          <w:rFonts w:ascii="Palatino Linotype" w:hAnsi="Palatino Linotype"/>
          <w:sz w:val="24"/>
          <w:szCs w:val="24"/>
        </w:rPr>
        <w:t xml:space="preserve"> system </w:t>
      </w:r>
      <w:r w:rsidRPr="474386DC" w:rsidR="5CF6140C">
        <w:rPr>
          <w:rFonts w:ascii="Palatino Linotype" w:hAnsi="Palatino Linotype"/>
          <w:sz w:val="24"/>
          <w:szCs w:val="24"/>
        </w:rPr>
        <w:t>is responsible for</w:t>
      </w:r>
      <w:r w:rsidRPr="474386DC" w:rsidR="5CF6140C">
        <w:rPr>
          <w:rFonts w:ascii="Palatino Linotype" w:hAnsi="Palatino Linotype"/>
          <w:sz w:val="24"/>
          <w:szCs w:val="24"/>
        </w:rPr>
        <w:t xml:space="preserve"> the specs</w:t>
      </w:r>
      <w:r w:rsidRPr="474386DC" w:rsidR="64F32D1E">
        <w:rPr>
          <w:rFonts w:ascii="Palatino Linotype" w:hAnsi="Palatino Linotype"/>
          <w:sz w:val="24"/>
          <w:szCs w:val="24"/>
        </w:rPr>
        <w:t xml:space="preserve"> under</w:t>
      </w:r>
      <w:r w:rsidRPr="474386DC" w:rsidR="00DA36C1">
        <w:rPr>
          <w:rFonts w:ascii="Palatino Linotype" w:hAnsi="Palatino Linotype"/>
          <w:sz w:val="24"/>
          <w:szCs w:val="24"/>
        </w:rPr>
        <w:t xml:space="preserve"> </w:t>
      </w:r>
      <w:r w:rsidRPr="474386DC" w:rsidR="64F32D1E">
        <w:rPr>
          <w:rFonts w:ascii="Palatino Linotype" w:hAnsi="Palatino Linotype"/>
          <w:sz w:val="24"/>
          <w:szCs w:val="24"/>
        </w:rPr>
        <w:t>R</w:t>
      </w:r>
      <w:r w:rsidRPr="474386DC" w:rsidR="64F32D1E">
        <w:rPr>
          <w:rFonts w:ascii="Palatino Linotype" w:hAnsi="Palatino Linotype"/>
          <w:sz w:val="24"/>
          <w:szCs w:val="24"/>
        </w:rPr>
        <w:t xml:space="preserve">eq 2.1, </w:t>
      </w:r>
      <w:r w:rsidRPr="474386DC" w:rsidR="64F32D1E">
        <w:rPr>
          <w:rFonts w:ascii="Palatino Linotype" w:hAnsi="Palatino Linotype"/>
          <w:sz w:val="24"/>
          <w:szCs w:val="24"/>
        </w:rPr>
        <w:t>p</w:t>
      </w:r>
      <w:r w:rsidRPr="474386DC" w:rsidR="64F32D1E">
        <w:rPr>
          <w:rFonts w:ascii="Palatino Linotype" w:hAnsi="Palatino Linotype" w:eastAsia="Palatino Linotype" w:cs="Palatino Linotype"/>
          <w:sz w:val="24"/>
          <w:szCs w:val="24"/>
        </w:rPr>
        <w:t>inger</w:t>
      </w:r>
      <w:r w:rsidRPr="474386DC" w:rsidR="64F32D1E">
        <w:rPr>
          <w:rFonts w:ascii="Palatino Linotype" w:hAnsi="Palatino Linotype" w:eastAsia="Palatino Linotype" w:cs="Palatino Linotype"/>
          <w:sz w:val="24"/>
          <w:szCs w:val="24"/>
        </w:rPr>
        <w:t xml:space="preserve"> location must be determined to within a specified radius, </w:t>
      </w:r>
      <w:r w:rsidRPr="474386DC" w:rsidR="64F32D1E">
        <w:rPr>
          <w:rFonts w:ascii="Palatino Linotype" w:hAnsi="Palatino Linotype" w:eastAsia="Palatino Linotype" w:cs="Palatino Linotype"/>
          <w:sz w:val="24"/>
          <w:szCs w:val="24"/>
        </w:rPr>
        <w:t xml:space="preserve">and under Req 2.2, </w:t>
      </w:r>
      <w:r w:rsidRPr="474386DC" w:rsidR="38CD494F">
        <w:rPr>
          <w:rFonts w:ascii="Palatino Linotype" w:hAnsi="Palatino Linotype" w:eastAsia="Palatino Linotype" w:cs="Palatino Linotype"/>
          <w:sz w:val="24"/>
          <w:szCs w:val="24"/>
        </w:rPr>
        <w:t xml:space="preserve">Pinger location must be communicated to navigation algorithm in </w:t>
      </w:r>
      <w:r w:rsidRPr="474386DC" w:rsidR="38CD494F">
        <w:rPr>
          <w:rFonts w:ascii="Palatino Linotype" w:hAnsi="Palatino Linotype" w:eastAsia="Palatino Linotype" w:cs="Palatino Linotype"/>
          <w:sz w:val="24"/>
          <w:szCs w:val="24"/>
        </w:rPr>
        <w:t>x,y,z</w:t>
      </w:r>
      <w:r w:rsidRPr="474386DC" w:rsidR="38CD494F">
        <w:rPr>
          <w:rFonts w:ascii="Palatino Linotype" w:hAnsi="Palatino Linotype" w:eastAsia="Palatino Linotype" w:cs="Palatino Linotype"/>
          <w:sz w:val="24"/>
          <w:szCs w:val="24"/>
        </w:rPr>
        <w:t xml:space="preserve"> coordinates. </w:t>
      </w:r>
      <w:r w:rsidRPr="474386DC" w:rsidR="62DCCE6C">
        <w:rPr>
          <w:rFonts w:ascii="Palatino Linotype" w:hAnsi="Palatino Linotype"/>
          <w:sz w:val="24"/>
          <w:szCs w:val="24"/>
        </w:rPr>
        <w:t xml:space="preserve">The </w:t>
      </w:r>
      <w:r w:rsidRPr="474386DC" w:rsidR="62DCCE6C">
        <w:rPr>
          <w:rFonts w:ascii="Palatino Linotype" w:hAnsi="Palatino Linotype"/>
          <w:sz w:val="24"/>
          <w:szCs w:val="24"/>
        </w:rPr>
        <w:t>RoboCats</w:t>
      </w:r>
      <w:r w:rsidRPr="474386DC" w:rsidR="62DCCE6C">
        <w:rPr>
          <w:rFonts w:ascii="Palatino Linotype" w:hAnsi="Palatino Linotype"/>
          <w:sz w:val="24"/>
          <w:szCs w:val="24"/>
        </w:rPr>
        <w:t xml:space="preserve"> team requested location information for the </w:t>
      </w:r>
      <w:r w:rsidRPr="474386DC" w:rsidR="62DCCE6C">
        <w:rPr>
          <w:rFonts w:ascii="Palatino Linotype" w:hAnsi="Palatino Linotype"/>
          <w:sz w:val="24"/>
          <w:szCs w:val="24"/>
        </w:rPr>
        <w:t>pinger</w:t>
      </w:r>
      <w:r w:rsidRPr="474386DC" w:rsidR="62DCCE6C">
        <w:rPr>
          <w:rFonts w:ascii="Palatino Linotype" w:hAnsi="Palatino Linotype"/>
          <w:sz w:val="24"/>
          <w:szCs w:val="24"/>
        </w:rPr>
        <w:t xml:space="preserve"> in terms of </w:t>
      </w:r>
      <w:r w:rsidRPr="474386DC" w:rsidR="62DCCE6C">
        <w:rPr>
          <w:rFonts w:ascii="Palatino Linotype" w:hAnsi="Palatino Linotype"/>
          <w:sz w:val="24"/>
          <w:szCs w:val="24"/>
        </w:rPr>
        <w:t>x,y</w:t>
      </w:r>
      <w:r w:rsidRPr="474386DC" w:rsidR="62DCCE6C">
        <w:rPr>
          <w:rFonts w:ascii="Palatino Linotype" w:hAnsi="Palatino Linotype"/>
          <w:sz w:val="24"/>
          <w:szCs w:val="24"/>
        </w:rPr>
        <w:t xml:space="preserve">, and z coordinates. </w:t>
      </w:r>
      <w:r w:rsidRPr="474386DC" w:rsidR="0888217D">
        <w:rPr>
          <w:rFonts w:ascii="Palatino Linotype" w:hAnsi="Palatino Linotype"/>
          <w:sz w:val="24"/>
          <w:szCs w:val="24"/>
        </w:rPr>
        <w:t xml:space="preserve">These constraints led to </w:t>
      </w:r>
      <w:r w:rsidRPr="474386DC" w:rsidR="7D47BB9F">
        <w:rPr>
          <w:rFonts w:ascii="Palatino Linotype" w:hAnsi="Palatino Linotype"/>
          <w:sz w:val="24"/>
          <w:szCs w:val="24"/>
        </w:rPr>
        <w:t>the decision to</w:t>
      </w:r>
      <w:r w:rsidRPr="474386DC" w:rsidR="36B1267A">
        <w:rPr>
          <w:rFonts w:ascii="Palatino Linotype" w:hAnsi="Palatino Linotype"/>
          <w:sz w:val="24"/>
          <w:szCs w:val="24"/>
        </w:rPr>
        <w:t xml:space="preserve"> </w:t>
      </w:r>
      <w:r w:rsidRPr="474386DC" w:rsidR="38704ECC">
        <w:rPr>
          <w:rFonts w:ascii="Palatino Linotype" w:hAnsi="Palatino Linotype"/>
          <w:sz w:val="24"/>
          <w:szCs w:val="24"/>
        </w:rPr>
        <w:t xml:space="preserve">use a </w:t>
      </w:r>
      <w:r w:rsidRPr="474386DC" w:rsidR="38704ECC">
        <w:rPr>
          <w:rFonts w:ascii="Palatino Linotype" w:hAnsi="Palatino Linotype"/>
          <w:sz w:val="24"/>
          <w:szCs w:val="24"/>
        </w:rPr>
        <w:t>multilateration</w:t>
      </w:r>
      <w:r w:rsidRPr="474386DC" w:rsidR="38704ECC">
        <w:rPr>
          <w:rFonts w:ascii="Palatino Linotype" w:hAnsi="Palatino Linotype"/>
          <w:sz w:val="24"/>
          <w:szCs w:val="24"/>
        </w:rPr>
        <w:t xml:space="preserve"> algorithm as the final solution for the design.</w:t>
      </w:r>
    </w:p>
    <w:p w:rsidR="43A02561" w:rsidP="43A02561" w:rsidRDefault="43A02561" w14:paraId="7755B05A" w14:textId="4F3A08E2">
      <w:pPr>
        <w:rPr>
          <w:rFonts w:ascii="Palatino Linotype" w:hAnsi="Palatino Linotype"/>
          <w:sz w:val="24"/>
          <w:szCs w:val="24"/>
        </w:rPr>
      </w:pPr>
    </w:p>
    <w:p w:rsidR="3FE7B41A" w:rsidP="78E4F89D" w:rsidRDefault="263AED41" w14:paraId="3AE6FF02" w14:textId="32E4EE8A">
      <w:pPr>
        <w:ind w:firstLine="720"/>
        <w:rPr>
          <w:rFonts w:ascii="Palatino Linotype" w:hAnsi="Palatino Linotype"/>
          <w:sz w:val="24"/>
          <w:szCs w:val="24"/>
        </w:rPr>
      </w:pPr>
      <w:r w:rsidRPr="474386DC" w:rsidR="263AED41">
        <w:rPr>
          <w:rFonts w:ascii="Palatino Linotype" w:hAnsi="Palatino Linotype"/>
          <w:sz w:val="24"/>
          <w:szCs w:val="24"/>
        </w:rPr>
        <w:t>Multilateration</w:t>
      </w:r>
      <w:r w:rsidRPr="474386DC" w:rsidR="263AED41">
        <w:rPr>
          <w:rFonts w:ascii="Palatino Linotype" w:hAnsi="Palatino Linotype"/>
          <w:sz w:val="24"/>
          <w:szCs w:val="24"/>
        </w:rPr>
        <w:t xml:space="preserve"> involves using four hydrophones to calculate the </w:t>
      </w:r>
      <w:r w:rsidRPr="474386DC" w:rsidR="263AED41">
        <w:rPr>
          <w:rFonts w:ascii="Palatino Linotype" w:hAnsi="Palatino Linotype"/>
          <w:sz w:val="24"/>
          <w:szCs w:val="24"/>
        </w:rPr>
        <w:t>x,y,z</w:t>
      </w:r>
      <w:r w:rsidRPr="474386DC" w:rsidR="263AED41">
        <w:rPr>
          <w:rFonts w:ascii="Palatino Linotype" w:hAnsi="Palatino Linotype"/>
          <w:sz w:val="24"/>
          <w:szCs w:val="24"/>
        </w:rPr>
        <w:t xml:space="preserve"> coordinates of </w:t>
      </w:r>
      <w:r w:rsidRPr="474386DC" w:rsidR="0E1DC90A">
        <w:rPr>
          <w:rFonts w:ascii="Palatino Linotype" w:hAnsi="Palatino Linotype"/>
          <w:sz w:val="24"/>
          <w:szCs w:val="24"/>
        </w:rPr>
        <w:t xml:space="preserve">the source of a sound. </w:t>
      </w:r>
      <w:r w:rsidRPr="474386DC" w:rsidR="16CD8620">
        <w:rPr>
          <w:rFonts w:ascii="Palatino Linotype" w:hAnsi="Palatino Linotype"/>
          <w:sz w:val="24"/>
          <w:szCs w:val="24"/>
        </w:rPr>
        <w:t xml:space="preserve">The </w:t>
      </w:r>
      <w:r w:rsidRPr="474386DC" w:rsidR="16CD8620">
        <w:rPr>
          <w:rFonts w:ascii="Palatino Linotype" w:hAnsi="Palatino Linotype"/>
          <w:sz w:val="24"/>
          <w:szCs w:val="24"/>
        </w:rPr>
        <w:t>x,y,z</w:t>
      </w:r>
      <w:r w:rsidRPr="474386DC" w:rsidR="16CD8620">
        <w:rPr>
          <w:rFonts w:ascii="Palatino Linotype" w:hAnsi="Palatino Linotype"/>
          <w:sz w:val="24"/>
          <w:szCs w:val="24"/>
        </w:rPr>
        <w:t xml:space="preserve"> coordinates of each hydrophone are measured and stored as variables in the code. From there, these hydrophone locations and time at which the “ping” arrives at each h</w:t>
      </w:r>
      <w:r w:rsidRPr="474386DC" w:rsidR="3C2CDF0D">
        <w:rPr>
          <w:rFonts w:ascii="Palatino Linotype" w:hAnsi="Palatino Linotype"/>
          <w:sz w:val="24"/>
          <w:szCs w:val="24"/>
        </w:rPr>
        <w:t xml:space="preserve">ydrophone can be used to calculate the location of the underwater beacon. </w:t>
      </w:r>
      <w:r w:rsidRPr="474386DC" w:rsidR="546CB143">
        <w:rPr>
          <w:rFonts w:ascii="Palatino Linotype" w:hAnsi="Palatino Linotype"/>
          <w:sz w:val="24"/>
          <w:szCs w:val="24"/>
        </w:rPr>
        <w:t xml:space="preserve">Additionally, oftentimes there are multiple solutions to the </w:t>
      </w:r>
      <w:r w:rsidRPr="474386DC" w:rsidR="546CB143">
        <w:rPr>
          <w:rFonts w:ascii="Palatino Linotype" w:hAnsi="Palatino Linotype"/>
          <w:sz w:val="24"/>
          <w:szCs w:val="24"/>
        </w:rPr>
        <w:t>multilateration</w:t>
      </w:r>
      <w:r w:rsidRPr="474386DC" w:rsidR="546CB143">
        <w:rPr>
          <w:rFonts w:ascii="Palatino Linotype" w:hAnsi="Palatino Linotype"/>
          <w:sz w:val="24"/>
          <w:szCs w:val="24"/>
        </w:rPr>
        <w:t xml:space="preserve"> </w:t>
      </w:r>
      <w:r w:rsidRPr="474386DC" w:rsidR="095E833B">
        <w:rPr>
          <w:rFonts w:ascii="Palatino Linotype" w:hAnsi="Palatino Linotype"/>
          <w:sz w:val="24"/>
          <w:szCs w:val="24"/>
        </w:rPr>
        <w:t xml:space="preserve">equations. In this case, a duplicate variable will be set in the code and tell the submarine to recalculate the location of the pinger. This can be done by moving the sub in a known </w:t>
      </w:r>
      <w:r w:rsidRPr="474386DC" w:rsidR="5E335490">
        <w:rPr>
          <w:rFonts w:ascii="Palatino Linotype" w:hAnsi="Palatino Linotype"/>
          <w:sz w:val="24"/>
          <w:szCs w:val="24"/>
        </w:rPr>
        <w:t xml:space="preserve">direction and tracking which solution changes </w:t>
      </w:r>
      <w:r w:rsidRPr="474386DC" w:rsidR="5E335490">
        <w:rPr>
          <w:rFonts w:ascii="Palatino Linotype" w:hAnsi="Palatino Linotype"/>
          <w:sz w:val="24"/>
          <w:szCs w:val="24"/>
        </w:rPr>
        <w:t>in accordance with</w:t>
      </w:r>
      <w:r w:rsidRPr="474386DC" w:rsidR="5E335490">
        <w:rPr>
          <w:rFonts w:ascii="Palatino Linotype" w:hAnsi="Palatino Linotype"/>
          <w:sz w:val="24"/>
          <w:szCs w:val="24"/>
        </w:rPr>
        <w:t xml:space="preserve"> that shift. The full code flow can be seen in the figure below. </w:t>
      </w:r>
      <w:r w:rsidRPr="474386DC" w:rsidR="6EE1AAC5">
        <w:rPr>
          <w:rFonts w:ascii="Palatino Linotype" w:hAnsi="Palatino Linotype"/>
          <w:sz w:val="24"/>
          <w:szCs w:val="24"/>
        </w:rPr>
        <w:t xml:space="preserve">The essential inputs and outputs of the system are as follows: The function takes the desired frequency of the pinger the submarine is </w:t>
      </w:r>
      <w:r w:rsidRPr="474386DC" w:rsidR="6EE1AAC5">
        <w:rPr>
          <w:rFonts w:ascii="Palatino Linotype" w:hAnsi="Palatino Linotype"/>
          <w:sz w:val="24"/>
          <w:szCs w:val="24"/>
        </w:rPr>
        <w:t>locating</w:t>
      </w:r>
      <w:r w:rsidRPr="474386DC" w:rsidR="6EE1AAC5">
        <w:rPr>
          <w:rFonts w:ascii="Palatino Linotype" w:hAnsi="Palatino Linotype"/>
          <w:sz w:val="24"/>
          <w:szCs w:val="24"/>
        </w:rPr>
        <w:t xml:space="preserve"> and returns a </w:t>
      </w:r>
      <w:r w:rsidRPr="474386DC" w:rsidR="3B9B0FBE">
        <w:rPr>
          <w:rFonts w:ascii="Palatino Linotype" w:hAnsi="Palatino Linotype"/>
          <w:sz w:val="24"/>
          <w:szCs w:val="24"/>
        </w:rPr>
        <w:t>four</w:t>
      </w:r>
      <w:r w:rsidRPr="474386DC" w:rsidR="00AD5CC9">
        <w:rPr>
          <w:rFonts w:ascii="Palatino Linotype" w:hAnsi="Palatino Linotype"/>
          <w:sz w:val="24"/>
          <w:szCs w:val="24"/>
        </w:rPr>
        <w:t>-</w:t>
      </w:r>
      <w:r w:rsidRPr="474386DC" w:rsidR="3B9B0FBE">
        <w:rPr>
          <w:rFonts w:ascii="Palatino Linotype" w:hAnsi="Palatino Linotype"/>
          <w:sz w:val="24"/>
          <w:szCs w:val="24"/>
        </w:rPr>
        <w:t xml:space="preserve">value array. Values for x, y, and x, and an </w:t>
      </w:r>
      <w:r w:rsidRPr="474386DC" w:rsidR="3B9B0FBE">
        <w:rPr>
          <w:rFonts w:ascii="Palatino Linotype" w:hAnsi="Palatino Linotype"/>
          <w:sz w:val="24"/>
          <w:szCs w:val="24"/>
        </w:rPr>
        <w:t>additional</w:t>
      </w:r>
      <w:r w:rsidRPr="474386DC" w:rsidR="3B9B0FBE">
        <w:rPr>
          <w:rFonts w:ascii="Palatino Linotype" w:hAnsi="Palatino Linotype"/>
          <w:sz w:val="24"/>
          <w:szCs w:val="24"/>
        </w:rPr>
        <w:t xml:space="preserve"> variable that is set to one if there are duplicate answers or the system was not able to calculate an answer. This </w:t>
      </w:r>
      <w:r w:rsidRPr="474386DC" w:rsidR="13ED1390">
        <w:rPr>
          <w:rFonts w:ascii="Palatino Linotype" w:hAnsi="Palatino Linotype"/>
          <w:sz w:val="24"/>
          <w:szCs w:val="24"/>
        </w:rPr>
        <w:t>variable</w:t>
      </w:r>
      <w:r w:rsidRPr="474386DC" w:rsidR="3B9B0FBE">
        <w:rPr>
          <w:rFonts w:ascii="Palatino Linotype" w:hAnsi="Palatino Linotype"/>
          <w:sz w:val="24"/>
          <w:szCs w:val="24"/>
        </w:rPr>
        <w:t xml:space="preserve"> is set to zero if there is only one solution to the </w:t>
      </w:r>
      <w:r w:rsidRPr="474386DC" w:rsidR="28F2FCBC">
        <w:rPr>
          <w:rFonts w:ascii="Palatino Linotype" w:hAnsi="Palatino Linotype"/>
          <w:sz w:val="24"/>
          <w:szCs w:val="24"/>
        </w:rPr>
        <w:t>algorithm</w:t>
      </w:r>
      <w:r w:rsidRPr="474386DC" w:rsidR="377C2063">
        <w:rPr>
          <w:rFonts w:ascii="Palatino Linotype" w:hAnsi="Palatino Linotype"/>
          <w:sz w:val="24"/>
          <w:szCs w:val="24"/>
        </w:rPr>
        <w:t xml:space="preserve">. </w:t>
      </w:r>
    </w:p>
    <w:p w:rsidR="43A02561" w:rsidP="43A02561" w:rsidRDefault="43A02561" w14:paraId="4081696B" w14:textId="6B485287">
      <w:pPr>
        <w:rPr>
          <w:rFonts w:ascii="Palatino Linotype" w:hAnsi="Palatino Linotype"/>
          <w:sz w:val="24"/>
          <w:szCs w:val="24"/>
        </w:rPr>
      </w:pPr>
    </w:p>
    <w:p w:rsidR="7C92D489" w:rsidP="43A02561" w:rsidRDefault="7C92D489" w14:paraId="301DDB92" w14:textId="59BFEA23">
      <w:pPr>
        <w:jc w:val="center"/>
        <w:rPr>
          <w:sz w:val="24"/>
          <w:szCs w:val="24"/>
        </w:rPr>
      </w:pPr>
      <w:r>
        <w:rPr>
          <w:noProof/>
        </w:rPr>
        <w:lastRenderedPageBreak/>
        <w:drawing>
          <wp:inline distT="0" distB="0" distL="0" distR="0" wp14:anchorId="21561ADE" wp14:editId="7A0BE920">
            <wp:extent cx="5943600" cy="3875722"/>
            <wp:effectExtent l="0" t="0" r="0" b="0"/>
            <wp:docPr id="1754649850" name="Picture 17546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875722"/>
                    </a:xfrm>
                    <a:prstGeom prst="rect">
                      <a:avLst/>
                    </a:prstGeom>
                  </pic:spPr>
                </pic:pic>
              </a:graphicData>
            </a:graphic>
          </wp:inline>
        </w:drawing>
      </w:r>
      <w:r w:rsidRPr="43A02561" w:rsidR="76D7480E">
        <w:rPr>
          <w:sz w:val="24"/>
          <w:szCs w:val="24"/>
        </w:rPr>
        <w:t>Figure 1</w:t>
      </w:r>
      <w:r w:rsidRPr="43A02561" w:rsidR="5031ECED">
        <w:rPr>
          <w:sz w:val="24"/>
          <w:szCs w:val="24"/>
        </w:rPr>
        <w:t>5</w:t>
      </w:r>
      <w:r w:rsidRPr="43A02561" w:rsidR="76D7480E">
        <w:rPr>
          <w:sz w:val="24"/>
          <w:szCs w:val="24"/>
        </w:rPr>
        <w:t xml:space="preserve">: </w:t>
      </w:r>
      <w:r w:rsidRPr="43A02561" w:rsidR="35A46416">
        <w:rPr>
          <w:sz w:val="24"/>
          <w:szCs w:val="24"/>
        </w:rPr>
        <w:t>Multilateration</w:t>
      </w:r>
      <w:r w:rsidRPr="43A02561" w:rsidR="76D7480E">
        <w:rPr>
          <w:sz w:val="24"/>
          <w:szCs w:val="24"/>
        </w:rPr>
        <w:t xml:space="preserve"> Flowchart [1</w:t>
      </w:r>
      <w:r w:rsidRPr="43A02561" w:rsidR="1B3B5FE2">
        <w:rPr>
          <w:sz w:val="24"/>
          <w:szCs w:val="24"/>
        </w:rPr>
        <w:t>5</w:t>
      </w:r>
      <w:r w:rsidRPr="43A02561" w:rsidR="76D7480E">
        <w:rPr>
          <w:sz w:val="24"/>
          <w:szCs w:val="24"/>
        </w:rPr>
        <w:t>]</w:t>
      </w:r>
    </w:p>
    <w:p w:rsidR="43A02561" w:rsidP="43A02561" w:rsidRDefault="43A02561" w14:paraId="58A9EE3C" w14:textId="0394DC79">
      <w:pPr>
        <w:jc w:val="center"/>
      </w:pPr>
    </w:p>
    <w:p w:rsidR="7C92D489" w:rsidP="43A02561" w:rsidRDefault="7C92D489" w14:paraId="0CD2D82B" w14:textId="4E32A0D8">
      <w:pPr>
        <w:jc w:val="center"/>
        <w:rPr>
          <w:sz w:val="24"/>
          <w:szCs w:val="24"/>
        </w:rPr>
      </w:pPr>
      <w:r>
        <w:rPr>
          <w:noProof/>
        </w:rPr>
        <w:drawing>
          <wp:inline distT="0" distB="0" distL="0" distR="0" wp14:anchorId="66A5B1DF" wp14:editId="3A6DC4E0">
            <wp:extent cx="5905500" cy="3592512"/>
            <wp:effectExtent l="0" t="0" r="0" b="0"/>
            <wp:docPr id="129491757" name="Picture 12949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05500" cy="3592512"/>
                    </a:xfrm>
                    <a:prstGeom prst="rect">
                      <a:avLst/>
                    </a:prstGeom>
                  </pic:spPr>
                </pic:pic>
              </a:graphicData>
            </a:graphic>
          </wp:inline>
        </w:drawing>
      </w:r>
      <w:r w:rsidRPr="43A02561" w:rsidR="67537995">
        <w:rPr>
          <w:sz w:val="24"/>
          <w:szCs w:val="24"/>
        </w:rPr>
        <w:t>Figure 1</w:t>
      </w:r>
      <w:r w:rsidRPr="43A02561" w:rsidR="12800288">
        <w:rPr>
          <w:sz w:val="24"/>
          <w:szCs w:val="24"/>
        </w:rPr>
        <w:t>6</w:t>
      </w:r>
      <w:r w:rsidRPr="43A02561" w:rsidR="67537995">
        <w:rPr>
          <w:sz w:val="24"/>
          <w:szCs w:val="24"/>
        </w:rPr>
        <w:t xml:space="preserve">: </w:t>
      </w:r>
      <w:r w:rsidRPr="43A02561" w:rsidR="7D8BABDE">
        <w:rPr>
          <w:sz w:val="24"/>
          <w:szCs w:val="24"/>
        </w:rPr>
        <w:t xml:space="preserve">Multilateration </w:t>
      </w:r>
      <w:r w:rsidRPr="43A02561" w:rsidR="67537995">
        <w:rPr>
          <w:sz w:val="24"/>
          <w:szCs w:val="24"/>
        </w:rPr>
        <w:t>Flowchart [1</w:t>
      </w:r>
      <w:r w:rsidRPr="43A02561" w:rsidR="1D10A1B1">
        <w:rPr>
          <w:sz w:val="24"/>
          <w:szCs w:val="24"/>
        </w:rPr>
        <w:t>6</w:t>
      </w:r>
      <w:r w:rsidRPr="43A02561" w:rsidR="67537995">
        <w:rPr>
          <w:sz w:val="24"/>
          <w:szCs w:val="24"/>
        </w:rPr>
        <w:t>]</w:t>
      </w:r>
    </w:p>
    <w:p w:rsidR="43A02561" w:rsidP="43A02561" w:rsidRDefault="43A02561" w14:paraId="23786AAF" w14:textId="7A7BDA32">
      <w:pPr>
        <w:jc w:val="center"/>
      </w:pPr>
    </w:p>
    <w:p w:rsidR="43A02561" w:rsidP="43A02561" w:rsidRDefault="43A02561" w14:paraId="4F7F6F35" w14:textId="02CF8332">
      <w:pPr>
        <w:rPr>
          <w:rFonts w:ascii="Palatino Linotype" w:hAnsi="Palatino Linotype"/>
          <w:sz w:val="24"/>
          <w:szCs w:val="24"/>
        </w:rPr>
      </w:pPr>
    </w:p>
    <w:p w:rsidR="43A02561" w:rsidP="43A02561" w:rsidRDefault="43A02561" w14:paraId="12C1079F" w14:textId="4BAE8A95">
      <w:pPr>
        <w:rPr>
          <w:rFonts w:ascii="Palatino Linotype" w:hAnsi="Palatino Linotype"/>
          <w:sz w:val="24"/>
          <w:szCs w:val="24"/>
        </w:rPr>
      </w:pPr>
    </w:p>
    <w:p w:rsidR="7FBF032E" w:rsidP="78E4F89D" w:rsidRDefault="4A91AB11" w14:paraId="6CA35E6F" w14:textId="51954C22">
      <w:pPr>
        <w:ind w:firstLine="720"/>
        <w:rPr>
          <w:rFonts w:ascii="Palatino Linotype" w:hAnsi="Palatino Linotype"/>
          <w:sz w:val="24"/>
          <w:szCs w:val="24"/>
        </w:rPr>
      </w:pPr>
      <w:r w:rsidRPr="78E4F89D">
        <w:rPr>
          <w:rFonts w:ascii="Palatino Linotype" w:hAnsi="Palatino Linotype"/>
          <w:sz w:val="24"/>
          <w:szCs w:val="24"/>
        </w:rPr>
        <w:t xml:space="preserve">An essential portion of a functional multilateration algorithm is calculating the time values of when the ping arrives at each hydrophone. This calculation is often referred to as Time Difference of Arrival. </w:t>
      </w:r>
      <w:r w:rsidRPr="78E4F89D" w:rsidR="57496E61">
        <w:rPr>
          <w:rFonts w:ascii="Palatino Linotype" w:hAnsi="Palatino Linotype"/>
          <w:sz w:val="24"/>
          <w:szCs w:val="24"/>
        </w:rPr>
        <w:t xml:space="preserve">The </w:t>
      </w:r>
      <w:r w:rsidRPr="78E4F89D">
        <w:rPr>
          <w:rFonts w:ascii="Palatino Linotype" w:hAnsi="Palatino Linotype"/>
          <w:sz w:val="24"/>
          <w:szCs w:val="24"/>
        </w:rPr>
        <w:t xml:space="preserve">solution to this problem is talked about in the next section. </w:t>
      </w:r>
    </w:p>
    <w:p w:rsidR="43A02561" w:rsidP="43A02561" w:rsidRDefault="43A02561" w14:paraId="5B72FFC7" w14:textId="4C87D9F7">
      <w:pPr>
        <w:rPr>
          <w:rFonts w:ascii="Palatino Linotype" w:hAnsi="Palatino Linotype"/>
          <w:sz w:val="24"/>
          <w:szCs w:val="24"/>
        </w:rPr>
      </w:pPr>
    </w:p>
    <w:p w:rsidR="5F803E71" w:rsidP="78E4F89D" w:rsidRDefault="0E7C6DE6" w14:paraId="362CFA1B" w14:textId="6F9B5F97">
      <w:pPr>
        <w:ind w:firstLine="576"/>
        <w:rPr>
          <w:rFonts w:ascii="Palatino Linotype" w:hAnsi="Palatino Linotype"/>
          <w:sz w:val="24"/>
          <w:szCs w:val="24"/>
        </w:rPr>
      </w:pPr>
      <w:r w:rsidRPr="474386DC" w:rsidR="0E7C6DE6">
        <w:rPr>
          <w:rFonts w:ascii="Palatino Linotype" w:hAnsi="Palatino Linotype"/>
          <w:sz w:val="24"/>
          <w:szCs w:val="24"/>
        </w:rPr>
        <w:t xml:space="preserve">When fabricating this system, it was quickly </w:t>
      </w:r>
      <w:r w:rsidRPr="474386DC" w:rsidR="0E7C6DE6">
        <w:rPr>
          <w:rFonts w:ascii="Palatino Linotype" w:hAnsi="Palatino Linotype"/>
          <w:sz w:val="24"/>
          <w:szCs w:val="24"/>
        </w:rPr>
        <w:t>d</w:t>
      </w:r>
      <w:r w:rsidRPr="474386DC" w:rsidR="0538D9A2">
        <w:rPr>
          <w:rFonts w:ascii="Palatino Linotype" w:hAnsi="Palatino Linotype"/>
          <w:sz w:val="24"/>
          <w:szCs w:val="24"/>
        </w:rPr>
        <w:t>etermined</w:t>
      </w:r>
      <w:r w:rsidRPr="474386DC" w:rsidR="0538D9A2">
        <w:rPr>
          <w:rFonts w:ascii="Palatino Linotype" w:hAnsi="Palatino Linotype"/>
          <w:sz w:val="24"/>
          <w:szCs w:val="24"/>
        </w:rPr>
        <w:t xml:space="preserve"> </w:t>
      </w:r>
      <w:r w:rsidRPr="474386DC" w:rsidR="0E7C6DE6">
        <w:rPr>
          <w:rFonts w:ascii="Palatino Linotype" w:hAnsi="Palatino Linotype"/>
          <w:sz w:val="24"/>
          <w:szCs w:val="24"/>
        </w:rPr>
        <w:t xml:space="preserve">that </w:t>
      </w:r>
      <w:r w:rsidRPr="474386DC" w:rsidR="0E7C6DE6">
        <w:rPr>
          <w:rFonts w:ascii="Palatino Linotype" w:hAnsi="Palatino Linotype"/>
          <w:sz w:val="24"/>
          <w:szCs w:val="24"/>
        </w:rPr>
        <w:t>Mat</w:t>
      </w:r>
      <w:r w:rsidRPr="474386DC" w:rsidR="2A05E41A">
        <w:rPr>
          <w:rFonts w:ascii="Palatino Linotype" w:hAnsi="Palatino Linotype"/>
          <w:sz w:val="24"/>
          <w:szCs w:val="24"/>
        </w:rPr>
        <w:t>L</w:t>
      </w:r>
      <w:r w:rsidRPr="474386DC" w:rsidR="0E7C6DE6">
        <w:rPr>
          <w:rFonts w:ascii="Palatino Linotype" w:hAnsi="Palatino Linotype"/>
          <w:sz w:val="24"/>
          <w:szCs w:val="24"/>
        </w:rPr>
        <w:t>ab</w:t>
      </w:r>
      <w:r w:rsidRPr="474386DC" w:rsidR="0E7C6DE6">
        <w:rPr>
          <w:rFonts w:ascii="Palatino Linotype" w:hAnsi="Palatino Linotype"/>
          <w:sz w:val="24"/>
          <w:szCs w:val="24"/>
        </w:rPr>
        <w:t xml:space="preserve"> was the </w:t>
      </w:r>
      <w:r w:rsidRPr="474386DC" w:rsidR="0E7C6DE6">
        <w:rPr>
          <w:rFonts w:ascii="Palatino Linotype" w:hAnsi="Palatino Linotype"/>
          <w:sz w:val="24"/>
          <w:szCs w:val="24"/>
        </w:rPr>
        <w:t>best</w:t>
      </w:r>
      <w:r w:rsidRPr="474386DC" w:rsidR="0577A311">
        <w:rPr>
          <w:rFonts w:ascii="Palatino Linotype" w:hAnsi="Palatino Linotype"/>
          <w:sz w:val="24"/>
          <w:szCs w:val="24"/>
        </w:rPr>
        <w:t xml:space="preserve">  software</w:t>
      </w:r>
      <w:r w:rsidRPr="474386DC" w:rsidR="0577A311">
        <w:rPr>
          <w:rFonts w:ascii="Palatino Linotype" w:hAnsi="Palatino Linotype"/>
          <w:sz w:val="24"/>
          <w:szCs w:val="24"/>
        </w:rPr>
        <w:t xml:space="preserve"> for the audio processing and recording necessary for our project. This decision for programming language </w:t>
      </w:r>
      <w:r w:rsidRPr="474386DC" w:rsidR="14E02450">
        <w:rPr>
          <w:rFonts w:ascii="Palatino Linotype" w:hAnsi="Palatino Linotype"/>
          <w:sz w:val="24"/>
          <w:szCs w:val="24"/>
        </w:rPr>
        <w:t>dictated the</w:t>
      </w:r>
      <w:r w:rsidRPr="474386DC" w:rsidR="0577A311">
        <w:rPr>
          <w:rFonts w:ascii="Palatino Linotype" w:hAnsi="Palatino Linotype"/>
          <w:sz w:val="24"/>
          <w:szCs w:val="24"/>
        </w:rPr>
        <w:t xml:space="preserve"> implementation of the </w:t>
      </w:r>
      <w:r w:rsidRPr="474386DC" w:rsidR="0577A311">
        <w:rPr>
          <w:rFonts w:ascii="Palatino Linotype" w:hAnsi="Palatino Linotype"/>
          <w:sz w:val="24"/>
          <w:szCs w:val="24"/>
        </w:rPr>
        <w:t>multilateration</w:t>
      </w:r>
      <w:r w:rsidRPr="474386DC" w:rsidR="0577A311">
        <w:rPr>
          <w:rFonts w:ascii="Palatino Linotype" w:hAnsi="Palatino Linotype"/>
          <w:sz w:val="24"/>
          <w:szCs w:val="24"/>
        </w:rPr>
        <w:t xml:space="preserve"> </w:t>
      </w:r>
      <w:r w:rsidRPr="474386DC" w:rsidR="3794FF60">
        <w:rPr>
          <w:rFonts w:ascii="Palatino Linotype" w:hAnsi="Palatino Linotype"/>
          <w:sz w:val="24"/>
          <w:szCs w:val="24"/>
        </w:rPr>
        <w:t xml:space="preserve">algorithm. </w:t>
      </w:r>
      <w:r w:rsidRPr="474386DC" w:rsidR="3794FF60">
        <w:rPr>
          <w:rFonts w:ascii="Palatino Linotype" w:hAnsi="Palatino Linotype"/>
          <w:sz w:val="24"/>
          <w:szCs w:val="24"/>
        </w:rPr>
        <w:t>Mat</w:t>
      </w:r>
      <w:r w:rsidRPr="474386DC" w:rsidR="4ECAF0AC">
        <w:rPr>
          <w:rFonts w:ascii="Palatino Linotype" w:hAnsi="Palatino Linotype"/>
          <w:sz w:val="24"/>
          <w:szCs w:val="24"/>
        </w:rPr>
        <w:t>L</w:t>
      </w:r>
      <w:r w:rsidRPr="474386DC" w:rsidR="3794FF60">
        <w:rPr>
          <w:rFonts w:ascii="Palatino Linotype" w:hAnsi="Palatino Linotype"/>
          <w:sz w:val="24"/>
          <w:szCs w:val="24"/>
        </w:rPr>
        <w:t>ab</w:t>
      </w:r>
      <w:r w:rsidRPr="474386DC" w:rsidR="3794FF60">
        <w:rPr>
          <w:rFonts w:ascii="Palatino Linotype" w:hAnsi="Palatino Linotype"/>
          <w:sz w:val="24"/>
          <w:szCs w:val="24"/>
        </w:rPr>
        <w:t xml:space="preserve"> has a symbolic math toolbox that allows users to write code that </w:t>
      </w:r>
      <w:r w:rsidRPr="474386DC" w:rsidR="1F8CC24C">
        <w:rPr>
          <w:rFonts w:ascii="Palatino Linotype" w:hAnsi="Palatino Linotype"/>
          <w:sz w:val="24"/>
          <w:szCs w:val="24"/>
        </w:rPr>
        <w:t xml:space="preserve">solves equations based on other variables. This allowed </w:t>
      </w:r>
      <w:r w:rsidRPr="474386DC" w:rsidR="309CED12">
        <w:rPr>
          <w:rFonts w:ascii="Palatino Linotype" w:hAnsi="Palatino Linotype"/>
          <w:sz w:val="24"/>
          <w:szCs w:val="24"/>
        </w:rPr>
        <w:t xml:space="preserve">the solution </w:t>
      </w:r>
      <w:r w:rsidRPr="474386DC" w:rsidR="1F8CC24C">
        <w:rPr>
          <w:rFonts w:ascii="Palatino Linotype" w:hAnsi="Palatino Linotype"/>
          <w:sz w:val="24"/>
          <w:szCs w:val="24"/>
        </w:rPr>
        <w:t xml:space="preserve">to dynamically solve the above </w:t>
      </w:r>
      <w:r w:rsidRPr="474386DC" w:rsidR="1F8CC24C">
        <w:rPr>
          <w:rFonts w:ascii="Palatino Linotype" w:hAnsi="Palatino Linotype"/>
          <w:sz w:val="24"/>
          <w:szCs w:val="24"/>
        </w:rPr>
        <w:t>multilateration</w:t>
      </w:r>
      <w:r w:rsidRPr="474386DC" w:rsidR="1F8CC24C">
        <w:rPr>
          <w:rFonts w:ascii="Palatino Linotype" w:hAnsi="Palatino Linotype"/>
          <w:sz w:val="24"/>
          <w:szCs w:val="24"/>
        </w:rPr>
        <w:t xml:space="preserve"> equations based on variables for </w:t>
      </w:r>
      <w:r w:rsidRPr="474386DC" w:rsidR="6A3E8D73">
        <w:rPr>
          <w:rFonts w:ascii="Palatino Linotype" w:hAnsi="Palatino Linotype"/>
          <w:sz w:val="24"/>
          <w:szCs w:val="24"/>
        </w:rPr>
        <w:t xml:space="preserve">TDOA values and for hydrophone locations. </w:t>
      </w:r>
      <w:r w:rsidRPr="474386DC" w:rsidR="7396781D">
        <w:rPr>
          <w:rFonts w:ascii="Palatino Linotype" w:hAnsi="Palatino Linotype"/>
          <w:sz w:val="24"/>
          <w:szCs w:val="24"/>
        </w:rPr>
        <w:t xml:space="preserve">The code for the </w:t>
      </w:r>
      <w:r w:rsidRPr="474386DC" w:rsidR="7396781D">
        <w:rPr>
          <w:rFonts w:ascii="Palatino Linotype" w:hAnsi="Palatino Linotype"/>
          <w:sz w:val="24"/>
          <w:szCs w:val="24"/>
        </w:rPr>
        <w:t>multilateration</w:t>
      </w:r>
      <w:r w:rsidRPr="474386DC" w:rsidR="7396781D">
        <w:rPr>
          <w:rFonts w:ascii="Palatino Linotype" w:hAnsi="Palatino Linotype"/>
          <w:sz w:val="24"/>
          <w:szCs w:val="24"/>
        </w:rPr>
        <w:t xml:space="preserve"> subsystem can be seen in the appendix. </w:t>
      </w:r>
    </w:p>
    <w:p w:rsidR="7D884712" w:rsidP="43A02561" w:rsidRDefault="6E980887" w14:paraId="16530742" w14:textId="27C1BC54">
      <w:pPr>
        <w:pStyle w:val="Heading2"/>
        <w:numPr>
          <w:numId w:val="0"/>
        </w:numPr>
      </w:pPr>
      <w:bookmarkStart w:name="_Toc882500171" w:id="1812314218"/>
      <w:bookmarkStart w:name="_Toc1845597721" w:id="179975624"/>
      <w:bookmarkStart w:name="_Toc1904505595" w:id="1064422860"/>
      <w:bookmarkStart w:name="_Toc76850236" w:id="559851760"/>
      <w:bookmarkStart w:name="_Toc1669852036" w:id="937623922"/>
      <w:bookmarkStart w:name="_Toc1740334959" w:id="993078976"/>
      <w:bookmarkStart w:name="_Toc1504810333" w:id="1046791752"/>
      <w:bookmarkStart w:name="_Toc1852249396" w:id="447737686"/>
      <w:bookmarkStart w:name="_Toc1446206312" w:id="625961228"/>
      <w:bookmarkStart w:name="_Toc1564793557" w:id="1606564202"/>
      <w:bookmarkStart w:name="_Toc1123764110" w:id="797084673"/>
      <w:bookmarkStart w:name="_Toc1226109330" w:id="991874755"/>
      <w:r w:rsidR="6E980887">
        <w:rPr/>
        <w:t xml:space="preserve">3.5 </w:t>
      </w:r>
      <w:r w:rsidR="1DBC7409">
        <w:rPr/>
        <w:t xml:space="preserve">Subsystem </w:t>
      </w:r>
      <w:r w:rsidR="59307ECA">
        <w:rPr/>
        <w:t>4</w:t>
      </w:r>
      <w:r w:rsidR="1DBC7409">
        <w:rPr/>
        <w:t>: Code Interface [Fraser Robertson]</w:t>
      </w:r>
      <w:bookmarkEnd w:id="1812314218"/>
      <w:bookmarkEnd w:id="179975624"/>
      <w:bookmarkEnd w:id="1064422860"/>
      <w:bookmarkEnd w:id="559851760"/>
      <w:bookmarkEnd w:id="937623922"/>
      <w:bookmarkEnd w:id="993078976"/>
      <w:bookmarkEnd w:id="1046791752"/>
      <w:bookmarkEnd w:id="447737686"/>
      <w:bookmarkEnd w:id="625961228"/>
      <w:bookmarkEnd w:id="1606564202"/>
      <w:bookmarkEnd w:id="797084673"/>
      <w:bookmarkEnd w:id="991874755"/>
    </w:p>
    <w:p w:rsidR="43A02561" w:rsidP="43A02561" w:rsidRDefault="43A02561" w14:paraId="35F43EC1" w14:textId="3781A1AC"/>
    <w:p w:rsidR="6E904966" w:rsidP="43A02561" w:rsidRDefault="6E904966" w14:paraId="04ED1401" w14:textId="630705C4">
      <w:pPr>
        <w:spacing w:line="259" w:lineRule="auto"/>
        <w:ind w:firstLine="720"/>
        <w:rPr>
          <w:rFonts w:ascii="Palatino Linotype" w:hAnsi="Palatino Linotype"/>
          <w:sz w:val="24"/>
          <w:szCs w:val="24"/>
        </w:rPr>
      </w:pPr>
      <w:r w:rsidRPr="474386DC" w:rsidR="6E904966">
        <w:rPr>
          <w:rFonts w:ascii="Palatino Linotype" w:hAnsi="Palatino Linotype"/>
          <w:sz w:val="24"/>
          <w:szCs w:val="24"/>
        </w:rPr>
        <w:t xml:space="preserve">A </w:t>
      </w:r>
      <w:r w:rsidRPr="474386DC" w:rsidR="1EEB98FA">
        <w:rPr>
          <w:rFonts w:ascii="Palatino Linotype" w:hAnsi="Palatino Linotype"/>
          <w:sz w:val="24"/>
          <w:szCs w:val="24"/>
        </w:rPr>
        <w:t>major</w:t>
      </w:r>
      <w:r w:rsidRPr="474386DC" w:rsidR="6E904966">
        <w:rPr>
          <w:rFonts w:ascii="Palatino Linotype" w:hAnsi="Palatino Linotype"/>
          <w:sz w:val="24"/>
          <w:szCs w:val="24"/>
        </w:rPr>
        <w:t xml:space="preserve"> </w:t>
      </w:r>
      <w:r w:rsidRPr="474386DC" w:rsidR="6E904966">
        <w:rPr>
          <w:rFonts w:ascii="Palatino Linotype" w:hAnsi="Palatino Linotype"/>
          <w:sz w:val="24"/>
          <w:szCs w:val="24"/>
        </w:rPr>
        <w:t xml:space="preserve">portion of </w:t>
      </w:r>
      <w:r w:rsidRPr="474386DC" w:rsidR="174ADB11">
        <w:rPr>
          <w:rFonts w:ascii="Palatino Linotype" w:hAnsi="Palatino Linotype"/>
          <w:sz w:val="24"/>
          <w:szCs w:val="24"/>
        </w:rPr>
        <w:t xml:space="preserve">the </w:t>
      </w:r>
      <w:r w:rsidRPr="474386DC" w:rsidR="6E904966">
        <w:rPr>
          <w:rFonts w:ascii="Palatino Linotype" w:hAnsi="Palatino Linotype"/>
          <w:sz w:val="24"/>
          <w:szCs w:val="24"/>
        </w:rPr>
        <w:t>system integration</w:t>
      </w:r>
      <w:r w:rsidRPr="474386DC" w:rsidR="1A8FC0DA">
        <w:rPr>
          <w:rFonts w:ascii="Palatino Linotype" w:hAnsi="Palatino Linotype"/>
          <w:sz w:val="24"/>
          <w:szCs w:val="24"/>
        </w:rPr>
        <w:t xml:space="preserve"> of this project</w:t>
      </w:r>
      <w:r w:rsidRPr="474386DC" w:rsidR="6E904966">
        <w:rPr>
          <w:rFonts w:ascii="Palatino Linotype" w:hAnsi="Palatino Linotype"/>
          <w:sz w:val="24"/>
          <w:szCs w:val="24"/>
        </w:rPr>
        <w:t xml:space="preserve"> was the way in which </w:t>
      </w:r>
      <w:r w:rsidRPr="474386DC" w:rsidR="319B2A04">
        <w:rPr>
          <w:rFonts w:ascii="Palatino Linotype" w:hAnsi="Palatino Linotype"/>
          <w:sz w:val="24"/>
          <w:szCs w:val="24"/>
        </w:rPr>
        <w:t xml:space="preserve">the </w:t>
      </w:r>
      <w:r w:rsidRPr="474386DC" w:rsidR="6E904966">
        <w:rPr>
          <w:rFonts w:ascii="Palatino Linotype" w:hAnsi="Palatino Linotype"/>
          <w:sz w:val="24"/>
          <w:szCs w:val="24"/>
        </w:rPr>
        <w:t>code interacts with the existing</w:t>
      </w:r>
      <w:r w:rsidRPr="474386DC" w:rsidR="6E904966">
        <w:rPr>
          <w:rFonts w:ascii="Palatino Linotype" w:hAnsi="Palatino Linotype"/>
          <w:sz w:val="24"/>
          <w:szCs w:val="24"/>
        </w:rPr>
        <w:t xml:space="preserve"> </w:t>
      </w:r>
      <w:r w:rsidRPr="474386DC" w:rsidR="6E904966">
        <w:rPr>
          <w:rFonts w:ascii="Palatino Linotype" w:hAnsi="Palatino Linotype"/>
          <w:sz w:val="24"/>
          <w:szCs w:val="24"/>
        </w:rPr>
        <w:t>RoboSub</w:t>
      </w:r>
      <w:r w:rsidRPr="474386DC" w:rsidR="6E904966">
        <w:rPr>
          <w:rFonts w:ascii="Palatino Linotype" w:hAnsi="Palatino Linotype"/>
          <w:sz w:val="24"/>
          <w:szCs w:val="24"/>
        </w:rPr>
        <w:t xml:space="preserve"> navigation system. The current system that the team uses </w:t>
      </w:r>
      <w:r w:rsidRPr="474386DC" w:rsidR="6E904966">
        <w:rPr>
          <w:rFonts w:ascii="Palatino Linotype" w:hAnsi="Palatino Linotype"/>
          <w:sz w:val="24"/>
          <w:szCs w:val="24"/>
        </w:rPr>
        <w:t>utilizes</w:t>
      </w:r>
      <w:r w:rsidRPr="474386DC" w:rsidR="6E904966">
        <w:rPr>
          <w:rFonts w:ascii="Palatino Linotype" w:hAnsi="Palatino Linotype"/>
          <w:sz w:val="24"/>
          <w:szCs w:val="24"/>
        </w:rPr>
        <w:t xml:space="preserve"> a Linux computer with various python scripts and functions.</w:t>
      </w:r>
      <w:r w:rsidRPr="474386DC" w:rsidR="5797D890">
        <w:rPr>
          <w:rFonts w:ascii="Palatino Linotype" w:hAnsi="Palatino Linotype"/>
          <w:sz w:val="24"/>
          <w:szCs w:val="24"/>
        </w:rPr>
        <w:t xml:space="preserve"> In </w:t>
      </w:r>
      <w:r w:rsidRPr="474386DC" w:rsidR="17DC4FC4">
        <w:rPr>
          <w:rFonts w:ascii="Palatino Linotype" w:hAnsi="Palatino Linotype"/>
          <w:sz w:val="24"/>
          <w:szCs w:val="24"/>
        </w:rPr>
        <w:t xml:space="preserve">the </w:t>
      </w:r>
      <w:r w:rsidRPr="474386DC" w:rsidR="5797D890">
        <w:rPr>
          <w:rFonts w:ascii="Palatino Linotype" w:hAnsi="Palatino Linotype"/>
          <w:sz w:val="24"/>
          <w:szCs w:val="24"/>
        </w:rPr>
        <w:t xml:space="preserve">overall system block diagram, this subsystem occupies </w:t>
      </w:r>
      <w:r w:rsidRPr="474386DC" w:rsidR="074BC699">
        <w:rPr>
          <w:rFonts w:ascii="Palatino Linotype" w:hAnsi="Palatino Linotype"/>
          <w:sz w:val="24"/>
          <w:szCs w:val="24"/>
        </w:rPr>
        <w:t xml:space="preserve">an overlapping place with the </w:t>
      </w:r>
      <w:r w:rsidRPr="474386DC" w:rsidR="074BC699">
        <w:rPr>
          <w:rFonts w:ascii="Palatino Linotype" w:hAnsi="Palatino Linotype"/>
          <w:sz w:val="24"/>
          <w:szCs w:val="24"/>
        </w:rPr>
        <w:t>previous</w:t>
      </w:r>
      <w:r w:rsidRPr="474386DC" w:rsidR="074BC699">
        <w:rPr>
          <w:rFonts w:ascii="Palatino Linotype" w:hAnsi="Palatino Linotype"/>
          <w:sz w:val="24"/>
          <w:szCs w:val="24"/>
        </w:rPr>
        <w:t xml:space="preserve"> subsystem, the location algorithm. More specifically however, this subsystem relates to the input of frequency </w:t>
      </w:r>
      <w:r w:rsidRPr="474386DC" w:rsidR="074BC699">
        <w:rPr>
          <w:rFonts w:ascii="Palatino Linotype" w:hAnsi="Palatino Linotype"/>
          <w:sz w:val="24"/>
          <w:szCs w:val="24"/>
        </w:rPr>
        <w:t>selection</w:t>
      </w:r>
      <w:r w:rsidRPr="474386DC" w:rsidR="074BC699">
        <w:rPr>
          <w:rFonts w:ascii="Palatino Linotype" w:hAnsi="Palatino Linotype"/>
          <w:sz w:val="24"/>
          <w:szCs w:val="24"/>
        </w:rPr>
        <w:t xml:space="preserve"> and the output of the pinger location back to the navigation system.</w:t>
      </w:r>
      <w:r w:rsidRPr="474386DC" w:rsidR="6E904966">
        <w:rPr>
          <w:rFonts w:ascii="Palatino Linotype" w:hAnsi="Palatino Linotype"/>
          <w:sz w:val="24"/>
          <w:szCs w:val="24"/>
        </w:rPr>
        <w:t xml:space="preserve"> </w:t>
      </w:r>
      <w:r w:rsidRPr="474386DC" w:rsidR="6D04CF95">
        <w:rPr>
          <w:rFonts w:ascii="Palatino Linotype" w:hAnsi="Palatino Linotype"/>
          <w:sz w:val="24"/>
          <w:szCs w:val="24"/>
        </w:rPr>
        <w:t xml:space="preserve">Due to the fact that this system overlaps significantly with the previous </w:t>
      </w:r>
      <w:r w:rsidRPr="474386DC" w:rsidR="5D12A486">
        <w:rPr>
          <w:rFonts w:ascii="Palatino Linotype" w:hAnsi="Palatino Linotype"/>
          <w:sz w:val="24"/>
          <w:szCs w:val="24"/>
        </w:rPr>
        <w:t>subsystem</w:t>
      </w:r>
      <w:r w:rsidRPr="474386DC" w:rsidR="6D04CF95">
        <w:rPr>
          <w:rFonts w:ascii="Palatino Linotype" w:hAnsi="Palatino Linotype"/>
          <w:sz w:val="24"/>
          <w:szCs w:val="24"/>
        </w:rPr>
        <w:t xml:space="preserve"> a new block diagram was not created; however, it is important enough to </w:t>
      </w:r>
      <w:r w:rsidRPr="474386DC" w:rsidR="102D3314">
        <w:rPr>
          <w:rFonts w:ascii="Palatino Linotype" w:hAnsi="Palatino Linotype"/>
          <w:sz w:val="24"/>
          <w:szCs w:val="24"/>
        </w:rPr>
        <w:t xml:space="preserve">the </w:t>
      </w:r>
      <w:r w:rsidRPr="474386DC" w:rsidR="6D04CF95">
        <w:rPr>
          <w:rFonts w:ascii="Palatino Linotype" w:hAnsi="Palatino Linotype"/>
          <w:sz w:val="24"/>
          <w:szCs w:val="24"/>
        </w:rPr>
        <w:t>overall system that its own fabrication section</w:t>
      </w:r>
      <w:r w:rsidRPr="474386DC" w:rsidR="6451FFEC">
        <w:rPr>
          <w:rFonts w:ascii="Palatino Linotype" w:hAnsi="Palatino Linotype"/>
          <w:sz w:val="24"/>
          <w:szCs w:val="24"/>
        </w:rPr>
        <w:t xml:space="preserve"> was warranted.</w:t>
      </w:r>
      <w:r w:rsidRPr="474386DC" w:rsidR="6D04CF95">
        <w:rPr>
          <w:rFonts w:ascii="Palatino Linotype" w:hAnsi="Palatino Linotype"/>
          <w:sz w:val="24"/>
          <w:szCs w:val="24"/>
        </w:rPr>
        <w:t xml:space="preserve"> </w:t>
      </w:r>
      <w:r w:rsidRPr="474386DC" w:rsidR="52643DC3">
        <w:rPr>
          <w:rFonts w:ascii="Palatino Linotype" w:hAnsi="Palatino Linotype"/>
          <w:sz w:val="24"/>
          <w:szCs w:val="24"/>
        </w:rPr>
        <w:t xml:space="preserve">This subsystem </w:t>
      </w:r>
      <w:r w:rsidRPr="474386DC" w:rsidR="52643DC3">
        <w:rPr>
          <w:rFonts w:ascii="Palatino Linotype" w:hAnsi="Palatino Linotype"/>
          <w:sz w:val="24"/>
          <w:szCs w:val="24"/>
        </w:rPr>
        <w:t>mainly relates</w:t>
      </w:r>
      <w:r w:rsidRPr="474386DC" w:rsidR="52643DC3">
        <w:rPr>
          <w:rFonts w:ascii="Palatino Linotype" w:hAnsi="Palatino Linotype"/>
          <w:sz w:val="24"/>
          <w:szCs w:val="24"/>
        </w:rPr>
        <w:t xml:space="preserve"> to </w:t>
      </w:r>
      <w:r w:rsidRPr="474386DC" w:rsidR="52643DC3">
        <w:rPr>
          <w:rFonts w:ascii="Palatino Linotype" w:hAnsi="Palatino Linotype" w:eastAsia="Palatino Linotype" w:cs="Palatino Linotype"/>
          <w:sz w:val="24"/>
          <w:szCs w:val="24"/>
        </w:rPr>
        <w:t xml:space="preserve">Req 2.2, Pinger location must be communicated to navigation algorithm in </w:t>
      </w:r>
      <w:r w:rsidRPr="474386DC" w:rsidR="52643DC3">
        <w:rPr>
          <w:rFonts w:ascii="Palatino Linotype" w:hAnsi="Palatino Linotype" w:eastAsia="Palatino Linotype" w:cs="Palatino Linotype"/>
          <w:sz w:val="24"/>
          <w:szCs w:val="24"/>
        </w:rPr>
        <w:t>x,y,z</w:t>
      </w:r>
      <w:r w:rsidRPr="474386DC" w:rsidR="52643DC3">
        <w:rPr>
          <w:rFonts w:ascii="Palatino Linotype" w:hAnsi="Palatino Linotype" w:eastAsia="Palatino Linotype" w:cs="Palatino Linotype"/>
          <w:sz w:val="24"/>
          <w:szCs w:val="24"/>
        </w:rPr>
        <w:t xml:space="preserve"> coordinates. </w:t>
      </w:r>
    </w:p>
    <w:p w:rsidR="43A02561" w:rsidP="43A02561" w:rsidRDefault="43A02561" w14:paraId="4B9D5F1F" w14:textId="7580774A">
      <w:pPr>
        <w:spacing w:line="259" w:lineRule="auto"/>
        <w:rPr>
          <w:rFonts w:ascii="Palatino Linotype" w:hAnsi="Palatino Linotype"/>
          <w:sz w:val="24"/>
          <w:szCs w:val="24"/>
        </w:rPr>
      </w:pPr>
    </w:p>
    <w:p w:rsidR="40EBD8DC" w:rsidP="43A02561" w:rsidRDefault="525AEA84" w14:paraId="2576E096" w14:textId="6C87A501">
      <w:pPr>
        <w:spacing w:line="259" w:lineRule="auto"/>
        <w:ind w:firstLine="720"/>
        <w:rPr>
          <w:rFonts w:ascii="Palatino Linotype" w:hAnsi="Palatino Linotype"/>
          <w:sz w:val="24"/>
          <w:szCs w:val="24"/>
        </w:rPr>
      </w:pPr>
      <w:r w:rsidRPr="474386DC" w:rsidR="525AEA84">
        <w:rPr>
          <w:rFonts w:ascii="Palatino Linotype" w:hAnsi="Palatino Linotype"/>
          <w:sz w:val="24"/>
          <w:szCs w:val="24"/>
        </w:rPr>
        <w:t xml:space="preserve">As </w:t>
      </w:r>
      <w:r w:rsidRPr="474386DC" w:rsidR="525AEA84">
        <w:rPr>
          <w:rFonts w:ascii="Palatino Linotype" w:hAnsi="Palatino Linotype"/>
          <w:sz w:val="24"/>
          <w:szCs w:val="24"/>
        </w:rPr>
        <w:t>Mat</w:t>
      </w:r>
      <w:r w:rsidRPr="474386DC" w:rsidR="6392452D">
        <w:rPr>
          <w:rFonts w:ascii="Palatino Linotype" w:hAnsi="Palatino Linotype"/>
          <w:sz w:val="24"/>
          <w:szCs w:val="24"/>
        </w:rPr>
        <w:t>L</w:t>
      </w:r>
      <w:r w:rsidRPr="474386DC" w:rsidR="525AEA84">
        <w:rPr>
          <w:rFonts w:ascii="Palatino Linotype" w:hAnsi="Palatino Linotype"/>
          <w:sz w:val="24"/>
          <w:szCs w:val="24"/>
        </w:rPr>
        <w:t>ab</w:t>
      </w:r>
      <w:r w:rsidRPr="474386DC" w:rsidR="525AEA84">
        <w:rPr>
          <w:rFonts w:ascii="Palatino Linotype" w:hAnsi="Palatino Linotype"/>
          <w:sz w:val="24"/>
          <w:szCs w:val="24"/>
        </w:rPr>
        <w:t xml:space="preserve"> was </w:t>
      </w:r>
      <w:r w:rsidRPr="474386DC" w:rsidR="7A56297C">
        <w:rPr>
          <w:rFonts w:ascii="Palatino Linotype" w:hAnsi="Palatino Linotype"/>
          <w:sz w:val="24"/>
          <w:szCs w:val="24"/>
        </w:rPr>
        <w:t xml:space="preserve">the </w:t>
      </w:r>
      <w:r w:rsidRPr="474386DC" w:rsidR="525AEA84">
        <w:rPr>
          <w:rFonts w:ascii="Palatino Linotype" w:hAnsi="Palatino Linotype"/>
          <w:sz w:val="24"/>
          <w:szCs w:val="24"/>
        </w:rPr>
        <w:t xml:space="preserve">chosen programming language due to its strengths in audio recording and signal processing, a method of integrating </w:t>
      </w:r>
      <w:r w:rsidRPr="474386DC" w:rsidR="2BB8C5C2">
        <w:rPr>
          <w:rFonts w:ascii="Palatino Linotype" w:hAnsi="Palatino Linotype"/>
          <w:sz w:val="24"/>
          <w:szCs w:val="24"/>
        </w:rPr>
        <w:t xml:space="preserve">the </w:t>
      </w:r>
      <w:r w:rsidRPr="474386DC" w:rsidR="525AEA84">
        <w:rPr>
          <w:rFonts w:ascii="Palatino Linotype" w:hAnsi="Palatino Linotype"/>
          <w:sz w:val="24"/>
          <w:szCs w:val="24"/>
        </w:rPr>
        <w:t>Mat</w:t>
      </w:r>
      <w:r w:rsidRPr="474386DC" w:rsidR="1B8F6BF8">
        <w:rPr>
          <w:rFonts w:ascii="Palatino Linotype" w:hAnsi="Palatino Linotype"/>
          <w:sz w:val="24"/>
          <w:szCs w:val="24"/>
        </w:rPr>
        <w:t>L</w:t>
      </w:r>
      <w:r w:rsidRPr="474386DC" w:rsidR="525AEA84">
        <w:rPr>
          <w:rFonts w:ascii="Palatino Linotype" w:hAnsi="Palatino Linotype"/>
          <w:sz w:val="24"/>
          <w:szCs w:val="24"/>
        </w:rPr>
        <w:t>ab</w:t>
      </w:r>
      <w:r w:rsidRPr="474386DC" w:rsidR="525AEA84">
        <w:rPr>
          <w:rFonts w:ascii="Palatino Linotype" w:hAnsi="Palatino Linotype"/>
          <w:sz w:val="24"/>
          <w:szCs w:val="24"/>
        </w:rPr>
        <w:t xml:space="preserve"> program with the python navigation algorithm was </w:t>
      </w:r>
      <w:r w:rsidRPr="474386DC" w:rsidR="525AEA84">
        <w:rPr>
          <w:rFonts w:ascii="Palatino Linotype" w:hAnsi="Palatino Linotype"/>
          <w:sz w:val="24"/>
          <w:szCs w:val="24"/>
        </w:rPr>
        <w:t>required</w:t>
      </w:r>
      <w:r w:rsidRPr="474386DC" w:rsidR="525AEA84">
        <w:rPr>
          <w:rFonts w:ascii="Palatino Linotype" w:hAnsi="Palatino Linotype"/>
          <w:sz w:val="24"/>
          <w:szCs w:val="24"/>
        </w:rPr>
        <w:t xml:space="preserve">. </w:t>
      </w:r>
      <w:r w:rsidRPr="474386DC" w:rsidR="4BAA3A90">
        <w:rPr>
          <w:rFonts w:ascii="Palatino Linotype" w:hAnsi="Palatino Linotype"/>
          <w:sz w:val="24"/>
          <w:szCs w:val="24"/>
        </w:rPr>
        <w:t xml:space="preserve">Python has a </w:t>
      </w:r>
      <w:r w:rsidRPr="474386DC" w:rsidR="4BAA3A90">
        <w:rPr>
          <w:rFonts w:ascii="Palatino Linotype" w:hAnsi="Palatino Linotype"/>
          <w:sz w:val="24"/>
          <w:szCs w:val="24"/>
        </w:rPr>
        <w:t>Mat</w:t>
      </w:r>
      <w:r w:rsidRPr="474386DC" w:rsidR="752861DF">
        <w:rPr>
          <w:rFonts w:ascii="Palatino Linotype" w:hAnsi="Palatino Linotype"/>
          <w:sz w:val="24"/>
          <w:szCs w:val="24"/>
        </w:rPr>
        <w:t>L</w:t>
      </w:r>
      <w:r w:rsidRPr="474386DC" w:rsidR="4BAA3A90">
        <w:rPr>
          <w:rFonts w:ascii="Palatino Linotype" w:hAnsi="Palatino Linotype"/>
          <w:sz w:val="24"/>
          <w:szCs w:val="24"/>
        </w:rPr>
        <w:t>ab</w:t>
      </w:r>
      <w:r w:rsidRPr="474386DC" w:rsidR="4BAA3A90">
        <w:rPr>
          <w:rFonts w:ascii="Palatino Linotype" w:hAnsi="Palatino Linotype"/>
          <w:sz w:val="24"/>
          <w:szCs w:val="24"/>
        </w:rPr>
        <w:t xml:space="preserve"> engine package that allows users to call </w:t>
      </w:r>
      <w:r w:rsidRPr="474386DC" w:rsidR="4BAA3A90">
        <w:rPr>
          <w:rFonts w:ascii="Palatino Linotype" w:hAnsi="Palatino Linotype"/>
          <w:sz w:val="24"/>
          <w:szCs w:val="24"/>
        </w:rPr>
        <w:t>Mat</w:t>
      </w:r>
      <w:r w:rsidRPr="474386DC" w:rsidR="1964CE8A">
        <w:rPr>
          <w:rFonts w:ascii="Palatino Linotype" w:hAnsi="Palatino Linotype"/>
          <w:sz w:val="24"/>
          <w:szCs w:val="24"/>
        </w:rPr>
        <w:t>L</w:t>
      </w:r>
      <w:r w:rsidRPr="474386DC" w:rsidR="4BAA3A90">
        <w:rPr>
          <w:rFonts w:ascii="Palatino Linotype" w:hAnsi="Palatino Linotype"/>
          <w:sz w:val="24"/>
          <w:szCs w:val="24"/>
        </w:rPr>
        <w:t>ab</w:t>
      </w:r>
      <w:r w:rsidRPr="474386DC" w:rsidR="4BAA3A90">
        <w:rPr>
          <w:rFonts w:ascii="Palatino Linotype" w:hAnsi="Palatino Linotype"/>
          <w:sz w:val="24"/>
          <w:szCs w:val="24"/>
        </w:rPr>
        <w:t xml:space="preserve"> functions from python code as though they were python functions. This allows the passing of input variables to those functions and for those functions to return values, which is essential for </w:t>
      </w:r>
      <w:r w:rsidRPr="474386DC" w:rsidR="6D429509">
        <w:rPr>
          <w:rFonts w:ascii="Palatino Linotype" w:hAnsi="Palatino Linotype"/>
          <w:sz w:val="24"/>
          <w:szCs w:val="24"/>
        </w:rPr>
        <w:t xml:space="preserve">the </w:t>
      </w:r>
      <w:r w:rsidRPr="474386DC" w:rsidR="4BAA3A90">
        <w:rPr>
          <w:rFonts w:ascii="Palatino Linotype" w:hAnsi="Palatino Linotype"/>
          <w:sz w:val="24"/>
          <w:szCs w:val="24"/>
        </w:rPr>
        <w:t xml:space="preserve">system. As mentioned above, </w:t>
      </w:r>
      <w:r w:rsidRPr="474386DC" w:rsidR="67E892A6">
        <w:rPr>
          <w:rFonts w:ascii="Palatino Linotype" w:hAnsi="Palatino Linotype"/>
          <w:sz w:val="24"/>
          <w:szCs w:val="24"/>
        </w:rPr>
        <w:t xml:space="preserve">the </w:t>
      </w:r>
      <w:r w:rsidRPr="474386DC" w:rsidR="4BAA3A90">
        <w:rPr>
          <w:rFonts w:ascii="Palatino Linotype" w:hAnsi="Palatino Linotype"/>
          <w:sz w:val="24"/>
          <w:szCs w:val="24"/>
        </w:rPr>
        <w:t>Mat</w:t>
      </w:r>
      <w:r w:rsidRPr="474386DC" w:rsidR="750B5000">
        <w:rPr>
          <w:rFonts w:ascii="Palatino Linotype" w:hAnsi="Palatino Linotype"/>
          <w:sz w:val="24"/>
          <w:szCs w:val="24"/>
        </w:rPr>
        <w:t>L</w:t>
      </w:r>
      <w:r w:rsidRPr="474386DC" w:rsidR="4BAA3A90">
        <w:rPr>
          <w:rFonts w:ascii="Palatino Linotype" w:hAnsi="Palatino Linotype"/>
          <w:sz w:val="24"/>
          <w:szCs w:val="24"/>
        </w:rPr>
        <w:t>ab</w:t>
      </w:r>
      <w:r w:rsidRPr="474386DC" w:rsidR="4BAA3A90">
        <w:rPr>
          <w:rFonts w:ascii="Palatino Linotype" w:hAnsi="Palatino Linotype"/>
          <w:sz w:val="24"/>
          <w:szCs w:val="24"/>
        </w:rPr>
        <w:t xml:space="preserve"> solution takes in the desired pinger frequency in kHz and returns a </w:t>
      </w:r>
      <w:r w:rsidRPr="474386DC" w:rsidR="4BAA3A90">
        <w:rPr>
          <w:rFonts w:ascii="Palatino Linotype" w:hAnsi="Palatino Linotype"/>
          <w:sz w:val="24"/>
          <w:szCs w:val="24"/>
        </w:rPr>
        <w:t>four unit</w:t>
      </w:r>
      <w:r w:rsidRPr="474386DC" w:rsidR="4BAA3A90">
        <w:rPr>
          <w:rFonts w:ascii="Palatino Linotype" w:hAnsi="Palatino Linotype"/>
          <w:sz w:val="24"/>
          <w:szCs w:val="24"/>
        </w:rPr>
        <w:t xml:space="preserve"> array back to the navigation algorithm. These types of values are easily passed and </w:t>
      </w:r>
      <w:r w:rsidRPr="474386DC" w:rsidR="4BAA3A90">
        <w:rPr>
          <w:rFonts w:ascii="Palatino Linotype" w:hAnsi="Palatino Linotype"/>
          <w:sz w:val="24"/>
          <w:szCs w:val="24"/>
        </w:rPr>
        <w:t xml:space="preserve">returned through the </w:t>
      </w:r>
      <w:r w:rsidRPr="474386DC" w:rsidR="4BAA3A90">
        <w:rPr>
          <w:rFonts w:ascii="Palatino Linotype" w:hAnsi="Palatino Linotype"/>
          <w:sz w:val="24"/>
          <w:szCs w:val="24"/>
        </w:rPr>
        <w:t>Mat</w:t>
      </w:r>
      <w:r w:rsidRPr="474386DC" w:rsidR="5A1B0E8C">
        <w:rPr>
          <w:rFonts w:ascii="Palatino Linotype" w:hAnsi="Palatino Linotype"/>
          <w:sz w:val="24"/>
          <w:szCs w:val="24"/>
        </w:rPr>
        <w:t>L</w:t>
      </w:r>
      <w:r w:rsidRPr="474386DC" w:rsidR="4BAA3A90">
        <w:rPr>
          <w:rFonts w:ascii="Palatino Linotype" w:hAnsi="Palatino Linotype"/>
          <w:sz w:val="24"/>
          <w:szCs w:val="24"/>
        </w:rPr>
        <w:t>ab</w:t>
      </w:r>
      <w:r w:rsidRPr="474386DC" w:rsidR="4BAA3A90">
        <w:rPr>
          <w:rFonts w:ascii="Palatino Linotype" w:hAnsi="Palatino Linotype"/>
          <w:sz w:val="24"/>
          <w:szCs w:val="24"/>
        </w:rPr>
        <w:t xml:space="preserve"> engine. To complete system integration, the </w:t>
      </w:r>
      <w:r w:rsidRPr="474386DC" w:rsidR="4BAA3A90">
        <w:rPr>
          <w:rFonts w:ascii="Palatino Linotype" w:hAnsi="Palatino Linotype"/>
          <w:sz w:val="24"/>
          <w:szCs w:val="24"/>
        </w:rPr>
        <w:t>Mat</w:t>
      </w:r>
      <w:r w:rsidRPr="474386DC" w:rsidR="07D0C4AF">
        <w:rPr>
          <w:rFonts w:ascii="Palatino Linotype" w:hAnsi="Palatino Linotype"/>
          <w:sz w:val="24"/>
          <w:szCs w:val="24"/>
        </w:rPr>
        <w:t>L</w:t>
      </w:r>
      <w:r w:rsidRPr="474386DC" w:rsidR="4BAA3A90">
        <w:rPr>
          <w:rFonts w:ascii="Palatino Linotype" w:hAnsi="Palatino Linotype"/>
          <w:sz w:val="24"/>
          <w:szCs w:val="24"/>
        </w:rPr>
        <w:t>ab</w:t>
      </w:r>
      <w:r w:rsidRPr="474386DC" w:rsidR="4BAA3A90">
        <w:rPr>
          <w:rFonts w:ascii="Palatino Linotype" w:hAnsi="Palatino Linotype"/>
          <w:sz w:val="24"/>
          <w:szCs w:val="24"/>
        </w:rPr>
        <w:t xml:space="preserve"> engine was installed onto the </w:t>
      </w:r>
      <w:r w:rsidRPr="474386DC" w:rsidR="4BAA3A90">
        <w:rPr>
          <w:rFonts w:ascii="Palatino Linotype" w:hAnsi="Palatino Linotype"/>
          <w:sz w:val="24"/>
          <w:szCs w:val="24"/>
        </w:rPr>
        <w:t>RoboSub</w:t>
      </w:r>
      <w:r w:rsidRPr="474386DC" w:rsidR="4BAA3A90">
        <w:rPr>
          <w:rFonts w:ascii="Palatino Linotype" w:hAnsi="Palatino Linotype"/>
          <w:sz w:val="24"/>
          <w:szCs w:val="24"/>
        </w:rPr>
        <w:t xml:space="preserve"> computer. Then a python script was written to</w:t>
      </w:r>
      <w:r w:rsidRPr="474386DC" w:rsidR="18F69974">
        <w:rPr>
          <w:rFonts w:ascii="Palatino Linotype" w:hAnsi="Palatino Linotype"/>
          <w:sz w:val="24"/>
          <w:szCs w:val="24"/>
        </w:rPr>
        <w:t xml:space="preserve"> </w:t>
      </w:r>
      <w:r w:rsidRPr="474386DC" w:rsidR="15DABC10">
        <w:rPr>
          <w:rFonts w:ascii="Palatino Linotype" w:hAnsi="Palatino Linotype"/>
          <w:sz w:val="24"/>
          <w:szCs w:val="24"/>
        </w:rPr>
        <w:t>set up</w:t>
      </w:r>
      <w:r w:rsidRPr="474386DC" w:rsidR="18F69974">
        <w:rPr>
          <w:rFonts w:ascii="Palatino Linotype" w:hAnsi="Palatino Linotype"/>
          <w:sz w:val="24"/>
          <w:szCs w:val="24"/>
        </w:rPr>
        <w:t xml:space="preserve"> the </w:t>
      </w:r>
      <w:r w:rsidRPr="474386DC" w:rsidR="4F549FF9">
        <w:rPr>
          <w:rFonts w:ascii="Palatino Linotype" w:hAnsi="Palatino Linotype"/>
          <w:sz w:val="24"/>
          <w:szCs w:val="24"/>
        </w:rPr>
        <w:t>M</w:t>
      </w:r>
      <w:r w:rsidRPr="474386DC" w:rsidR="18F69974">
        <w:rPr>
          <w:rFonts w:ascii="Palatino Linotype" w:hAnsi="Palatino Linotype"/>
          <w:sz w:val="24"/>
          <w:szCs w:val="24"/>
        </w:rPr>
        <w:t>at</w:t>
      </w:r>
      <w:r w:rsidRPr="474386DC" w:rsidR="5D8F3DC6">
        <w:rPr>
          <w:rFonts w:ascii="Palatino Linotype" w:hAnsi="Palatino Linotype"/>
          <w:sz w:val="24"/>
          <w:szCs w:val="24"/>
        </w:rPr>
        <w:t>L</w:t>
      </w:r>
      <w:r w:rsidRPr="474386DC" w:rsidR="18F69974">
        <w:rPr>
          <w:rFonts w:ascii="Palatino Linotype" w:hAnsi="Palatino Linotype"/>
          <w:sz w:val="24"/>
          <w:szCs w:val="24"/>
        </w:rPr>
        <w:t>ab</w:t>
      </w:r>
      <w:r w:rsidRPr="474386DC" w:rsidR="18F69974">
        <w:rPr>
          <w:rFonts w:ascii="Palatino Linotype" w:hAnsi="Palatino Linotype"/>
          <w:sz w:val="24"/>
          <w:szCs w:val="24"/>
        </w:rPr>
        <w:t xml:space="preserve"> engine and call </w:t>
      </w:r>
      <w:r w:rsidRPr="474386DC" w:rsidR="75AA5DC8">
        <w:rPr>
          <w:rFonts w:ascii="Palatino Linotype" w:hAnsi="Palatino Linotype"/>
          <w:sz w:val="24"/>
          <w:szCs w:val="24"/>
        </w:rPr>
        <w:t xml:space="preserve">the </w:t>
      </w:r>
      <w:r w:rsidRPr="474386DC" w:rsidR="18F69974">
        <w:rPr>
          <w:rFonts w:ascii="Palatino Linotype" w:hAnsi="Palatino Linotype"/>
          <w:sz w:val="24"/>
          <w:szCs w:val="24"/>
        </w:rPr>
        <w:t xml:space="preserve">pinger location system. This code </w:t>
      </w:r>
      <w:r w:rsidRPr="474386DC" w:rsidR="438E9155">
        <w:rPr>
          <w:rFonts w:ascii="Palatino Linotype" w:hAnsi="Palatino Linotype"/>
          <w:sz w:val="24"/>
          <w:szCs w:val="24"/>
        </w:rPr>
        <w:t xml:space="preserve">and steps to download the </w:t>
      </w:r>
      <w:r w:rsidRPr="474386DC" w:rsidR="438E9155">
        <w:rPr>
          <w:rFonts w:ascii="Palatino Linotype" w:hAnsi="Palatino Linotype"/>
          <w:sz w:val="24"/>
          <w:szCs w:val="24"/>
        </w:rPr>
        <w:t>Mat</w:t>
      </w:r>
      <w:r w:rsidRPr="474386DC" w:rsidR="20A13581">
        <w:rPr>
          <w:rFonts w:ascii="Palatino Linotype" w:hAnsi="Palatino Linotype"/>
          <w:sz w:val="24"/>
          <w:szCs w:val="24"/>
        </w:rPr>
        <w:t>L</w:t>
      </w:r>
      <w:r w:rsidRPr="474386DC" w:rsidR="438E9155">
        <w:rPr>
          <w:rFonts w:ascii="Palatino Linotype" w:hAnsi="Palatino Linotype"/>
          <w:sz w:val="24"/>
          <w:szCs w:val="24"/>
        </w:rPr>
        <w:t>ab</w:t>
      </w:r>
      <w:r w:rsidRPr="474386DC" w:rsidR="438E9155">
        <w:rPr>
          <w:rFonts w:ascii="Palatino Linotype" w:hAnsi="Palatino Linotype"/>
          <w:sz w:val="24"/>
          <w:szCs w:val="24"/>
        </w:rPr>
        <w:t xml:space="preserve"> engine can be found in the appendix. </w:t>
      </w:r>
    </w:p>
    <w:p w:rsidR="43A02561" w:rsidP="43A02561" w:rsidRDefault="43A02561" w14:paraId="72F826BF" w14:textId="38BFFF71"/>
    <w:p w:rsidRPr="00FE77FF" w:rsidR="00DD463C" w:rsidP="43A02561" w:rsidRDefault="4CA43495" w14:paraId="04560DDB" w14:textId="07C37BD3">
      <w:pPr>
        <w:pStyle w:val="Heading2"/>
        <w:numPr>
          <w:numId w:val="0"/>
        </w:numPr>
      </w:pPr>
      <w:bookmarkStart w:name="_Toc53250957" w:id="54"/>
      <w:bookmarkStart w:name="_Toc913588958" w:id="2137459530"/>
      <w:bookmarkStart w:name="_Toc1778978589" w:id="624134027"/>
      <w:bookmarkStart w:name="_Toc1735422803" w:id="717286374"/>
      <w:bookmarkStart w:name="_Toc1424041698" w:id="605464484"/>
      <w:bookmarkStart w:name="_Toc1701309282" w:id="1456911624"/>
      <w:bookmarkStart w:name="_Toc73572018" w:id="319973465"/>
      <w:bookmarkStart w:name="_Toc619233671" w:id="716232289"/>
      <w:bookmarkStart w:name="_Toc935551878" w:id="1665322908"/>
      <w:bookmarkStart w:name="_Toc1791962163" w:id="1495732269"/>
      <w:bookmarkStart w:name="_Toc466590286" w:id="619416002"/>
      <w:bookmarkStart w:name="_Toc1646391070" w:id="312901054"/>
      <w:bookmarkStart w:name="_Toc575176609" w:id="337422107"/>
      <w:r w:rsidR="4CA43495">
        <w:rPr/>
        <w:t xml:space="preserve">3.6 </w:t>
      </w:r>
      <w:r w:rsidR="1E9C59C9">
        <w:rPr/>
        <w:t xml:space="preserve">Subsystem </w:t>
      </w:r>
      <w:r w:rsidR="748BAFAB">
        <w:rPr/>
        <w:t>5</w:t>
      </w:r>
      <w:r w:rsidR="00866BD7">
        <w:rPr/>
        <w:t>: T</w:t>
      </w:r>
      <w:r w:rsidR="5D5C76DB">
        <w:rPr/>
        <w:t>ime Difference of Arrival</w:t>
      </w:r>
      <w:r w:rsidR="00866BD7">
        <w:rPr/>
        <w:t xml:space="preserve"> [</w:t>
      </w:r>
      <w:r w:rsidR="744F2BF6">
        <w:rPr/>
        <w:t>Elliott Avery</w:t>
      </w:r>
      <w:r w:rsidR="454CBC85">
        <w:rPr/>
        <w:t xml:space="preserve"> &amp; Jarred </w:t>
      </w:r>
      <w:r>
        <w:tab/>
      </w:r>
      <w:r>
        <w:tab/>
      </w:r>
      <w:r w:rsidR="454CBC85">
        <w:rPr/>
        <w:t>Pickens</w:t>
      </w:r>
      <w:r w:rsidR="00866BD7">
        <w:rPr/>
        <w:t>]</w:t>
      </w:r>
      <w:bookmarkEnd w:id="54"/>
      <w:bookmarkEnd w:id="2137459530"/>
      <w:bookmarkEnd w:id="624134027"/>
      <w:bookmarkEnd w:id="717286374"/>
      <w:bookmarkEnd w:id="605464484"/>
      <w:bookmarkEnd w:id="1456911624"/>
      <w:bookmarkEnd w:id="319973465"/>
      <w:bookmarkEnd w:id="716232289"/>
      <w:bookmarkEnd w:id="1665322908"/>
      <w:bookmarkEnd w:id="1495732269"/>
      <w:bookmarkEnd w:id="619416002"/>
      <w:bookmarkEnd w:id="312901054"/>
      <w:bookmarkEnd w:id="337422107"/>
    </w:p>
    <w:p w:rsidR="43A02561" w:rsidP="43A02561" w:rsidRDefault="43A02561" w14:paraId="08542613" w14:textId="2714EE68"/>
    <w:p w:rsidRPr="00610E3B" w:rsidR="00DD463C" w:rsidP="43A02561" w:rsidRDefault="094D454B" w14:paraId="43265B01" w14:textId="4355FDCE">
      <w:pPr>
        <w:spacing w:line="259" w:lineRule="auto"/>
        <w:ind w:firstLine="360"/>
        <w:rPr>
          <w:rStyle w:val="InitialStyle"/>
          <w:rFonts w:ascii="Palatino Linotype" w:hAnsi="Palatino Linotype" w:cs="Verdana"/>
        </w:rPr>
      </w:pPr>
      <w:r w:rsidRPr="43A02561">
        <w:rPr>
          <w:rStyle w:val="InitialStyle"/>
          <w:rFonts w:ascii="Palatino Linotype" w:hAnsi="Palatino Linotype" w:cs="Verdana"/>
        </w:rPr>
        <w:t>Time difference of arrival</w:t>
      </w:r>
      <w:r w:rsidRPr="43A02561" w:rsidR="418B9418">
        <w:rPr>
          <w:rStyle w:val="InitialStyle"/>
          <w:rFonts w:ascii="Palatino Linotype" w:hAnsi="Palatino Linotype" w:cs="Verdana"/>
        </w:rPr>
        <w:t xml:space="preserve"> (TDOA)</w:t>
      </w:r>
      <w:r w:rsidRPr="43A02561">
        <w:rPr>
          <w:rStyle w:val="InitialStyle"/>
          <w:rFonts w:ascii="Palatino Linotype" w:hAnsi="Palatino Linotype" w:cs="Verdana"/>
        </w:rPr>
        <w:t xml:space="preserve"> calculation is essential for the operation of the multilateration </w:t>
      </w:r>
      <w:r w:rsidRPr="43A02561" w:rsidR="134ED2FE">
        <w:rPr>
          <w:rStyle w:val="InitialStyle"/>
          <w:rFonts w:ascii="Palatino Linotype" w:hAnsi="Palatino Linotype" w:cs="Verdana"/>
        </w:rPr>
        <w:t>algorithm</w:t>
      </w:r>
      <w:r w:rsidRPr="43A02561" w:rsidR="277E9179">
        <w:rPr>
          <w:rStyle w:val="InitialStyle"/>
          <w:rFonts w:ascii="Palatino Linotype" w:hAnsi="Palatino Linotype" w:cs="Verdana"/>
        </w:rPr>
        <w:t>. The more accurate the TDOA</w:t>
      </w:r>
      <w:r w:rsidRPr="43A02561" w:rsidR="41A26841">
        <w:rPr>
          <w:rStyle w:val="InitialStyle"/>
          <w:rFonts w:ascii="Palatino Linotype" w:hAnsi="Palatino Linotype" w:cs="Verdana"/>
        </w:rPr>
        <w:t xml:space="preserve"> calculations are, the more accurate the location of the pinger calculated by the multilateration will be. Accuracy of the system pertains to </w:t>
      </w:r>
      <w:r w:rsidRPr="43A02561" w:rsidR="3FD69261">
        <w:rPr>
          <w:rStyle w:val="InitialStyle"/>
          <w:rFonts w:ascii="Palatino Linotype" w:hAnsi="Palatino Linotype" w:cs="Verdana"/>
        </w:rPr>
        <w:t>Req 2.1 and the subsequent specs 2.1.1 and 2.1.2 which all require the calculated location to be accurate to a certain degree.</w:t>
      </w:r>
      <w:r w:rsidRPr="43A02561" w:rsidR="75D60A1D">
        <w:rPr>
          <w:rStyle w:val="InitialStyle"/>
          <w:rFonts w:ascii="Palatino Linotype" w:hAnsi="Palatino Linotype" w:cs="Verdana"/>
        </w:rPr>
        <w:t xml:space="preserve"> As a reminder, the TDOA subsy</w:t>
      </w:r>
      <w:r w:rsidRPr="43A02561" w:rsidR="01A20300">
        <w:rPr>
          <w:rStyle w:val="InitialStyle"/>
          <w:rFonts w:ascii="Palatino Linotype" w:hAnsi="Palatino Linotype" w:cs="Verdana"/>
        </w:rPr>
        <w:t>s</w:t>
      </w:r>
      <w:r w:rsidRPr="43A02561" w:rsidR="75D60A1D">
        <w:rPr>
          <w:rStyle w:val="InitialStyle"/>
          <w:rFonts w:ascii="Palatino Linotype" w:hAnsi="Palatino Linotype" w:cs="Verdana"/>
        </w:rPr>
        <w:t xml:space="preserve">tem/calculations take place after filtering, and the </w:t>
      </w:r>
      <w:r w:rsidRPr="43A02561" w:rsidR="036D1D64">
        <w:rPr>
          <w:rStyle w:val="InitialStyle"/>
          <w:rFonts w:ascii="Palatino Linotype" w:hAnsi="Palatino Linotype" w:cs="Verdana"/>
        </w:rPr>
        <w:t>outputted</w:t>
      </w:r>
      <w:r w:rsidRPr="43A02561" w:rsidR="75D60A1D">
        <w:rPr>
          <w:rStyle w:val="InitialStyle"/>
          <w:rFonts w:ascii="Palatino Linotype" w:hAnsi="Palatino Linotype" w:cs="Verdana"/>
        </w:rPr>
        <w:t xml:space="preserve"> TDOA values are returned to the multilateration algorithm, t</w:t>
      </w:r>
      <w:r w:rsidRPr="43A02561" w:rsidR="48851371">
        <w:rPr>
          <w:rStyle w:val="InitialStyle"/>
          <w:rFonts w:ascii="Palatino Linotype" w:hAnsi="Palatino Linotype" w:cs="Verdana"/>
        </w:rPr>
        <w:t>he subsystem in the conceptual block diagram can be seen below in figure 13:</w:t>
      </w:r>
    </w:p>
    <w:p w:rsidRPr="00610E3B" w:rsidR="00DD463C" w:rsidP="43A02561" w:rsidRDefault="00DD463C" w14:paraId="22012963" w14:textId="416C1351">
      <w:pPr>
        <w:spacing w:line="259" w:lineRule="auto"/>
        <w:ind w:firstLine="360"/>
        <w:rPr>
          <w:rStyle w:val="InitialStyle"/>
          <w:rFonts w:ascii="Palatino Linotype" w:hAnsi="Palatino Linotype" w:cs="Verdana"/>
        </w:rPr>
      </w:pPr>
    </w:p>
    <w:p w:rsidRPr="00610E3B" w:rsidR="00DD463C" w:rsidP="43A02561" w:rsidRDefault="75D60A1D" w14:paraId="2E2BBB26" w14:textId="11EC71C5">
      <w:pPr>
        <w:spacing w:line="259" w:lineRule="auto"/>
        <w:ind w:firstLine="360"/>
        <w:jc w:val="center"/>
      </w:pPr>
      <w:r>
        <w:rPr>
          <w:noProof/>
        </w:rPr>
        <w:drawing>
          <wp:inline distT="0" distB="0" distL="0" distR="0" wp14:anchorId="4FB58C7B" wp14:editId="0A3C45CD">
            <wp:extent cx="5000625" cy="1771055"/>
            <wp:effectExtent l="0" t="0" r="0" b="0"/>
            <wp:docPr id="53381368" name="Picture 5338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000625" cy="1771055"/>
                    </a:xfrm>
                    <a:prstGeom prst="rect">
                      <a:avLst/>
                    </a:prstGeom>
                  </pic:spPr>
                </pic:pic>
              </a:graphicData>
            </a:graphic>
          </wp:inline>
        </w:drawing>
      </w:r>
    </w:p>
    <w:p w:rsidRPr="00610E3B" w:rsidR="00DD463C" w:rsidP="43A02561" w:rsidRDefault="472A8059" w14:paraId="5A5C6A64" w14:textId="1C6C7510">
      <w:pPr>
        <w:spacing w:line="259" w:lineRule="auto"/>
        <w:jc w:val="center"/>
        <w:rPr>
          <w:rFonts w:ascii="Palatino Linotype" w:hAnsi="Palatino Linotype"/>
          <w:sz w:val="24"/>
          <w:szCs w:val="24"/>
        </w:rPr>
      </w:pPr>
      <w:r w:rsidRPr="43A02561">
        <w:rPr>
          <w:rFonts w:ascii="Palatino Linotype" w:hAnsi="Palatino Linotype"/>
          <w:sz w:val="24"/>
          <w:szCs w:val="24"/>
        </w:rPr>
        <w:t>Figure 1</w:t>
      </w:r>
      <w:r w:rsidRPr="43A02561" w:rsidR="5594B77B">
        <w:rPr>
          <w:rFonts w:ascii="Palatino Linotype" w:hAnsi="Palatino Linotype"/>
          <w:sz w:val="24"/>
          <w:szCs w:val="24"/>
        </w:rPr>
        <w:t>7</w:t>
      </w:r>
      <w:r w:rsidRPr="43A02561">
        <w:rPr>
          <w:rFonts w:ascii="Palatino Linotype" w:hAnsi="Palatino Linotype"/>
          <w:sz w:val="24"/>
          <w:szCs w:val="24"/>
        </w:rPr>
        <w:t>: TDOA subsystem in conceptual block diagram [1</w:t>
      </w:r>
      <w:r w:rsidRPr="43A02561" w:rsidR="35EAF5EA">
        <w:rPr>
          <w:rFonts w:ascii="Palatino Linotype" w:hAnsi="Palatino Linotype"/>
          <w:sz w:val="24"/>
          <w:szCs w:val="24"/>
        </w:rPr>
        <w:t>7</w:t>
      </w:r>
      <w:r w:rsidRPr="43A02561">
        <w:rPr>
          <w:rFonts w:ascii="Palatino Linotype" w:hAnsi="Palatino Linotype"/>
          <w:sz w:val="24"/>
          <w:szCs w:val="24"/>
        </w:rPr>
        <w:t>]</w:t>
      </w:r>
    </w:p>
    <w:p w:rsidRPr="00610E3B" w:rsidR="00DD463C" w:rsidP="43A02561" w:rsidRDefault="00DD463C" w14:paraId="68C0CE77" w14:textId="5D2471AB">
      <w:pPr>
        <w:spacing w:line="259" w:lineRule="auto"/>
        <w:ind w:firstLine="360"/>
        <w:jc w:val="center"/>
        <w:rPr>
          <w:rStyle w:val="InitialStyle"/>
          <w:rFonts w:ascii="Palatino Linotype" w:hAnsi="Palatino Linotype" w:cs="Verdana"/>
        </w:rPr>
      </w:pPr>
    </w:p>
    <w:p w:rsidRPr="00610E3B" w:rsidR="00DD463C" w:rsidP="43A02561" w:rsidRDefault="48BD522A" w14:paraId="0796E9EE" w14:textId="48A8DCE8">
      <w:pPr>
        <w:spacing w:line="259" w:lineRule="auto"/>
        <w:ind w:firstLine="360"/>
        <w:rPr>
          <w:rStyle w:val="InitialStyle"/>
          <w:rFonts w:ascii="Palatino Linotype" w:hAnsi="Palatino Linotype" w:cs="Verdana"/>
        </w:rPr>
      </w:pPr>
      <w:r w:rsidRPr="474386DC" w:rsidR="48BD522A">
        <w:rPr>
          <w:rStyle w:val="InitialStyle"/>
          <w:rFonts w:ascii="Palatino Linotype" w:hAnsi="Palatino Linotype" w:cs="Verdana"/>
        </w:rPr>
        <w:t xml:space="preserve">Design of the TDOA subsystem is made up of two parts: an </w:t>
      </w:r>
      <w:r w:rsidRPr="474386DC" w:rsidR="720FC45F">
        <w:rPr>
          <w:rStyle w:val="InitialStyle"/>
          <w:rFonts w:ascii="Palatino Linotype" w:hAnsi="Palatino Linotype" w:cs="Verdana"/>
        </w:rPr>
        <w:t xml:space="preserve">algorithm which </w:t>
      </w:r>
      <w:r w:rsidRPr="474386DC" w:rsidR="720FC45F">
        <w:rPr>
          <w:rStyle w:val="InitialStyle"/>
          <w:rFonts w:ascii="Palatino Linotype" w:hAnsi="Palatino Linotype" w:cs="Verdana"/>
        </w:rPr>
        <w:t>attempts</w:t>
      </w:r>
      <w:r w:rsidRPr="474386DC" w:rsidR="720FC45F">
        <w:rPr>
          <w:rStyle w:val="InitialStyle"/>
          <w:rFonts w:ascii="Palatino Linotype" w:hAnsi="Palatino Linotype" w:cs="Verdana"/>
        </w:rPr>
        <w:t xml:space="preserve"> to make the best choice of amplitude peaks from each </w:t>
      </w:r>
      <w:r w:rsidRPr="474386DC" w:rsidR="6ABD638D">
        <w:rPr>
          <w:rStyle w:val="InitialStyle"/>
          <w:rFonts w:ascii="Palatino Linotype" w:hAnsi="Palatino Linotype" w:cs="Verdana"/>
        </w:rPr>
        <w:t>hydrophone</w:t>
      </w:r>
      <w:r w:rsidRPr="474386DC" w:rsidR="720FC45F">
        <w:rPr>
          <w:rStyle w:val="InitialStyle"/>
          <w:rFonts w:ascii="Palatino Linotype" w:hAnsi="Palatino Linotype" w:cs="Verdana"/>
        </w:rPr>
        <w:t xml:space="preserve"> to be compared to produce TDOA values, and a cross correlation function which will fine tune th</w:t>
      </w:r>
      <w:r w:rsidRPr="474386DC" w:rsidR="4101433F">
        <w:rPr>
          <w:rStyle w:val="InitialStyle"/>
          <w:rFonts w:ascii="Palatino Linotype" w:hAnsi="Palatino Linotype" w:cs="Verdana"/>
        </w:rPr>
        <w:t>ose choices for greater accuracy</w:t>
      </w:r>
      <w:r w:rsidRPr="474386DC" w:rsidR="48BD522A">
        <w:rPr>
          <w:rStyle w:val="InitialStyle"/>
          <w:rFonts w:ascii="Palatino Linotype" w:hAnsi="Palatino Linotype" w:cs="Verdana"/>
        </w:rPr>
        <w:t>.</w:t>
      </w:r>
      <w:r w:rsidRPr="474386DC" w:rsidR="377876E4">
        <w:rPr>
          <w:rStyle w:val="InitialStyle"/>
          <w:rFonts w:ascii="Palatino Linotype" w:hAnsi="Palatino Linotype" w:cs="Verdana"/>
        </w:rPr>
        <w:t xml:space="preserve"> </w:t>
      </w:r>
      <w:r w:rsidRPr="474386DC" w:rsidR="30635409">
        <w:rPr>
          <w:rStyle w:val="InitialStyle"/>
          <w:rFonts w:ascii="Palatino Linotype" w:hAnsi="Palatino Linotype" w:cs="Verdana"/>
        </w:rPr>
        <w:t>The</w:t>
      </w:r>
      <w:r w:rsidRPr="474386DC" w:rsidR="307BD66C">
        <w:rPr>
          <w:rStyle w:val="InitialStyle"/>
          <w:rFonts w:ascii="Palatino Linotype" w:hAnsi="Palatino Linotype" w:cs="Verdana"/>
        </w:rPr>
        <w:t xml:space="preserve"> </w:t>
      </w:r>
      <w:r w:rsidRPr="474386DC" w:rsidR="6D448B31">
        <w:rPr>
          <w:rStyle w:val="InitialStyle"/>
          <w:rFonts w:ascii="Palatino Linotype" w:hAnsi="Palatino Linotype" w:cs="Verdana"/>
        </w:rPr>
        <w:t>bandpass filter used to filter the raw audio for the specified pinger frequency removes high frequency data</w:t>
      </w:r>
      <w:r w:rsidRPr="474386DC" w:rsidR="0FCE4905">
        <w:rPr>
          <w:rStyle w:val="InitialStyle"/>
          <w:rFonts w:ascii="Palatino Linotype" w:hAnsi="Palatino Linotype" w:cs="Verdana"/>
        </w:rPr>
        <w:t xml:space="preserve">, which </w:t>
      </w:r>
      <w:r w:rsidRPr="474386DC" w:rsidR="418D7F0B">
        <w:rPr>
          <w:rStyle w:val="InitialStyle"/>
          <w:rFonts w:ascii="Palatino Linotype" w:hAnsi="Palatino Linotype" w:cs="Verdana"/>
        </w:rPr>
        <w:t>includes t</w:t>
      </w:r>
      <w:r w:rsidRPr="474386DC" w:rsidR="0FCE4905">
        <w:rPr>
          <w:rStyle w:val="InitialStyle"/>
          <w:rFonts w:ascii="Palatino Linotype" w:hAnsi="Palatino Linotype" w:cs="Verdana"/>
        </w:rPr>
        <w:t xml:space="preserve">he precise moment </w:t>
      </w:r>
      <w:r w:rsidRPr="474386DC" w:rsidR="13498D93">
        <w:rPr>
          <w:rStyle w:val="InitialStyle"/>
          <w:rFonts w:ascii="Palatino Linotype" w:hAnsi="Palatino Linotype" w:cs="Verdana"/>
        </w:rPr>
        <w:t>of arrival of the pinger signal to the hydrophones</w:t>
      </w:r>
      <w:r w:rsidRPr="474386DC" w:rsidR="20DFF1A4">
        <w:rPr>
          <w:rStyle w:val="InitialStyle"/>
          <w:rFonts w:ascii="Palatino Linotype" w:hAnsi="Palatino Linotype" w:cs="Verdana"/>
        </w:rPr>
        <w:t>.</w:t>
      </w:r>
      <w:r w:rsidRPr="474386DC" w:rsidR="13498D93">
        <w:rPr>
          <w:rStyle w:val="InitialStyle"/>
          <w:rFonts w:ascii="Palatino Linotype" w:hAnsi="Palatino Linotype" w:cs="Verdana"/>
        </w:rPr>
        <w:t xml:space="preserve"> </w:t>
      </w:r>
      <w:r w:rsidRPr="474386DC" w:rsidR="21585517">
        <w:rPr>
          <w:rStyle w:val="InitialStyle"/>
          <w:rFonts w:ascii="Palatino Linotype" w:hAnsi="Palatino Linotype" w:cs="Verdana"/>
        </w:rPr>
        <w:t>The TDOA algorith</w:t>
      </w:r>
      <w:r w:rsidRPr="474386DC" w:rsidR="4D5977ED">
        <w:rPr>
          <w:rStyle w:val="InitialStyle"/>
          <w:rFonts w:ascii="Palatino Linotype" w:hAnsi="Palatino Linotype" w:cs="Verdana"/>
        </w:rPr>
        <w:t>m</w:t>
      </w:r>
      <w:r w:rsidRPr="474386DC" w:rsidR="21585517">
        <w:rPr>
          <w:rStyle w:val="InitialStyle"/>
          <w:rFonts w:ascii="Palatino Linotype" w:hAnsi="Palatino Linotype" w:cs="Verdana"/>
        </w:rPr>
        <w:t xml:space="preserve"> </w:t>
      </w:r>
      <w:r w:rsidRPr="474386DC" w:rsidR="66D220D0">
        <w:rPr>
          <w:rStyle w:val="InitialStyle"/>
          <w:rFonts w:ascii="Palatino Linotype" w:hAnsi="Palatino Linotype" w:cs="Verdana"/>
        </w:rPr>
        <w:t>whose functionality is illustrated</w:t>
      </w:r>
      <w:r w:rsidRPr="474386DC" w:rsidR="262EC495">
        <w:rPr>
          <w:rStyle w:val="InitialStyle"/>
          <w:rFonts w:ascii="Palatino Linotype" w:hAnsi="Palatino Linotype" w:cs="Verdana"/>
        </w:rPr>
        <w:t xml:space="preserve"> below in </w:t>
      </w:r>
      <w:r w:rsidRPr="474386DC" w:rsidR="00AD5CC9">
        <w:rPr>
          <w:rStyle w:val="InitialStyle"/>
          <w:rFonts w:ascii="Palatino Linotype" w:hAnsi="Palatino Linotype" w:cs="Verdana"/>
        </w:rPr>
        <w:t>F</w:t>
      </w:r>
      <w:r w:rsidRPr="474386DC" w:rsidR="00AD5CC9">
        <w:rPr>
          <w:rStyle w:val="InitialStyle"/>
          <w:rFonts w:ascii="Palatino Linotype" w:hAnsi="Palatino Linotype" w:cs="Verdana"/>
        </w:rPr>
        <w:t xml:space="preserve">igure </w:t>
      </w:r>
      <w:r w:rsidRPr="474386DC" w:rsidR="262EC495">
        <w:rPr>
          <w:rStyle w:val="InitialStyle"/>
          <w:rFonts w:ascii="Palatino Linotype" w:hAnsi="Palatino Linotype" w:cs="Verdana"/>
        </w:rPr>
        <w:t>14</w:t>
      </w:r>
      <w:r w:rsidRPr="474386DC" w:rsidR="21585517">
        <w:rPr>
          <w:rStyle w:val="InitialStyle"/>
          <w:rFonts w:ascii="Palatino Linotype" w:hAnsi="Palatino Linotype" w:cs="Verdana"/>
        </w:rPr>
        <w:t xml:space="preserve"> </w:t>
      </w:r>
      <w:r w:rsidRPr="474386DC" w:rsidR="3963ADD6">
        <w:rPr>
          <w:rStyle w:val="InitialStyle"/>
          <w:rFonts w:ascii="Palatino Linotype" w:hAnsi="Palatino Linotype" w:cs="Verdana"/>
        </w:rPr>
        <w:t xml:space="preserve">is able to make use of the important data removed by the bandpass filter using the </w:t>
      </w:r>
      <w:r w:rsidRPr="474386DC" w:rsidR="1F1CB6D3">
        <w:rPr>
          <w:rStyle w:val="InitialStyle"/>
          <w:rFonts w:ascii="Palatino Linotype" w:hAnsi="Palatino Linotype" w:cs="Verdana"/>
        </w:rPr>
        <w:t>process described in the next paragraph.</w:t>
      </w:r>
    </w:p>
    <w:p w:rsidRPr="00610E3B" w:rsidR="00DD463C" w:rsidP="43A02561" w:rsidRDefault="00DD463C" w14:paraId="56460E6D" w14:textId="4043CFDE">
      <w:pPr>
        <w:spacing w:line="259" w:lineRule="auto"/>
        <w:ind w:firstLine="360"/>
        <w:rPr>
          <w:rStyle w:val="InitialStyle"/>
          <w:rFonts w:ascii="Palatino Linotype" w:hAnsi="Palatino Linotype" w:cs="Verdana"/>
        </w:rPr>
      </w:pPr>
    </w:p>
    <w:p w:rsidRPr="00610E3B" w:rsidR="00DD463C" w:rsidP="78E4F89D" w:rsidRDefault="4BA1F2B0" w14:paraId="1015415F" w14:textId="36352BD9">
      <w:pPr>
        <w:spacing w:line="259" w:lineRule="auto"/>
        <w:ind w:firstLine="360"/>
        <w:rPr>
          <w:rStyle w:val="InitialStyle"/>
          <w:rFonts w:ascii="Palatino Linotype" w:hAnsi="Palatino Linotype" w:cs="Verdana"/>
        </w:rPr>
      </w:pPr>
      <w:r w:rsidRPr="78E4F89D">
        <w:rPr>
          <w:rStyle w:val="InitialStyle"/>
          <w:rFonts w:ascii="Palatino Linotype" w:hAnsi="Palatino Linotype" w:cs="Verdana"/>
        </w:rPr>
        <w:t xml:space="preserve">It is important to note that the filtered and unfiltered audio arrays are the same length. First, </w:t>
      </w:r>
      <w:r w:rsidRPr="78E4F89D" w:rsidR="25EBD920">
        <w:rPr>
          <w:rStyle w:val="InitialStyle"/>
          <w:rFonts w:ascii="Palatino Linotype" w:hAnsi="Palatino Linotype" w:cs="Verdana"/>
        </w:rPr>
        <w:t xml:space="preserve">the filtered audio array is searched for </w:t>
      </w:r>
      <w:r w:rsidRPr="78E4F89D" w:rsidR="38F0B463">
        <w:rPr>
          <w:rStyle w:val="InitialStyle"/>
          <w:rFonts w:ascii="Palatino Linotype" w:hAnsi="Palatino Linotype" w:cs="Verdana"/>
        </w:rPr>
        <w:t xml:space="preserve">the moment that the filtered audio sinusoid first appears, and the index of the moment recorded. </w:t>
      </w:r>
      <w:r w:rsidRPr="78E4F89D" w:rsidR="04B3A13D">
        <w:rPr>
          <w:rStyle w:val="InitialStyle"/>
          <w:rFonts w:ascii="Palatino Linotype" w:hAnsi="Palatino Linotype" w:cs="Verdana"/>
        </w:rPr>
        <w:t xml:space="preserve">The unfiltered audio array is then trimmed to a </w:t>
      </w:r>
      <w:r w:rsidRPr="78E4F89D" w:rsidR="5ADE3904">
        <w:rPr>
          <w:rStyle w:val="InitialStyle"/>
          <w:rFonts w:ascii="Palatino Linotype" w:hAnsi="Palatino Linotype" w:cs="Verdana"/>
        </w:rPr>
        <w:t xml:space="preserve">length which includes the </w:t>
      </w:r>
      <w:r w:rsidRPr="78E4F89D" w:rsidR="0A39CF8F">
        <w:rPr>
          <w:rStyle w:val="InitialStyle"/>
          <w:rFonts w:ascii="Palatino Linotype" w:hAnsi="Palatino Linotype" w:cs="Verdana"/>
        </w:rPr>
        <w:t xml:space="preserve">210 samples preceding the index recorded from the filtered audio, and the moment the unfiltered audio arrives at the hydrophones is captured. </w:t>
      </w:r>
      <w:r w:rsidRPr="78E4F89D" w:rsidR="56C494F8">
        <w:rPr>
          <w:rStyle w:val="InitialStyle"/>
          <w:rFonts w:ascii="Palatino Linotype" w:hAnsi="Palatino Linotype" w:cs="Verdana"/>
        </w:rPr>
        <w:t>The new unfiltered audio array is then searched for the instance that the signal amplitude is greater than 15% of its maximum value</w:t>
      </w:r>
      <w:r w:rsidRPr="78E4F89D" w:rsidR="41C58974">
        <w:rPr>
          <w:rStyle w:val="InitialStyle"/>
          <w:rFonts w:ascii="Palatino Linotype" w:hAnsi="Palatino Linotype" w:cs="Verdana"/>
        </w:rPr>
        <w:t xml:space="preserve">, and the index recorded for each </w:t>
      </w:r>
      <w:r w:rsidRPr="78E4F89D" w:rsidR="5FA92395">
        <w:rPr>
          <w:rStyle w:val="InitialStyle"/>
          <w:rFonts w:ascii="Palatino Linotype" w:hAnsi="Palatino Linotype" w:cs="Verdana"/>
        </w:rPr>
        <w:t>hydrophone</w:t>
      </w:r>
      <w:r w:rsidRPr="78E4F89D" w:rsidR="41C58974">
        <w:rPr>
          <w:rStyle w:val="InitialStyle"/>
          <w:rFonts w:ascii="Palatino Linotype" w:hAnsi="Palatino Linotype" w:cs="Verdana"/>
        </w:rPr>
        <w:t>. These indices recorded are then compared for</w:t>
      </w:r>
      <w:r w:rsidRPr="78E4F89D" w:rsidR="7D418D28">
        <w:rPr>
          <w:rStyle w:val="InitialStyle"/>
          <w:rFonts w:ascii="Palatino Linotype" w:hAnsi="Palatino Linotype" w:cs="Verdana"/>
        </w:rPr>
        <w:t xml:space="preserve"> hydrophone pairs A&amp;B, A&amp;C, and A&amp;D, and converted to the time difference of arrival values </w:t>
      </w:r>
      <w:r w:rsidRPr="78E4F89D" w:rsidR="1FE89F7E">
        <w:rPr>
          <w:rStyle w:val="InitialStyle"/>
          <w:rFonts w:ascii="Palatino Linotype" w:hAnsi="Palatino Linotype" w:cs="Verdana"/>
        </w:rPr>
        <w:t>which will be further tuned for greater accuracy by the cross-correlation function that follows the TDOA algorithm block in figure 14 below.</w:t>
      </w:r>
    </w:p>
    <w:p w:rsidRPr="00610E3B" w:rsidR="00DD463C" w:rsidP="43A02561" w:rsidRDefault="00DD463C" w14:paraId="44015857" w14:textId="7E1E20C9">
      <w:pPr>
        <w:spacing w:line="259" w:lineRule="auto"/>
        <w:ind w:firstLine="360"/>
        <w:rPr>
          <w:rStyle w:val="InitialStyle"/>
          <w:rFonts w:ascii="Palatino Linotype" w:hAnsi="Palatino Linotype" w:cs="Verdana"/>
        </w:rPr>
      </w:pPr>
    </w:p>
    <w:p w:rsidRPr="00610E3B" w:rsidR="00DD463C" w:rsidP="43A02561" w:rsidRDefault="36216EFD" w14:paraId="4ED97FDF" w14:textId="225C117D">
      <w:pPr>
        <w:spacing w:line="259" w:lineRule="auto"/>
        <w:ind w:firstLine="360"/>
        <w:jc w:val="center"/>
      </w:pPr>
      <w:r>
        <w:rPr>
          <w:noProof/>
        </w:rPr>
        <w:drawing>
          <wp:inline distT="0" distB="0" distL="0" distR="0" wp14:anchorId="7BC7ACBC" wp14:editId="6705574A">
            <wp:extent cx="4572000" cy="3295650"/>
            <wp:effectExtent l="0" t="0" r="0" b="0"/>
            <wp:docPr id="376682256" name="Picture 37668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rsidRPr="00610E3B" w:rsidR="00DD463C" w:rsidP="43A02561" w:rsidRDefault="5B126F23" w14:paraId="2163D682" w14:textId="03B7357A">
      <w:pPr>
        <w:jc w:val="center"/>
        <w:rPr>
          <w:rFonts w:ascii="Palatino Linotype" w:hAnsi="Palatino Linotype"/>
          <w:sz w:val="24"/>
          <w:szCs w:val="24"/>
        </w:rPr>
      </w:pPr>
      <w:r w:rsidRPr="43A02561">
        <w:rPr>
          <w:rFonts w:ascii="Palatino Linotype" w:hAnsi="Palatino Linotype"/>
          <w:sz w:val="24"/>
          <w:szCs w:val="24"/>
        </w:rPr>
        <w:t>Figure 1</w:t>
      </w:r>
      <w:r w:rsidRPr="43A02561" w:rsidR="2323220A">
        <w:rPr>
          <w:rFonts w:ascii="Palatino Linotype" w:hAnsi="Palatino Linotype"/>
          <w:sz w:val="24"/>
          <w:szCs w:val="24"/>
        </w:rPr>
        <w:t>8</w:t>
      </w:r>
      <w:r w:rsidRPr="43A02561">
        <w:rPr>
          <w:rFonts w:ascii="Palatino Linotype" w:hAnsi="Palatino Linotype"/>
          <w:sz w:val="24"/>
          <w:szCs w:val="24"/>
        </w:rPr>
        <w:t>: TDOA subsystem functionality [1</w:t>
      </w:r>
      <w:r w:rsidRPr="43A02561" w:rsidR="1DB5C2E2">
        <w:rPr>
          <w:rFonts w:ascii="Palatino Linotype" w:hAnsi="Palatino Linotype"/>
          <w:sz w:val="24"/>
          <w:szCs w:val="24"/>
        </w:rPr>
        <w:t>8</w:t>
      </w:r>
      <w:r w:rsidRPr="43A02561">
        <w:rPr>
          <w:rFonts w:ascii="Palatino Linotype" w:hAnsi="Palatino Linotype"/>
          <w:sz w:val="24"/>
          <w:szCs w:val="24"/>
        </w:rPr>
        <w:t>]</w:t>
      </w:r>
    </w:p>
    <w:p w:rsidRPr="00610E3B" w:rsidR="00DD463C" w:rsidP="43A02561" w:rsidRDefault="00DD463C" w14:paraId="5FFD0A4C" w14:textId="2DCFFF3F">
      <w:pPr>
        <w:jc w:val="center"/>
        <w:rPr>
          <w:rFonts w:ascii="Palatino Linotype" w:hAnsi="Palatino Linotype"/>
          <w:sz w:val="24"/>
          <w:szCs w:val="24"/>
        </w:rPr>
      </w:pPr>
    </w:p>
    <w:p w:rsidRPr="00610E3B" w:rsidR="00DD463C" w:rsidP="78E4F89D" w:rsidRDefault="00FD3E5A" w14:paraId="6CE42C8C" w14:textId="0A54E2C4">
      <w:pPr>
        <w:ind w:firstLine="360"/>
        <w:rPr>
          <w:rFonts w:ascii="Palatino Linotype" w:hAnsi="Palatino Linotype" w:eastAsia="Palatino Linotype" w:cs="Palatino Linotype"/>
          <w:sz w:val="24"/>
          <w:szCs w:val="24"/>
        </w:rPr>
      </w:pPr>
      <w:r w:rsidRPr="474386DC" w:rsidR="00FD3E5A">
        <w:rPr>
          <w:rFonts w:ascii="Palatino Linotype" w:hAnsi="Palatino Linotype"/>
          <w:sz w:val="24"/>
          <w:szCs w:val="24"/>
        </w:rPr>
        <w:t xml:space="preserve">Design of the TDOA algorithm uses the </w:t>
      </w:r>
      <w:r w:rsidRPr="474386DC" w:rsidR="725E3B97">
        <w:rPr>
          <w:rFonts w:ascii="Palatino Linotype" w:hAnsi="Palatino Linotype"/>
          <w:sz w:val="24"/>
          <w:szCs w:val="24"/>
        </w:rPr>
        <w:t>cross-correlation</w:t>
      </w:r>
      <w:r w:rsidRPr="474386DC" w:rsidR="01AA195E">
        <w:rPr>
          <w:rFonts w:ascii="Palatino Linotype" w:hAnsi="Palatino Linotype"/>
          <w:sz w:val="24"/>
          <w:szCs w:val="24"/>
        </w:rPr>
        <w:t xml:space="preserve"> function which is native to </w:t>
      </w:r>
      <w:r w:rsidRPr="474386DC" w:rsidR="1B89CDCA">
        <w:rPr>
          <w:rFonts w:ascii="Palatino Linotype" w:hAnsi="Palatino Linotype"/>
          <w:sz w:val="24"/>
          <w:szCs w:val="24"/>
        </w:rPr>
        <w:t>Mat</w:t>
      </w:r>
      <w:r w:rsidRPr="474386DC" w:rsidR="513ACBA3">
        <w:rPr>
          <w:rFonts w:ascii="Palatino Linotype" w:hAnsi="Palatino Linotype"/>
          <w:sz w:val="24"/>
          <w:szCs w:val="24"/>
        </w:rPr>
        <w:t>L</w:t>
      </w:r>
      <w:r w:rsidRPr="474386DC" w:rsidR="1B89CDCA">
        <w:rPr>
          <w:rFonts w:ascii="Palatino Linotype" w:hAnsi="Palatino Linotype"/>
          <w:sz w:val="24"/>
          <w:szCs w:val="24"/>
        </w:rPr>
        <w:t>ab</w:t>
      </w:r>
      <w:r w:rsidRPr="474386DC" w:rsidR="01AA195E">
        <w:rPr>
          <w:rFonts w:ascii="Palatino Linotype" w:hAnsi="Palatino Linotype"/>
          <w:sz w:val="24"/>
          <w:szCs w:val="24"/>
        </w:rPr>
        <w:t xml:space="preserve">. The function compares the </w:t>
      </w:r>
      <w:r w:rsidRPr="474386DC" w:rsidR="3A3C220E">
        <w:rPr>
          <w:rFonts w:ascii="Palatino Linotype" w:hAnsi="Palatino Linotype"/>
          <w:sz w:val="24"/>
          <w:szCs w:val="24"/>
        </w:rPr>
        <w:t>sinusoids</w:t>
      </w:r>
      <w:r w:rsidRPr="474386DC" w:rsidR="0EAC4A56">
        <w:rPr>
          <w:rFonts w:ascii="Palatino Linotype" w:hAnsi="Palatino Linotype"/>
          <w:sz w:val="24"/>
          <w:szCs w:val="24"/>
        </w:rPr>
        <w:t xml:space="preserve"> of the </w:t>
      </w:r>
      <w:r w:rsidRPr="474386DC" w:rsidR="01AA195E">
        <w:rPr>
          <w:rFonts w:ascii="Palatino Linotype" w:hAnsi="Palatino Linotype"/>
          <w:sz w:val="24"/>
          <w:szCs w:val="24"/>
        </w:rPr>
        <w:t xml:space="preserve">filtered audios of the </w:t>
      </w:r>
      <w:r w:rsidRPr="474386DC" w:rsidR="4616C652">
        <w:rPr>
          <w:rFonts w:ascii="Palatino Linotype" w:hAnsi="Palatino Linotype"/>
          <w:sz w:val="24"/>
          <w:szCs w:val="24"/>
        </w:rPr>
        <w:t xml:space="preserve">hydrophone pairs mentioned </w:t>
      </w:r>
      <w:r w:rsidRPr="474386DC" w:rsidR="3DE0B971">
        <w:rPr>
          <w:rFonts w:ascii="Palatino Linotype" w:hAnsi="Palatino Linotype"/>
          <w:sz w:val="24"/>
          <w:szCs w:val="24"/>
        </w:rPr>
        <w:t>before (</w:t>
      </w:r>
      <w:r w:rsidRPr="474386DC" w:rsidR="3DE0B971">
        <w:rPr>
          <w:rFonts w:ascii="Palatino Linotype" w:hAnsi="Palatino Linotype" w:eastAsia="Palatino Linotype" w:cs="Palatino Linotype"/>
          <w:sz w:val="24"/>
          <w:szCs w:val="24"/>
        </w:rPr>
        <w:t>A&amp;B, A&amp;C, and A&amp;D)</w:t>
      </w:r>
      <w:r w:rsidRPr="474386DC" w:rsidR="5E56963A">
        <w:rPr>
          <w:rFonts w:ascii="Palatino Linotype" w:hAnsi="Palatino Linotype" w:eastAsia="Palatino Linotype" w:cs="Palatino Linotype"/>
          <w:sz w:val="24"/>
          <w:szCs w:val="24"/>
        </w:rPr>
        <w:t>. Using the sinusoidal peaks</w:t>
      </w:r>
      <w:r w:rsidRPr="474386DC" w:rsidR="23CA0EE1">
        <w:rPr>
          <w:rFonts w:ascii="Palatino Linotype" w:hAnsi="Palatino Linotype" w:eastAsia="Palatino Linotype" w:cs="Palatino Linotype"/>
          <w:sz w:val="24"/>
          <w:szCs w:val="24"/>
        </w:rPr>
        <w:t>,</w:t>
      </w:r>
      <w:r w:rsidRPr="474386DC" w:rsidR="5E56963A">
        <w:rPr>
          <w:rFonts w:ascii="Palatino Linotype" w:hAnsi="Palatino Linotype" w:eastAsia="Palatino Linotype" w:cs="Palatino Linotype"/>
          <w:sz w:val="24"/>
          <w:szCs w:val="24"/>
        </w:rPr>
        <w:t xml:space="preserve"> the function</w:t>
      </w:r>
      <w:r w:rsidRPr="474386DC" w:rsidR="634AA2BF">
        <w:rPr>
          <w:rFonts w:ascii="Palatino Linotype" w:hAnsi="Palatino Linotype" w:eastAsia="Palatino Linotype" w:cs="Palatino Linotype"/>
          <w:sz w:val="24"/>
          <w:szCs w:val="24"/>
        </w:rPr>
        <w:t xml:space="preserve"> finds at what time the peaks are maximally correlated, as in it m</w:t>
      </w:r>
      <w:r w:rsidRPr="474386DC" w:rsidR="7EF4ECD0">
        <w:rPr>
          <w:rFonts w:ascii="Palatino Linotype" w:hAnsi="Palatino Linotype" w:eastAsia="Palatino Linotype" w:cs="Palatino Linotype"/>
          <w:sz w:val="24"/>
          <w:szCs w:val="24"/>
        </w:rPr>
        <w:t>oves the sinusoids on top of one another until the peaks line up. The shift from where the peaks are when the audio is received, to where they are maximally correlated is the time difference of arrival between the hyd</w:t>
      </w:r>
      <w:r w:rsidRPr="474386DC" w:rsidR="196980A7">
        <w:rPr>
          <w:rFonts w:ascii="Palatino Linotype" w:hAnsi="Palatino Linotype" w:eastAsia="Palatino Linotype" w:cs="Palatino Linotype"/>
          <w:sz w:val="24"/>
          <w:szCs w:val="24"/>
        </w:rPr>
        <w:t xml:space="preserve">rophone pairs A&amp;B, A&amp;C, and A&amp;D. </w:t>
      </w:r>
      <w:r w:rsidRPr="474386DC" w:rsidR="4CB30E79">
        <w:rPr>
          <w:rFonts w:ascii="Palatino Linotype" w:hAnsi="Palatino Linotype" w:eastAsia="Palatino Linotype" w:cs="Palatino Linotype"/>
          <w:sz w:val="24"/>
          <w:szCs w:val="24"/>
        </w:rPr>
        <w:t>The cross</w:t>
      </w:r>
      <w:r w:rsidRPr="474386DC" w:rsidR="009E6B48">
        <w:rPr>
          <w:rFonts w:ascii="Palatino Linotype" w:hAnsi="Palatino Linotype" w:eastAsia="Palatino Linotype" w:cs="Palatino Linotype"/>
          <w:sz w:val="24"/>
          <w:szCs w:val="24"/>
        </w:rPr>
        <w:t>-</w:t>
      </w:r>
      <w:r w:rsidRPr="474386DC" w:rsidR="4CB30E79">
        <w:rPr>
          <w:rFonts w:ascii="Palatino Linotype" w:hAnsi="Palatino Linotype" w:eastAsia="Palatino Linotype" w:cs="Palatino Linotype"/>
          <w:sz w:val="24"/>
          <w:szCs w:val="24"/>
        </w:rPr>
        <w:t xml:space="preserve">correlation function in </w:t>
      </w:r>
      <w:r w:rsidRPr="474386DC" w:rsidR="12790FD1">
        <w:rPr>
          <w:rFonts w:ascii="Palatino Linotype" w:hAnsi="Palatino Linotype" w:eastAsia="Palatino Linotype" w:cs="Palatino Linotype"/>
          <w:sz w:val="24"/>
          <w:szCs w:val="24"/>
        </w:rPr>
        <w:t>Mat</w:t>
      </w:r>
      <w:r w:rsidRPr="474386DC" w:rsidR="20B901DD">
        <w:rPr>
          <w:rFonts w:ascii="Palatino Linotype" w:hAnsi="Palatino Linotype" w:eastAsia="Palatino Linotype" w:cs="Palatino Linotype"/>
          <w:sz w:val="24"/>
          <w:szCs w:val="24"/>
        </w:rPr>
        <w:t>L</w:t>
      </w:r>
      <w:r w:rsidRPr="474386DC" w:rsidR="12790FD1">
        <w:rPr>
          <w:rFonts w:ascii="Palatino Linotype" w:hAnsi="Palatino Linotype" w:eastAsia="Palatino Linotype" w:cs="Palatino Linotype"/>
          <w:sz w:val="24"/>
          <w:szCs w:val="24"/>
        </w:rPr>
        <w:t>ab</w:t>
      </w:r>
      <w:r w:rsidRPr="474386DC" w:rsidR="4CB30E79">
        <w:rPr>
          <w:rFonts w:ascii="Palatino Linotype" w:hAnsi="Palatino Linotype" w:eastAsia="Palatino Linotype" w:cs="Palatino Linotype"/>
          <w:sz w:val="24"/>
          <w:szCs w:val="24"/>
        </w:rPr>
        <w:t xml:space="preserve"> also has the ability of entering an argument which defines what the max lag can be</w:t>
      </w:r>
      <w:r w:rsidRPr="474386DC" w:rsidR="009E6B48">
        <w:rPr>
          <w:rFonts w:ascii="Palatino Linotype" w:hAnsi="Palatino Linotype" w:eastAsia="Palatino Linotype" w:cs="Palatino Linotype"/>
          <w:sz w:val="24"/>
          <w:szCs w:val="24"/>
        </w:rPr>
        <w:t>;</w:t>
      </w:r>
      <w:r w:rsidRPr="474386DC" w:rsidR="4CB30E79">
        <w:rPr>
          <w:rFonts w:ascii="Palatino Linotype" w:hAnsi="Palatino Linotype" w:eastAsia="Palatino Linotype" w:cs="Palatino Linotype"/>
          <w:sz w:val="24"/>
          <w:szCs w:val="24"/>
        </w:rPr>
        <w:t xml:space="preserve"> the</w:t>
      </w:r>
      <w:r w:rsidRPr="474386DC" w:rsidR="4CB30E79">
        <w:rPr>
          <w:rFonts w:ascii="Palatino Linotype" w:hAnsi="Palatino Linotype" w:eastAsia="Palatino Linotype" w:cs="Palatino Linotype"/>
          <w:sz w:val="24"/>
          <w:szCs w:val="24"/>
        </w:rPr>
        <w:t xml:space="preserve"> max lag values for each hydrophone pair are based on the geometry of the hydrophone array </w:t>
      </w:r>
      <w:r w:rsidRPr="474386DC" w:rsidR="763F112F">
        <w:rPr>
          <w:rFonts w:ascii="Palatino Linotype" w:hAnsi="Palatino Linotype" w:eastAsia="Palatino Linotype" w:cs="Palatino Linotype"/>
          <w:sz w:val="24"/>
          <w:szCs w:val="24"/>
        </w:rPr>
        <w:t xml:space="preserve">and were calculated by finding the distance between each hydrophone pair and then finding the time it would take sound to travel that distance. </w:t>
      </w:r>
      <w:r w:rsidRPr="474386DC" w:rsidR="196980A7">
        <w:rPr>
          <w:rFonts w:ascii="Palatino Linotype" w:hAnsi="Palatino Linotype" w:eastAsia="Palatino Linotype" w:cs="Palatino Linotype"/>
          <w:sz w:val="24"/>
          <w:szCs w:val="24"/>
        </w:rPr>
        <w:t xml:space="preserve">The TDOA algorithm </w:t>
      </w:r>
      <w:r w:rsidRPr="474386DC" w:rsidR="43A91AC7">
        <w:rPr>
          <w:rFonts w:ascii="Palatino Linotype" w:hAnsi="Palatino Linotype" w:eastAsia="Palatino Linotype" w:cs="Palatino Linotype"/>
          <w:sz w:val="24"/>
          <w:szCs w:val="24"/>
        </w:rPr>
        <w:t xml:space="preserve">also </w:t>
      </w:r>
      <w:r w:rsidRPr="474386DC" w:rsidR="196980A7">
        <w:rPr>
          <w:rFonts w:ascii="Palatino Linotype" w:hAnsi="Palatino Linotype" w:eastAsia="Palatino Linotype" w:cs="Palatino Linotype"/>
          <w:sz w:val="24"/>
          <w:szCs w:val="24"/>
        </w:rPr>
        <w:t xml:space="preserve">uses </w:t>
      </w:r>
      <w:r w:rsidRPr="474386DC" w:rsidR="5280BB98">
        <w:rPr>
          <w:rFonts w:ascii="Palatino Linotype" w:hAnsi="Palatino Linotype" w:eastAsia="Palatino Linotype" w:cs="Palatino Linotype"/>
          <w:sz w:val="24"/>
          <w:szCs w:val="24"/>
        </w:rPr>
        <w:t xml:space="preserve">the best choice TDOA’s from before to </w:t>
      </w:r>
      <w:r w:rsidRPr="474386DC" w:rsidR="14D18232">
        <w:rPr>
          <w:rFonts w:ascii="Palatino Linotype" w:hAnsi="Palatino Linotype" w:eastAsia="Palatino Linotype" w:cs="Palatino Linotype"/>
          <w:sz w:val="24"/>
          <w:szCs w:val="24"/>
        </w:rPr>
        <w:t>defined</w:t>
      </w:r>
      <w:r w:rsidRPr="474386DC" w:rsidR="5280BB98">
        <w:rPr>
          <w:rFonts w:ascii="Palatino Linotype" w:hAnsi="Palatino Linotype" w:eastAsia="Palatino Linotype" w:cs="Palatino Linotype"/>
          <w:sz w:val="24"/>
          <w:szCs w:val="24"/>
        </w:rPr>
        <w:t xml:space="preserve"> </w:t>
      </w:r>
      <w:r w:rsidRPr="474386DC" w:rsidR="14D18232">
        <w:rPr>
          <w:rFonts w:ascii="Palatino Linotype" w:hAnsi="Palatino Linotype" w:eastAsia="Palatino Linotype" w:cs="Palatino Linotype"/>
          <w:sz w:val="24"/>
          <w:szCs w:val="24"/>
        </w:rPr>
        <w:t xml:space="preserve">window of where the function should search for the correct TDOA values. This eliminates the problem of the function trying to line up the audio signals as a whole, and instead only searches within the </w:t>
      </w:r>
      <w:r w:rsidRPr="474386DC" w:rsidR="1923B74C">
        <w:rPr>
          <w:rFonts w:ascii="Palatino Linotype" w:hAnsi="Palatino Linotype" w:eastAsia="Palatino Linotype" w:cs="Palatino Linotype"/>
          <w:sz w:val="24"/>
          <w:szCs w:val="24"/>
        </w:rPr>
        <w:t>first few sinusoidal peaks, giving us the most accurate answer.</w:t>
      </w:r>
      <w:r w:rsidRPr="474386DC" w:rsidR="2A334B5C">
        <w:rPr>
          <w:rFonts w:ascii="Palatino Linotype" w:hAnsi="Palatino Linotype" w:eastAsia="Palatino Linotype" w:cs="Palatino Linotype"/>
          <w:sz w:val="24"/>
          <w:szCs w:val="24"/>
        </w:rPr>
        <w:t xml:space="preserve"> </w:t>
      </w:r>
      <w:r w:rsidRPr="474386DC" w:rsidR="68D62DFB">
        <w:rPr>
          <w:rFonts w:ascii="Palatino Linotype" w:hAnsi="Palatino Linotype" w:eastAsia="Palatino Linotype" w:cs="Palatino Linotype"/>
          <w:sz w:val="24"/>
          <w:szCs w:val="24"/>
        </w:rPr>
        <w:t>Figure 15 shows the flow chart of the cross-correlation part of the TDOA algorithm below.</w:t>
      </w:r>
    </w:p>
    <w:p w:rsidRPr="00610E3B" w:rsidR="00DD463C" w:rsidP="43A02561" w:rsidRDefault="00DD463C" w14:paraId="5A08BDFD" w14:textId="707D0121">
      <w:pPr>
        <w:spacing w:line="259" w:lineRule="auto"/>
        <w:ind w:firstLine="360"/>
      </w:pPr>
    </w:p>
    <w:p w:rsidRPr="00610E3B" w:rsidR="00DD463C" w:rsidP="43A02561" w:rsidRDefault="66F5E1CE" w14:paraId="502E133F" w14:textId="4BF4DF82">
      <w:pPr>
        <w:spacing w:line="259" w:lineRule="auto"/>
        <w:ind w:firstLine="360"/>
        <w:jc w:val="center"/>
        <w:rPr>
          <w:rStyle w:val="InitialStyle"/>
          <w:rFonts w:ascii="Palatino Linotype" w:hAnsi="Palatino Linotype" w:cs="Verdana"/>
        </w:rPr>
      </w:pPr>
      <w:r>
        <w:rPr>
          <w:noProof/>
        </w:rPr>
        <w:drawing>
          <wp:inline distT="0" distB="0" distL="0" distR="0" wp14:anchorId="05F398E2" wp14:editId="71DBB1B6">
            <wp:extent cx="4572000" cy="4505325"/>
            <wp:effectExtent l="0" t="0" r="0" b="0"/>
            <wp:docPr id="650514463" name="Picture 6505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4505325"/>
                    </a:xfrm>
                    <a:prstGeom prst="rect">
                      <a:avLst/>
                    </a:prstGeom>
                  </pic:spPr>
                </pic:pic>
              </a:graphicData>
            </a:graphic>
          </wp:inline>
        </w:drawing>
      </w:r>
    </w:p>
    <w:p w:rsidRPr="00610E3B" w:rsidR="00DD463C" w:rsidP="43A02561" w:rsidRDefault="621D656A" w14:paraId="040A399B" w14:textId="63E95FD2">
      <w:pPr>
        <w:jc w:val="center"/>
        <w:rPr>
          <w:rFonts w:ascii="Palatino Linotype" w:hAnsi="Palatino Linotype"/>
          <w:sz w:val="24"/>
          <w:szCs w:val="24"/>
        </w:rPr>
      </w:pPr>
      <w:r w:rsidRPr="43A02561">
        <w:rPr>
          <w:rFonts w:ascii="Palatino Linotype" w:hAnsi="Palatino Linotype"/>
          <w:sz w:val="24"/>
          <w:szCs w:val="24"/>
        </w:rPr>
        <w:t>Figure 1</w:t>
      </w:r>
      <w:r w:rsidRPr="43A02561" w:rsidR="38A891F5">
        <w:rPr>
          <w:rFonts w:ascii="Palatino Linotype" w:hAnsi="Palatino Linotype"/>
          <w:sz w:val="24"/>
          <w:szCs w:val="24"/>
        </w:rPr>
        <w:t>9</w:t>
      </w:r>
      <w:r w:rsidRPr="43A02561">
        <w:rPr>
          <w:rFonts w:ascii="Palatino Linotype" w:hAnsi="Palatino Linotype"/>
          <w:sz w:val="24"/>
          <w:szCs w:val="24"/>
        </w:rPr>
        <w:t xml:space="preserve">: TDOA subsystem cross correlation flow </w:t>
      </w:r>
      <w:r w:rsidRPr="43A02561" w:rsidR="51B5EB8E">
        <w:rPr>
          <w:rFonts w:ascii="Palatino Linotype" w:hAnsi="Palatino Linotype"/>
          <w:sz w:val="24"/>
          <w:szCs w:val="24"/>
        </w:rPr>
        <w:t>chart [19]</w:t>
      </w:r>
    </w:p>
    <w:p w:rsidRPr="00610E3B" w:rsidR="00DD463C" w:rsidP="43A02561" w:rsidRDefault="00DD463C" w14:paraId="391DE31B" w14:textId="33B5263F">
      <w:pPr>
        <w:ind w:firstLine="360"/>
        <w:rPr>
          <w:rStyle w:val="InitialStyle"/>
          <w:rFonts w:ascii="Palatino Linotype" w:hAnsi="Palatino Linotype" w:cs="Verdana"/>
          <w:highlight w:val="yellow"/>
        </w:rPr>
      </w:pPr>
    </w:p>
    <w:p w:rsidRPr="00610E3B" w:rsidR="00DD463C" w:rsidP="43A02561" w:rsidRDefault="01AA10AB" w14:paraId="67A1F971" w14:textId="45471B95">
      <w:pPr>
        <w:pStyle w:val="Heading2"/>
        <w:numPr>
          <w:numId w:val="0"/>
        </w:numPr>
      </w:pPr>
      <w:bookmarkStart w:name="_Toc2139661421" w:id="1443184046"/>
      <w:bookmarkStart w:name="_Toc1043729634" w:id="1420718239"/>
      <w:bookmarkStart w:name="_Toc1954293875" w:id="614487028"/>
      <w:bookmarkStart w:name="_Toc923839120" w:id="1301985725"/>
      <w:bookmarkStart w:name="_Toc831456517" w:id="508534002"/>
      <w:bookmarkStart w:name="_Toc1866464240" w:id="593238719"/>
      <w:bookmarkStart w:name="_Toc1462634419" w:id="1239778921"/>
      <w:bookmarkStart w:name="_Toc2142558550" w:id="1948123857"/>
      <w:bookmarkStart w:name="_Toc1433816525" w:id="1898242043"/>
      <w:bookmarkStart w:name="_Toc1898443676" w:id="2086604883"/>
      <w:bookmarkStart w:name="_Toc2050478658" w:id="1538738820"/>
      <w:bookmarkStart w:name="_Toc842141961" w:id="567037200"/>
      <w:r w:rsidR="01AA10AB">
        <w:rPr/>
        <w:t xml:space="preserve">3.7 </w:t>
      </w:r>
      <w:r w:rsidR="4BB4A3CC">
        <w:rPr/>
        <w:t xml:space="preserve">Subsystem </w:t>
      </w:r>
      <w:r w:rsidR="3E2C8CC1">
        <w:rPr/>
        <w:t>6</w:t>
      </w:r>
      <w:r w:rsidR="4BB4A3CC">
        <w:rPr/>
        <w:t>: Hydrophone Array [</w:t>
      </w:r>
      <w:r w:rsidR="46346BB5">
        <w:rPr/>
        <w:t>All Members</w:t>
      </w:r>
      <w:r w:rsidR="004C06E9">
        <w:rPr/>
        <w:t>]</w:t>
      </w:r>
      <w:bookmarkEnd w:id="1443184046"/>
      <w:bookmarkEnd w:id="1420718239"/>
      <w:bookmarkEnd w:id="614487028"/>
      <w:bookmarkEnd w:id="1301985725"/>
      <w:bookmarkEnd w:id="508534002"/>
      <w:bookmarkEnd w:id="593238719"/>
      <w:bookmarkEnd w:id="1239778921"/>
      <w:bookmarkEnd w:id="1948123857"/>
      <w:bookmarkEnd w:id="1898242043"/>
      <w:bookmarkEnd w:id="2086604883"/>
      <w:bookmarkEnd w:id="1538738820"/>
      <w:bookmarkEnd w:id="567037200"/>
    </w:p>
    <w:p w:rsidRPr="00610E3B" w:rsidR="00DD463C" w:rsidP="43A02561" w:rsidRDefault="00DD463C" w14:paraId="79EF7E88" w14:textId="7D2AEB93"/>
    <w:p w:rsidRPr="00610E3B" w:rsidR="00DD463C" w:rsidP="43A02561" w:rsidRDefault="385C4DE4" w14:paraId="495F8F4E" w14:textId="76B78E90">
      <w:pPr>
        <w:ind w:firstLine="360"/>
        <w:rPr>
          <w:rStyle w:val="InitialStyle"/>
          <w:rFonts w:ascii="Palatino Linotype" w:hAnsi="Palatino Linotype" w:cs="Verdana"/>
        </w:rPr>
      </w:pPr>
      <w:r w:rsidRPr="43A02561">
        <w:rPr>
          <w:rStyle w:val="InitialStyle"/>
          <w:rFonts w:ascii="Palatino Linotype" w:hAnsi="Palatino Linotype" w:cs="Verdana"/>
        </w:rPr>
        <w:t xml:space="preserve">Setup and design of the hydrophone array is critical to maximizing the accuracy of the data received and is also essential for recording the audios properly and reducing </w:t>
      </w:r>
      <w:r w:rsidRPr="43A02561">
        <w:rPr>
          <w:rStyle w:val="InitialStyle"/>
          <w:rFonts w:ascii="Palatino Linotype" w:hAnsi="Palatino Linotype" w:cs="Verdana"/>
        </w:rPr>
        <w:lastRenderedPageBreak/>
        <w:t>processing errors</w:t>
      </w:r>
      <w:r w:rsidRPr="43A02561" w:rsidR="2A7EAB7F">
        <w:rPr>
          <w:rStyle w:val="InitialStyle"/>
          <w:rFonts w:ascii="Palatino Linotype" w:hAnsi="Palatino Linotype" w:cs="Verdana"/>
        </w:rPr>
        <w:t>.</w:t>
      </w:r>
      <w:r w:rsidRPr="43A02561" w:rsidR="42FFE01A">
        <w:rPr>
          <w:rStyle w:val="InitialStyle"/>
          <w:rFonts w:ascii="Palatino Linotype" w:hAnsi="Palatino Linotype" w:cs="Verdana"/>
        </w:rPr>
        <w:t xml:space="preserve"> The array is made up of a few parts</w:t>
      </w:r>
      <w:r w:rsidRPr="43A02561" w:rsidR="39744B6F">
        <w:rPr>
          <w:rStyle w:val="InitialStyle"/>
          <w:rFonts w:ascii="Palatino Linotype" w:hAnsi="Palatino Linotype" w:cs="Verdana"/>
        </w:rPr>
        <w:t xml:space="preserve"> which are:</w:t>
      </w:r>
      <w:r w:rsidRPr="43A02561" w:rsidR="077836A0">
        <w:rPr>
          <w:rStyle w:val="InitialStyle"/>
          <w:rFonts w:ascii="Palatino Linotype" w:hAnsi="Palatino Linotype" w:cs="Verdana"/>
        </w:rPr>
        <w:t xml:space="preserve"> the physical frame</w:t>
      </w:r>
      <w:r w:rsidRPr="43A02561" w:rsidR="4C0CD162">
        <w:rPr>
          <w:rStyle w:val="InitialStyle"/>
          <w:rFonts w:ascii="Palatino Linotype" w:hAnsi="Palatino Linotype" w:cs="Verdana"/>
        </w:rPr>
        <w:t xml:space="preserve"> of the array</w:t>
      </w:r>
      <w:r w:rsidRPr="43A02561" w:rsidR="077836A0">
        <w:rPr>
          <w:rStyle w:val="InitialStyle"/>
          <w:rFonts w:ascii="Palatino Linotype" w:hAnsi="Palatino Linotype" w:cs="Verdana"/>
        </w:rPr>
        <w:t xml:space="preserve">, the hydrophones, the inline amplifiers, the USB audio interface, and the </w:t>
      </w:r>
      <w:r w:rsidRPr="43A02561" w:rsidR="50177926">
        <w:rPr>
          <w:rStyle w:val="InitialStyle"/>
          <w:rFonts w:ascii="Palatino Linotype" w:hAnsi="Palatino Linotype" w:cs="Verdana"/>
        </w:rPr>
        <w:t>RoboSub PC.</w:t>
      </w:r>
      <w:r w:rsidRPr="43A02561" w:rsidR="6CF866C5">
        <w:rPr>
          <w:rStyle w:val="InitialStyle"/>
          <w:rFonts w:ascii="Palatino Linotype" w:hAnsi="Palatino Linotype" w:cs="Verdana"/>
        </w:rPr>
        <w:t xml:space="preserve"> </w:t>
      </w:r>
      <w:r w:rsidRPr="43A02561" w:rsidR="077836A0">
        <w:rPr>
          <w:rStyle w:val="InitialStyle"/>
          <w:rFonts w:ascii="Palatino Linotype" w:hAnsi="Palatino Linotype" w:cs="Verdana"/>
        </w:rPr>
        <w:t xml:space="preserve"> </w:t>
      </w:r>
    </w:p>
    <w:p w:rsidR="43A02561" w:rsidP="43A02561" w:rsidRDefault="43A02561" w14:paraId="30045773" w14:textId="33EE7255">
      <w:pPr>
        <w:ind w:firstLine="360"/>
        <w:rPr>
          <w:rStyle w:val="InitialStyle"/>
          <w:rFonts w:ascii="Palatino Linotype" w:hAnsi="Palatino Linotype" w:cs="Verdana"/>
        </w:rPr>
      </w:pPr>
    </w:p>
    <w:p w:rsidR="129FBDDF" w:rsidP="43A02561" w:rsidRDefault="597C434D" w14:paraId="1AFD4B01" w14:textId="66143134">
      <w:pPr>
        <w:ind w:firstLine="360"/>
        <w:rPr>
          <w:rStyle w:val="InitialStyle"/>
          <w:rFonts w:ascii="Palatino Linotype" w:hAnsi="Palatino Linotype" w:cs="Verdana"/>
        </w:rPr>
      </w:pPr>
      <w:r w:rsidRPr="474386DC" w:rsidR="597C434D">
        <w:rPr>
          <w:rStyle w:val="InitialStyle"/>
          <w:rFonts w:ascii="Palatino Linotype" w:hAnsi="Palatino Linotype" w:cs="Verdana"/>
        </w:rPr>
        <w:t>Starting with the first main part of the array, the</w:t>
      </w:r>
      <w:r w:rsidRPr="474386DC" w:rsidR="129FBDDF">
        <w:rPr>
          <w:rStyle w:val="InitialStyle"/>
          <w:rFonts w:ascii="Palatino Linotype" w:hAnsi="Palatino Linotype" w:cs="Verdana"/>
        </w:rPr>
        <w:t xml:space="preserve"> </w:t>
      </w:r>
      <w:r w:rsidRPr="474386DC" w:rsidR="1B716596">
        <w:rPr>
          <w:rStyle w:val="InitialStyle"/>
          <w:rFonts w:ascii="Palatino Linotype" w:hAnsi="Palatino Linotype" w:cs="Verdana"/>
        </w:rPr>
        <w:t>p</w:t>
      </w:r>
      <w:r w:rsidRPr="474386DC" w:rsidR="129FBDDF">
        <w:rPr>
          <w:rStyle w:val="InitialStyle"/>
          <w:rFonts w:ascii="Palatino Linotype" w:hAnsi="Palatino Linotype" w:cs="Verdana"/>
        </w:rPr>
        <w:t>hysical array</w:t>
      </w:r>
      <w:r w:rsidRPr="474386DC" w:rsidR="62540145">
        <w:rPr>
          <w:rStyle w:val="InitialStyle"/>
          <w:rFonts w:ascii="Palatino Linotype" w:hAnsi="Palatino Linotype" w:cs="Verdana"/>
        </w:rPr>
        <w:t xml:space="preserve"> structure</w:t>
      </w:r>
      <w:r w:rsidRPr="474386DC" w:rsidR="129FBDDF">
        <w:rPr>
          <w:rStyle w:val="InitialStyle"/>
          <w:rFonts w:ascii="Palatino Linotype" w:hAnsi="Palatino Linotype" w:cs="Verdana"/>
        </w:rPr>
        <w:t xml:space="preserve"> is </w:t>
      </w:r>
      <w:r w:rsidRPr="474386DC" w:rsidR="6E49000E">
        <w:rPr>
          <w:rStyle w:val="InitialStyle"/>
          <w:rFonts w:ascii="Palatino Linotype" w:hAnsi="Palatino Linotype" w:cs="Verdana"/>
        </w:rPr>
        <w:t>made from</w:t>
      </w:r>
      <w:r w:rsidRPr="474386DC" w:rsidR="129FBDDF">
        <w:rPr>
          <w:rStyle w:val="InitialStyle"/>
          <w:rFonts w:ascii="Palatino Linotype" w:hAnsi="Palatino Linotype" w:cs="Verdana"/>
        </w:rPr>
        <w:t xml:space="preserve"> aluminum and has been designed to </w:t>
      </w:r>
      <w:r w:rsidRPr="474386DC" w:rsidR="309F1FE6">
        <w:rPr>
          <w:rStyle w:val="InitialStyle"/>
          <w:rFonts w:ascii="Palatino Linotype" w:hAnsi="Palatino Linotype" w:cs="Verdana"/>
        </w:rPr>
        <w:t>maximize</w:t>
      </w:r>
      <w:r w:rsidRPr="474386DC" w:rsidR="129FBDDF">
        <w:rPr>
          <w:rStyle w:val="InitialStyle"/>
          <w:rFonts w:ascii="Palatino Linotype" w:hAnsi="Palatino Linotype" w:cs="Verdana"/>
        </w:rPr>
        <w:t xml:space="preserve"> the distance </w:t>
      </w:r>
      <w:r w:rsidRPr="474386DC" w:rsidR="1B3F881C">
        <w:rPr>
          <w:rStyle w:val="InitialStyle"/>
          <w:rFonts w:ascii="Palatino Linotype" w:hAnsi="Palatino Linotype" w:cs="Verdana"/>
        </w:rPr>
        <w:t xml:space="preserve">between the </w:t>
      </w:r>
      <w:r w:rsidRPr="474386DC" w:rsidR="1B3F881C">
        <w:rPr>
          <w:rStyle w:val="InitialStyle"/>
          <w:rFonts w:ascii="Palatino Linotype" w:hAnsi="Palatino Linotype" w:cs="Verdana"/>
        </w:rPr>
        <w:t>origin</w:t>
      </w:r>
      <w:r w:rsidRPr="474386DC" w:rsidR="1B3F881C">
        <w:rPr>
          <w:rStyle w:val="InitialStyle"/>
          <w:rFonts w:ascii="Palatino Linotype" w:hAnsi="Palatino Linotype" w:cs="Verdana"/>
        </w:rPr>
        <w:t xml:space="preserve"> hydrophone and the </w:t>
      </w:r>
      <w:r w:rsidRPr="474386DC" w:rsidR="7D39F737">
        <w:rPr>
          <w:rStyle w:val="InitialStyle"/>
          <w:rFonts w:ascii="Palatino Linotype" w:hAnsi="Palatino Linotype" w:cs="Verdana"/>
        </w:rPr>
        <w:t>other three, which gives the best TDOA accuracy. The hydrophones ar</w:t>
      </w:r>
      <w:r w:rsidRPr="474386DC" w:rsidR="0E1F1D13">
        <w:rPr>
          <w:rStyle w:val="InitialStyle"/>
          <w:rFonts w:ascii="Palatino Linotype" w:hAnsi="Palatino Linotype" w:cs="Verdana"/>
        </w:rPr>
        <w:t xml:space="preserve">e attached to the physical array and are used to record sounds underwater enabling use to </w:t>
      </w:r>
      <w:r w:rsidRPr="474386DC" w:rsidR="0E1F1D13">
        <w:rPr>
          <w:rStyle w:val="InitialStyle"/>
          <w:rFonts w:ascii="Palatino Linotype" w:hAnsi="Palatino Linotype" w:cs="Verdana"/>
        </w:rPr>
        <w:t>observe</w:t>
      </w:r>
      <w:r w:rsidRPr="474386DC" w:rsidR="0E1F1D13">
        <w:rPr>
          <w:rStyle w:val="InitialStyle"/>
          <w:rFonts w:ascii="Palatino Linotype" w:hAnsi="Palatino Linotype" w:cs="Verdana"/>
        </w:rPr>
        <w:t xml:space="preserve"> the sound emitted from the pinger. Next the hydrophones are plugged into </w:t>
      </w:r>
      <w:r w:rsidRPr="474386DC" w:rsidR="4E8E6D73">
        <w:rPr>
          <w:rStyle w:val="InitialStyle"/>
          <w:rFonts w:ascii="Palatino Linotype" w:hAnsi="Palatino Linotype" w:cs="Verdana"/>
        </w:rPr>
        <w:t>inline amplifiers</w:t>
      </w:r>
      <w:r w:rsidRPr="474386DC" w:rsidR="7D59AD9F">
        <w:rPr>
          <w:rStyle w:val="InitialStyle"/>
          <w:rFonts w:ascii="Palatino Linotype" w:hAnsi="Palatino Linotype" w:cs="Verdana"/>
        </w:rPr>
        <w:t xml:space="preserve"> which amplify sounds detected by the </w:t>
      </w:r>
      <w:r w:rsidRPr="474386DC" w:rsidR="3BA075EC">
        <w:rPr>
          <w:rStyle w:val="InitialStyle"/>
          <w:rFonts w:ascii="Palatino Linotype" w:hAnsi="Palatino Linotype" w:cs="Verdana"/>
        </w:rPr>
        <w:t>hydrophones and</w:t>
      </w:r>
      <w:r w:rsidRPr="474386DC" w:rsidR="7D59AD9F">
        <w:rPr>
          <w:rStyle w:val="InitialStyle"/>
          <w:rFonts w:ascii="Palatino Linotype" w:hAnsi="Palatino Linotype" w:cs="Verdana"/>
        </w:rPr>
        <w:t xml:space="preserve"> allow us to detect sounds from further away. These amplifiers are then plugged into </w:t>
      </w:r>
      <w:r w:rsidRPr="474386DC" w:rsidR="1DB53FF0">
        <w:rPr>
          <w:rStyle w:val="InitialStyle"/>
          <w:rFonts w:ascii="Palatino Linotype" w:hAnsi="Palatino Linotype" w:cs="Verdana"/>
        </w:rPr>
        <w:t xml:space="preserve">the </w:t>
      </w:r>
      <w:r w:rsidRPr="474386DC" w:rsidR="7D59AD9F">
        <w:rPr>
          <w:rStyle w:val="InitialStyle"/>
          <w:rFonts w:ascii="Palatino Linotype" w:hAnsi="Palatino Linotype" w:cs="Verdana"/>
        </w:rPr>
        <w:t>USB audio interface wh</w:t>
      </w:r>
      <w:r w:rsidRPr="474386DC" w:rsidR="30B31DCB">
        <w:rPr>
          <w:rStyle w:val="InitialStyle"/>
          <w:rFonts w:ascii="Palatino Linotype" w:hAnsi="Palatino Linotype" w:cs="Verdana"/>
        </w:rPr>
        <w:t xml:space="preserve">ich enables us to use the amplifiers </w:t>
      </w:r>
      <w:r w:rsidRPr="474386DC" w:rsidR="529588B3">
        <w:rPr>
          <w:rStyle w:val="InitialStyle"/>
          <w:rFonts w:ascii="Palatino Linotype" w:hAnsi="Palatino Linotype" w:cs="Verdana"/>
        </w:rPr>
        <w:t>properly and</w:t>
      </w:r>
      <w:r w:rsidRPr="474386DC" w:rsidR="30B31DCB">
        <w:rPr>
          <w:rStyle w:val="InitialStyle"/>
          <w:rFonts w:ascii="Palatino Linotype" w:hAnsi="Palatino Linotype" w:cs="Verdana"/>
        </w:rPr>
        <w:t xml:space="preserve"> gets rid of timing delays between the signals due to processing making </w:t>
      </w:r>
      <w:r w:rsidRPr="474386DC" w:rsidR="74ED2B4F">
        <w:rPr>
          <w:rStyle w:val="InitialStyle"/>
          <w:rFonts w:ascii="Palatino Linotype" w:hAnsi="Palatino Linotype" w:cs="Verdana"/>
        </w:rPr>
        <w:t xml:space="preserve">the </w:t>
      </w:r>
      <w:r w:rsidRPr="474386DC" w:rsidR="30B31DCB">
        <w:rPr>
          <w:rStyle w:val="InitialStyle"/>
          <w:rFonts w:ascii="Palatino Linotype" w:hAnsi="Palatino Linotype" w:cs="Verdana"/>
        </w:rPr>
        <w:t xml:space="preserve">TDOA values even more </w:t>
      </w:r>
      <w:r w:rsidRPr="474386DC" w:rsidR="30B31DCB">
        <w:rPr>
          <w:rStyle w:val="InitialStyle"/>
          <w:rFonts w:ascii="Palatino Linotype" w:hAnsi="Palatino Linotype" w:cs="Verdana"/>
        </w:rPr>
        <w:t>accurate</w:t>
      </w:r>
      <w:r w:rsidRPr="474386DC" w:rsidR="30B31DCB">
        <w:rPr>
          <w:rStyle w:val="InitialStyle"/>
          <w:rFonts w:ascii="Palatino Linotype" w:hAnsi="Palatino Linotype" w:cs="Verdana"/>
        </w:rPr>
        <w:t xml:space="preserve">. Finally, the USB interface is plugged into the </w:t>
      </w:r>
      <w:r w:rsidRPr="474386DC" w:rsidR="30B31DCB">
        <w:rPr>
          <w:rStyle w:val="InitialStyle"/>
          <w:rFonts w:ascii="Palatino Linotype" w:hAnsi="Palatino Linotype" w:cs="Verdana"/>
        </w:rPr>
        <w:t>RoboSu</w:t>
      </w:r>
      <w:r w:rsidRPr="474386DC" w:rsidR="1ECA99B5">
        <w:rPr>
          <w:rStyle w:val="InitialStyle"/>
          <w:rFonts w:ascii="Palatino Linotype" w:hAnsi="Palatino Linotype" w:cs="Verdana"/>
        </w:rPr>
        <w:t>b</w:t>
      </w:r>
      <w:r w:rsidRPr="474386DC" w:rsidR="1ECA99B5">
        <w:rPr>
          <w:rStyle w:val="InitialStyle"/>
          <w:rFonts w:ascii="Palatino Linotype" w:hAnsi="Palatino Linotype" w:cs="Verdana"/>
        </w:rPr>
        <w:t xml:space="preserve"> PC which runs all the code that makes up </w:t>
      </w:r>
      <w:r w:rsidRPr="474386DC" w:rsidR="1F5953A9">
        <w:rPr>
          <w:rStyle w:val="InitialStyle"/>
          <w:rFonts w:ascii="Palatino Linotype" w:hAnsi="Palatino Linotype" w:cs="Verdana"/>
        </w:rPr>
        <w:t xml:space="preserve">the </w:t>
      </w:r>
      <w:r w:rsidRPr="474386DC" w:rsidR="1ECA99B5">
        <w:rPr>
          <w:rStyle w:val="InitialStyle"/>
          <w:rFonts w:ascii="Palatino Linotype" w:hAnsi="Palatino Linotype" w:cs="Verdana"/>
        </w:rPr>
        <w:t>multilateration</w:t>
      </w:r>
      <w:r w:rsidRPr="474386DC" w:rsidR="1ECA99B5">
        <w:rPr>
          <w:rStyle w:val="InitialStyle"/>
          <w:rFonts w:ascii="Palatino Linotype" w:hAnsi="Palatino Linotype" w:cs="Verdana"/>
        </w:rPr>
        <w:t xml:space="preserve"> and audio recording system</w:t>
      </w:r>
      <w:r w:rsidRPr="474386DC" w:rsidR="69759EBA">
        <w:rPr>
          <w:rStyle w:val="InitialStyle"/>
          <w:rFonts w:ascii="Palatino Linotype" w:hAnsi="Palatino Linotype" w:cs="Verdana"/>
        </w:rPr>
        <w:t>. Figure 16 below shows each of these subsystem parts and the connection sequence for each.</w:t>
      </w:r>
    </w:p>
    <w:p w:rsidR="43A02561" w:rsidP="43A02561" w:rsidRDefault="43A02561" w14:paraId="6D9813D0" w14:textId="07E52803">
      <w:pPr>
        <w:ind w:firstLine="360"/>
        <w:rPr>
          <w:rStyle w:val="InitialStyle"/>
          <w:rFonts w:ascii="Palatino Linotype" w:hAnsi="Palatino Linotype" w:cs="Verdana"/>
        </w:rPr>
      </w:pPr>
    </w:p>
    <w:p w:rsidR="39744B6F" w:rsidP="43A02561" w:rsidRDefault="39744B6F" w14:paraId="054659BD" w14:textId="27D33D6A">
      <w:pPr>
        <w:ind w:firstLine="360"/>
        <w:jc w:val="center"/>
      </w:pPr>
      <w:r>
        <w:rPr>
          <w:noProof/>
        </w:rPr>
        <w:drawing>
          <wp:inline distT="0" distB="0" distL="0" distR="0" wp14:anchorId="21614C8F" wp14:editId="2624DCBD">
            <wp:extent cx="4572000" cy="3486150"/>
            <wp:effectExtent l="0" t="0" r="0" b="0"/>
            <wp:docPr id="2120191953" name="Picture 212019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3486150"/>
                    </a:xfrm>
                    <a:prstGeom prst="rect">
                      <a:avLst/>
                    </a:prstGeom>
                  </pic:spPr>
                </pic:pic>
              </a:graphicData>
            </a:graphic>
          </wp:inline>
        </w:drawing>
      </w:r>
    </w:p>
    <w:p w:rsidR="64731248" w:rsidP="43A02561" w:rsidRDefault="64731248" w14:paraId="1870A6DA" w14:textId="41435BE3">
      <w:pPr>
        <w:ind w:firstLine="360"/>
        <w:jc w:val="center"/>
        <w:rPr>
          <w:rFonts w:ascii="Palatino Linotype" w:hAnsi="Palatino Linotype" w:eastAsia="Palatino Linotype" w:cs="Palatino Linotype"/>
          <w:sz w:val="24"/>
          <w:szCs w:val="24"/>
        </w:rPr>
      </w:pPr>
      <w:r w:rsidRPr="474386DC" w:rsidR="64731248">
        <w:rPr>
          <w:rFonts w:ascii="Palatino Linotype" w:hAnsi="Palatino Linotype" w:eastAsia="Palatino Linotype" w:cs="Palatino Linotype"/>
          <w:sz w:val="24"/>
          <w:szCs w:val="24"/>
        </w:rPr>
        <w:t xml:space="preserve">Figure </w:t>
      </w:r>
      <w:r w:rsidRPr="474386DC" w:rsidR="153D6883">
        <w:rPr>
          <w:rFonts w:ascii="Palatino Linotype" w:hAnsi="Palatino Linotype" w:eastAsia="Palatino Linotype" w:cs="Palatino Linotype"/>
          <w:sz w:val="24"/>
          <w:szCs w:val="24"/>
        </w:rPr>
        <w:t>20</w:t>
      </w:r>
      <w:r w:rsidRPr="474386DC" w:rsidR="64731248">
        <w:rPr>
          <w:rFonts w:ascii="Palatino Linotype" w:hAnsi="Palatino Linotype" w:eastAsia="Palatino Linotype" w:cs="Palatino Linotype"/>
          <w:sz w:val="24"/>
          <w:szCs w:val="24"/>
        </w:rPr>
        <w:t>: Physical hardware of hydrophone array subsystem</w:t>
      </w:r>
      <w:r w:rsidRPr="474386DC" w:rsidR="65A60301">
        <w:rPr>
          <w:rFonts w:ascii="Palatino Linotype" w:hAnsi="Palatino Linotype" w:eastAsia="Palatino Linotype" w:cs="Palatino Linotype"/>
          <w:sz w:val="24"/>
          <w:szCs w:val="24"/>
        </w:rPr>
        <w:t xml:space="preserve"> [20]</w:t>
      </w:r>
    </w:p>
    <w:p w:rsidR="474386DC" w:rsidP="474386DC" w:rsidRDefault="474386DC" w14:paraId="06FCFA55" w14:textId="314BDEF4">
      <w:pPr>
        <w:pStyle w:val="Normal"/>
        <w:ind w:firstLine="360"/>
        <w:jc w:val="center"/>
        <w:rPr>
          <w:rFonts w:ascii="Palatino Linotype" w:hAnsi="Palatino Linotype" w:eastAsia="Palatino Linotype" w:cs="Palatino Linotype"/>
          <w:sz w:val="24"/>
          <w:szCs w:val="24"/>
        </w:rPr>
      </w:pPr>
    </w:p>
    <w:p w:rsidR="3811B02B" w:rsidP="474386DC" w:rsidRDefault="3811B02B" w14:paraId="246CE413" w14:textId="63E0E149">
      <w:pPr>
        <w:pStyle w:val="Normal"/>
        <w:ind w:firstLine="360"/>
        <w:jc w:val="left"/>
        <w:rPr>
          <w:rFonts w:ascii="Palatino Linotype" w:hAnsi="Palatino Linotype" w:eastAsia="Palatino Linotype" w:cs="Palatino Linotype"/>
          <w:b w:val="0"/>
          <w:bCs w:val="0"/>
          <w:i w:val="0"/>
          <w:iCs w:val="0"/>
          <w:caps w:val="0"/>
          <w:smallCaps w:val="0"/>
          <w:noProof w:val="0"/>
          <w:color w:val="000000" w:themeColor="text1" w:themeTint="FF" w:themeShade="FF"/>
          <w:sz w:val="24"/>
          <w:szCs w:val="24"/>
          <w:lang w:val="en-US"/>
        </w:rPr>
      </w:pPr>
      <w:r w:rsidRPr="474386DC" w:rsidR="3811B02B">
        <w:rPr>
          <w:rFonts w:ascii="Palatino Linotype" w:hAnsi="Palatino Linotype" w:eastAsia="Palatino Linotype" w:cs="Palatino Linotype"/>
          <w:sz w:val="24"/>
          <w:szCs w:val="24"/>
        </w:rPr>
        <w:t xml:space="preserve"> </w:t>
      </w:r>
      <w:r>
        <w:tab/>
      </w:r>
      <w:r w:rsidRPr="474386DC" w:rsidR="3811B02B">
        <w:rPr>
          <w:rFonts w:ascii="Palatino Linotype" w:hAnsi="Palatino Linotype" w:eastAsia="Palatino Linotype" w:cs="Palatino Linotype"/>
          <w:b w:val="0"/>
          <w:bCs w:val="0"/>
          <w:i w:val="0"/>
          <w:iCs w:val="0"/>
          <w:caps w:val="0"/>
          <w:smallCaps w:val="0"/>
          <w:noProof w:val="0"/>
          <w:color w:val="000000" w:themeColor="text1" w:themeTint="FF" w:themeShade="FF"/>
          <w:sz w:val="24"/>
          <w:szCs w:val="24"/>
          <w:lang w:val="en-US"/>
        </w:rPr>
        <w:t xml:space="preserve">For the purpose of testing the entire system, it was necessary to select hydrophone locations for pool testing. As simulations were run testing the accuracy of the </w:t>
      </w:r>
      <w:r w:rsidRPr="474386DC" w:rsidR="3811B02B">
        <w:rPr>
          <w:rFonts w:ascii="Palatino Linotype" w:hAnsi="Palatino Linotype" w:eastAsia="Palatino Linotype" w:cs="Palatino Linotype"/>
          <w:b w:val="0"/>
          <w:bCs w:val="0"/>
          <w:i w:val="0"/>
          <w:iCs w:val="0"/>
          <w:caps w:val="0"/>
          <w:smallCaps w:val="0"/>
          <w:noProof w:val="0"/>
          <w:color w:val="000000" w:themeColor="text1" w:themeTint="FF" w:themeShade="FF"/>
          <w:sz w:val="24"/>
          <w:szCs w:val="24"/>
          <w:lang w:val="en-US"/>
        </w:rPr>
        <w:t>multilateration</w:t>
      </w:r>
      <w:r w:rsidRPr="474386DC" w:rsidR="3811B02B">
        <w:rPr>
          <w:rFonts w:ascii="Palatino Linotype" w:hAnsi="Palatino Linotype" w:eastAsia="Palatino Linotype" w:cs="Palatino Linotype"/>
          <w:b w:val="0"/>
          <w:bCs w:val="0"/>
          <w:i w:val="0"/>
          <w:iCs w:val="0"/>
          <w:caps w:val="0"/>
          <w:smallCaps w:val="0"/>
          <w:noProof w:val="0"/>
          <w:color w:val="000000" w:themeColor="text1" w:themeTint="FF" w:themeShade="FF"/>
          <w:sz w:val="24"/>
          <w:szCs w:val="24"/>
          <w:lang w:val="en-US"/>
        </w:rPr>
        <w:t xml:space="preserve"> algorithm, it was noted that accuracy was dependent on the physical hydrophone locations. Due to the speed of sound in water, oftentimes the TDOA values between hydrophone pairs are </w:t>
      </w:r>
      <w:r w:rsidRPr="474386DC" w:rsidR="3811B02B">
        <w:rPr>
          <w:rFonts w:ascii="Palatino Linotype" w:hAnsi="Palatino Linotype" w:eastAsia="Palatino Linotype" w:cs="Palatino Linotype"/>
          <w:b w:val="0"/>
          <w:bCs w:val="0"/>
          <w:i w:val="0"/>
          <w:iCs w:val="0"/>
          <w:caps w:val="0"/>
          <w:smallCaps w:val="0"/>
          <w:noProof w:val="0"/>
          <w:color w:val="000000" w:themeColor="text1" w:themeTint="FF" w:themeShade="FF"/>
          <w:sz w:val="24"/>
          <w:szCs w:val="24"/>
          <w:lang w:val="en-US"/>
        </w:rPr>
        <w:t>on the order of</w:t>
      </w:r>
      <w:r w:rsidRPr="474386DC" w:rsidR="3811B02B">
        <w:rPr>
          <w:rFonts w:ascii="Palatino Linotype" w:hAnsi="Palatino Linotype" w:eastAsia="Palatino Linotype" w:cs="Palatino Linotype"/>
          <w:b w:val="0"/>
          <w:bCs w:val="0"/>
          <w:i w:val="0"/>
          <w:iCs w:val="0"/>
          <w:caps w:val="0"/>
          <w:smallCaps w:val="0"/>
          <w:noProof w:val="0"/>
          <w:color w:val="000000" w:themeColor="text1" w:themeTint="FF" w:themeShade="FF"/>
          <w:sz w:val="24"/>
          <w:szCs w:val="24"/>
          <w:lang w:val="en-US"/>
        </w:rPr>
        <w:t xml:space="preserve"> 10^-4 seconds. With a sampling rate of 192 kHz, it was necessary to maximize the distance between hydrophones to get the largest resolution for those values. This was achieved by maximizing the distance between hydrophones while placing hydrophones at realistic locations for the current submarine. </w:t>
      </w:r>
      <w:r w:rsidRPr="474386DC" w:rsidR="13BAF25B">
        <w:rPr>
          <w:rFonts w:ascii="Palatino Linotype" w:hAnsi="Palatino Linotype" w:eastAsia="Palatino Linotype" w:cs="Palatino Linotype"/>
          <w:b w:val="0"/>
          <w:bCs w:val="0"/>
          <w:i w:val="0"/>
          <w:iCs w:val="0"/>
          <w:caps w:val="0"/>
          <w:smallCaps w:val="0"/>
          <w:noProof w:val="0"/>
          <w:color w:val="000000" w:themeColor="text1" w:themeTint="FF" w:themeShade="FF"/>
          <w:sz w:val="24"/>
          <w:szCs w:val="24"/>
          <w:lang w:val="en-US"/>
        </w:rPr>
        <w:t xml:space="preserve">The </w:t>
      </w:r>
      <w:r w:rsidRPr="474386DC" w:rsidR="3811B02B">
        <w:rPr>
          <w:rFonts w:ascii="Palatino Linotype" w:hAnsi="Palatino Linotype" w:eastAsia="Palatino Linotype" w:cs="Palatino Linotype"/>
          <w:b w:val="0"/>
          <w:bCs w:val="0"/>
          <w:i w:val="0"/>
          <w:iCs w:val="0"/>
          <w:caps w:val="0"/>
          <w:smallCaps w:val="0"/>
          <w:noProof w:val="0"/>
          <w:color w:val="000000" w:themeColor="text1" w:themeTint="FF" w:themeShade="FF"/>
          <w:sz w:val="24"/>
          <w:szCs w:val="24"/>
          <w:lang w:val="en-US"/>
        </w:rPr>
        <w:t>hy</w:t>
      </w:r>
      <w:r w:rsidRPr="474386DC" w:rsidR="3811B02B">
        <w:rPr>
          <w:rFonts w:ascii="Palatino Linotype" w:hAnsi="Palatino Linotype" w:eastAsia="Palatino Linotype" w:cs="Palatino Linotype"/>
          <w:b w:val="0"/>
          <w:bCs w:val="0"/>
          <w:i w:val="0"/>
          <w:iCs w:val="0"/>
          <w:caps w:val="0"/>
          <w:smallCaps w:val="0"/>
          <w:noProof w:val="0"/>
          <w:color w:val="000000" w:themeColor="text1" w:themeTint="FF" w:themeShade="FF"/>
          <w:sz w:val="24"/>
          <w:szCs w:val="24"/>
          <w:lang w:val="en-US"/>
        </w:rPr>
        <w:t>drophones were placed at the followi</w:t>
      </w:r>
      <w:r w:rsidRPr="474386DC" w:rsidR="25E65143">
        <w:rPr>
          <w:rFonts w:ascii="Palatino Linotype" w:hAnsi="Palatino Linotype" w:eastAsia="Palatino Linotype" w:cs="Palatino Linotype"/>
          <w:b w:val="0"/>
          <w:bCs w:val="0"/>
          <w:i w:val="0"/>
          <w:iCs w:val="0"/>
          <w:caps w:val="0"/>
          <w:smallCaps w:val="0"/>
          <w:noProof w:val="0"/>
          <w:color w:val="000000" w:themeColor="text1" w:themeTint="FF" w:themeShade="FF"/>
          <w:sz w:val="24"/>
          <w:szCs w:val="24"/>
          <w:lang w:val="en-US"/>
        </w:rPr>
        <w:t>ng locations</w:t>
      </w:r>
      <w:r w:rsidRPr="474386DC" w:rsidR="1CC98542">
        <w:rPr>
          <w:rFonts w:ascii="Palatino Linotype" w:hAnsi="Palatino Linotype" w:eastAsia="Palatino Linotype" w:cs="Palatino Linotype"/>
          <w:b w:val="0"/>
          <w:bCs w:val="0"/>
          <w:i w:val="0"/>
          <w:iCs w:val="0"/>
          <w:caps w:val="0"/>
          <w:smallCaps w:val="0"/>
          <w:noProof w:val="0"/>
          <w:color w:val="000000" w:themeColor="text1" w:themeTint="FF" w:themeShade="FF"/>
          <w:sz w:val="24"/>
          <w:szCs w:val="24"/>
          <w:lang w:val="en-US"/>
        </w:rPr>
        <w:t xml:space="preserve"> in meters</w:t>
      </w:r>
      <w:r w:rsidRPr="474386DC" w:rsidR="25E65143">
        <w:rPr>
          <w:rFonts w:ascii="Palatino Linotype" w:hAnsi="Palatino Linotype" w:eastAsia="Palatino Linotype" w:cs="Palatino Linotype"/>
          <w:b w:val="0"/>
          <w:bCs w:val="0"/>
          <w:i w:val="0"/>
          <w:iCs w:val="0"/>
          <w:caps w:val="0"/>
          <w:smallCaps w:val="0"/>
          <w:noProof w:val="0"/>
          <w:color w:val="000000" w:themeColor="text1" w:themeTint="FF" w:themeShade="FF"/>
          <w:sz w:val="24"/>
          <w:szCs w:val="24"/>
          <w:lang w:val="en-US"/>
        </w:rPr>
        <w:t>:</w:t>
      </w:r>
    </w:p>
    <w:p w:rsidR="4B57174E" w:rsidP="474386DC" w:rsidRDefault="4B57174E" w14:paraId="25781688" w14:textId="2E74A3E7">
      <w:pPr>
        <w:pStyle w:val="Normal"/>
        <w:bidi w:val="0"/>
        <w:rPr>
          <w:rFonts w:ascii="Palatino Linotype" w:hAnsi="Palatino Linotype"/>
          <w:sz w:val="24"/>
          <w:szCs w:val="24"/>
        </w:rPr>
      </w:pPr>
      <w:r w:rsidRPr="474386DC" w:rsidR="4B57174E">
        <w:rPr>
          <w:rFonts w:ascii="Palatino Linotype" w:hAnsi="Palatino Linotype"/>
          <w:sz w:val="24"/>
          <w:szCs w:val="24"/>
        </w:rPr>
        <w:t>Hydrophone A</w:t>
      </w:r>
      <w:r w:rsidRPr="474386DC" w:rsidR="69D3A3ED">
        <w:rPr>
          <w:rFonts w:ascii="Palatino Linotype" w:hAnsi="Palatino Linotype"/>
          <w:sz w:val="24"/>
          <w:szCs w:val="24"/>
        </w:rPr>
        <w:t xml:space="preserve"> (0,0,0), Hydrophone B (</w:t>
      </w:r>
      <w:r w:rsidRPr="474386DC" w:rsidR="69D3A3ED">
        <w:rPr>
          <w:rFonts w:ascii="Palatino Linotype" w:hAnsi="Palatino Linotype"/>
          <w:sz w:val="24"/>
          <w:szCs w:val="24"/>
        </w:rPr>
        <w:t>.838, -.813,</w:t>
      </w:r>
      <w:r w:rsidRPr="474386DC" w:rsidR="59B968BC">
        <w:rPr>
          <w:rFonts w:ascii="Palatino Linotype" w:hAnsi="Palatino Linotype"/>
          <w:sz w:val="24"/>
          <w:szCs w:val="24"/>
        </w:rPr>
        <w:t xml:space="preserve"> </w:t>
      </w:r>
      <w:r w:rsidRPr="474386DC" w:rsidR="69D3A3ED">
        <w:rPr>
          <w:rFonts w:ascii="Palatino Linotype" w:hAnsi="Palatino Linotype"/>
          <w:sz w:val="24"/>
          <w:szCs w:val="24"/>
        </w:rPr>
        <w:t>.254), Hydrophone C (</w:t>
      </w:r>
      <w:r w:rsidRPr="474386DC" w:rsidR="4B57174E">
        <w:rPr>
          <w:rFonts w:ascii="Palatino Linotype" w:hAnsi="Palatino Linotype"/>
          <w:sz w:val="24"/>
          <w:szCs w:val="24"/>
        </w:rPr>
        <w:t>-.</w:t>
      </w:r>
      <w:r w:rsidRPr="474386DC" w:rsidR="4B57174E">
        <w:rPr>
          <w:rFonts w:ascii="Palatino Linotype" w:hAnsi="Palatino Linotype"/>
          <w:sz w:val="24"/>
          <w:szCs w:val="24"/>
        </w:rPr>
        <w:t>838</w:t>
      </w:r>
      <w:r w:rsidRPr="474386DC" w:rsidR="3818E089">
        <w:rPr>
          <w:rFonts w:ascii="Palatino Linotype" w:hAnsi="Palatino Linotype"/>
          <w:sz w:val="24"/>
          <w:szCs w:val="24"/>
        </w:rPr>
        <w:t>,</w:t>
      </w:r>
      <w:r w:rsidRPr="474386DC" w:rsidR="6906C69E">
        <w:rPr>
          <w:rFonts w:ascii="Palatino Linotype" w:hAnsi="Palatino Linotype"/>
          <w:sz w:val="24"/>
          <w:szCs w:val="24"/>
        </w:rPr>
        <w:t xml:space="preserve"> </w:t>
      </w:r>
      <w:r w:rsidRPr="474386DC" w:rsidR="2C3EAE8D">
        <w:rPr>
          <w:rFonts w:ascii="Palatino Linotype" w:hAnsi="Palatino Linotype"/>
          <w:sz w:val="24"/>
          <w:szCs w:val="24"/>
        </w:rPr>
        <w:t xml:space="preserve"> -</w:t>
      </w:r>
      <w:r w:rsidRPr="474386DC" w:rsidR="2C3EAE8D">
        <w:rPr>
          <w:rFonts w:ascii="Palatino Linotype" w:hAnsi="Palatino Linotype"/>
          <w:sz w:val="24"/>
          <w:szCs w:val="24"/>
        </w:rPr>
        <w:t>.406</w:t>
      </w:r>
      <w:r w:rsidRPr="474386DC" w:rsidR="5E9C9DDE">
        <w:rPr>
          <w:rFonts w:ascii="Palatino Linotype" w:hAnsi="Palatino Linotype"/>
          <w:sz w:val="24"/>
          <w:szCs w:val="24"/>
        </w:rPr>
        <w:t>,</w:t>
      </w:r>
      <w:r w:rsidRPr="474386DC" w:rsidR="41CC0DC8">
        <w:rPr>
          <w:rFonts w:ascii="Palatino Linotype" w:hAnsi="Palatino Linotype"/>
          <w:sz w:val="24"/>
          <w:szCs w:val="24"/>
        </w:rPr>
        <w:t xml:space="preserve"> </w:t>
      </w:r>
      <w:r w:rsidRPr="474386DC" w:rsidR="5591ED9D">
        <w:rPr>
          <w:rFonts w:ascii="Palatino Linotype" w:hAnsi="Palatino Linotype"/>
          <w:sz w:val="24"/>
          <w:szCs w:val="24"/>
        </w:rPr>
        <w:t>.813</w:t>
      </w:r>
      <w:r w:rsidRPr="474386DC" w:rsidR="6428D1DF">
        <w:rPr>
          <w:rFonts w:ascii="Palatino Linotype" w:hAnsi="Palatino Linotype"/>
          <w:sz w:val="24"/>
          <w:szCs w:val="24"/>
        </w:rPr>
        <w:t>) Hydrophone D (</w:t>
      </w:r>
      <w:r w:rsidRPr="474386DC" w:rsidR="4B57174E">
        <w:rPr>
          <w:rFonts w:ascii="Palatino Linotype" w:hAnsi="Palatino Linotype"/>
          <w:sz w:val="24"/>
          <w:szCs w:val="24"/>
        </w:rPr>
        <w:t>-.838</w:t>
      </w:r>
      <w:r w:rsidRPr="474386DC" w:rsidR="50413615">
        <w:rPr>
          <w:rFonts w:ascii="Palatino Linotype" w:hAnsi="Palatino Linotype"/>
          <w:sz w:val="24"/>
          <w:szCs w:val="24"/>
        </w:rPr>
        <w:t>,</w:t>
      </w:r>
      <w:r w:rsidRPr="474386DC" w:rsidR="3B8C2436">
        <w:rPr>
          <w:rFonts w:ascii="Palatino Linotype" w:hAnsi="Palatino Linotype"/>
          <w:sz w:val="24"/>
          <w:szCs w:val="24"/>
        </w:rPr>
        <w:t xml:space="preserve"> </w:t>
      </w:r>
      <w:r w:rsidRPr="474386DC" w:rsidR="4B57174E">
        <w:rPr>
          <w:rFonts w:ascii="Palatino Linotype" w:hAnsi="Palatino Linotype"/>
          <w:sz w:val="24"/>
          <w:szCs w:val="24"/>
        </w:rPr>
        <w:t>-.406</w:t>
      </w:r>
      <w:r w:rsidRPr="474386DC" w:rsidR="3DD86D59">
        <w:rPr>
          <w:rFonts w:ascii="Palatino Linotype" w:hAnsi="Palatino Linotype"/>
          <w:sz w:val="24"/>
          <w:szCs w:val="24"/>
        </w:rPr>
        <w:t>,</w:t>
      </w:r>
      <w:r w:rsidRPr="474386DC" w:rsidR="0288093F">
        <w:rPr>
          <w:rFonts w:ascii="Palatino Linotype" w:hAnsi="Palatino Linotype"/>
          <w:sz w:val="24"/>
          <w:szCs w:val="24"/>
        </w:rPr>
        <w:t xml:space="preserve"> </w:t>
      </w:r>
      <w:r w:rsidRPr="474386DC" w:rsidR="4B57174E">
        <w:rPr>
          <w:rFonts w:ascii="Palatino Linotype" w:hAnsi="Palatino Linotype"/>
          <w:sz w:val="24"/>
          <w:szCs w:val="24"/>
        </w:rPr>
        <w:t>.419</w:t>
      </w:r>
      <w:r w:rsidRPr="474386DC" w:rsidR="093F20AF">
        <w:rPr>
          <w:rFonts w:ascii="Palatino Linotype" w:hAnsi="Palatino Linotype"/>
          <w:sz w:val="24"/>
          <w:szCs w:val="24"/>
        </w:rPr>
        <w:t>)</w:t>
      </w:r>
      <w:r w:rsidRPr="474386DC" w:rsidR="7219DF49">
        <w:rPr>
          <w:rFonts w:ascii="Palatino Linotype" w:hAnsi="Palatino Linotype"/>
          <w:sz w:val="24"/>
          <w:szCs w:val="24"/>
        </w:rPr>
        <w:t>.</w:t>
      </w:r>
    </w:p>
    <w:p w:rsidR="474386DC" w:rsidP="474386DC" w:rsidRDefault="474386DC" w14:paraId="35CC89C1" w14:textId="6CEF48A0">
      <w:pPr>
        <w:pStyle w:val="Normal"/>
        <w:ind w:firstLine="360"/>
        <w:jc w:val="left"/>
        <w:rPr>
          <w:rFonts w:ascii="Palatino Linotype" w:hAnsi="Palatino Linotype" w:eastAsia="Palatino Linotype" w:cs="Palatino Linotype"/>
          <w:b w:val="0"/>
          <w:bCs w:val="0"/>
          <w:i w:val="0"/>
          <w:iCs w:val="0"/>
          <w:caps w:val="0"/>
          <w:smallCaps w:val="0"/>
          <w:noProof w:val="0"/>
          <w:color w:val="000000" w:themeColor="text1" w:themeTint="FF" w:themeShade="FF"/>
          <w:sz w:val="24"/>
          <w:szCs w:val="24"/>
          <w:lang w:val="en-US"/>
        </w:rPr>
      </w:pPr>
    </w:p>
    <w:p w:rsidRPr="00610E3B" w:rsidR="00D20B8F" w:rsidP="43A02561" w:rsidRDefault="6512DB4D" w14:paraId="6B7876C9" w14:textId="720F0EFF">
      <w:pPr>
        <w:pStyle w:val="Heading2"/>
        <w:numPr>
          <w:numId w:val="0"/>
        </w:numPr>
      </w:pPr>
      <w:r w:rsidR="6512DB4D">
        <w:rPr/>
        <w:t xml:space="preserve"> </w:t>
      </w:r>
      <w:bookmarkStart w:name="_Toc1224971713" w:id="513433603"/>
      <w:bookmarkStart w:name="_Toc885717949" w:id="933611440"/>
      <w:bookmarkStart w:name="_Toc279160961" w:id="131263592"/>
      <w:bookmarkStart w:name="_Toc310038226" w:id="646052595"/>
      <w:bookmarkStart w:name="_Toc644211731" w:id="269087313"/>
      <w:bookmarkStart w:name="_Toc1784285260" w:id="193566086"/>
      <w:bookmarkStart w:name="_Toc323291931" w:id="2126931016"/>
      <w:bookmarkStart w:name="_Toc1317120138" w:id="321097556"/>
      <w:bookmarkStart w:name="_Toc173905757" w:id="622449341"/>
      <w:bookmarkStart w:name="_Toc154698505" w:id="1061610900"/>
      <w:bookmarkStart w:name="_Toc1011885372" w:id="176978139"/>
      <w:bookmarkStart w:name="_Toc2095446750" w:id="154187689"/>
      <w:r w:rsidR="68C9E412">
        <w:rPr/>
        <w:t xml:space="preserve">3.8 </w:t>
      </w:r>
      <w:r w:rsidR="000CB1B5">
        <w:rPr/>
        <w:t>System-Level Integration</w:t>
      </w:r>
      <w:r w:rsidR="6512DB4D">
        <w:rPr/>
        <w:t xml:space="preserve"> Solution</w:t>
      </w:r>
      <w:bookmarkEnd w:id="513433603"/>
      <w:bookmarkEnd w:id="933611440"/>
      <w:bookmarkEnd w:id="131263592"/>
      <w:bookmarkEnd w:id="646052595"/>
      <w:bookmarkEnd w:id="269087313"/>
      <w:bookmarkEnd w:id="193566086"/>
      <w:bookmarkEnd w:id="2126931016"/>
      <w:bookmarkEnd w:id="321097556"/>
      <w:bookmarkEnd w:id="622449341"/>
      <w:bookmarkEnd w:id="1061610900"/>
      <w:bookmarkEnd w:id="176978139"/>
      <w:bookmarkEnd w:id="154187689"/>
    </w:p>
    <w:p w:rsidR="00246700" w:rsidP="43A02561" w:rsidRDefault="00246700" w14:paraId="60500389" w14:textId="1E28FD57"/>
    <w:p w:rsidR="00246700" w:rsidP="78E4F89D" w:rsidRDefault="3BA0B3E8" w14:paraId="7A15A5AF" w14:textId="209F3B83">
      <w:pPr>
        <w:ind w:firstLine="720"/>
        <w:rPr>
          <w:rFonts w:ascii="Palatino Linotype" w:hAnsi="Palatino Linotype" w:eastAsia="Palatino Linotype" w:cs="Palatino Linotype"/>
          <w:sz w:val="24"/>
          <w:szCs w:val="24"/>
        </w:rPr>
      </w:pPr>
      <w:r w:rsidRPr="474386DC" w:rsidR="3BA0B3E8">
        <w:rPr>
          <w:rFonts w:ascii="Palatino Linotype" w:hAnsi="Palatino Linotype"/>
          <w:sz w:val="24"/>
          <w:szCs w:val="24"/>
        </w:rPr>
        <w:t xml:space="preserve">System level integration for </w:t>
      </w:r>
      <w:r w:rsidRPr="474386DC" w:rsidR="528EE29E">
        <w:rPr>
          <w:rFonts w:ascii="Palatino Linotype" w:hAnsi="Palatino Linotype"/>
          <w:sz w:val="24"/>
          <w:szCs w:val="24"/>
        </w:rPr>
        <w:t xml:space="preserve">the </w:t>
      </w:r>
      <w:r w:rsidRPr="474386DC" w:rsidR="3BA0B3E8">
        <w:rPr>
          <w:rFonts w:ascii="Palatino Linotype" w:hAnsi="Palatino Linotype"/>
          <w:sz w:val="24"/>
          <w:szCs w:val="24"/>
        </w:rPr>
        <w:t xml:space="preserve">project mostly consists of code being </w:t>
      </w:r>
      <w:r w:rsidRPr="474386DC" w:rsidR="04A3B9D9">
        <w:rPr>
          <w:rFonts w:ascii="Palatino Linotype" w:hAnsi="Palatino Linotype"/>
          <w:sz w:val="24"/>
          <w:szCs w:val="24"/>
        </w:rPr>
        <w:t xml:space="preserve">compiled </w:t>
      </w:r>
      <w:r w:rsidRPr="474386DC" w:rsidR="3BA0B3E8">
        <w:rPr>
          <w:rFonts w:ascii="Palatino Linotype" w:hAnsi="Palatino Linotype"/>
          <w:sz w:val="24"/>
          <w:szCs w:val="24"/>
        </w:rPr>
        <w:t>together while the physical aspects are all encapsulated into the hydrophone array subsystem</w:t>
      </w:r>
      <w:r w:rsidRPr="474386DC" w:rsidR="1D330FF3">
        <w:rPr>
          <w:rFonts w:ascii="Palatino Linotype" w:hAnsi="Palatino Linotype"/>
          <w:sz w:val="24"/>
          <w:szCs w:val="24"/>
        </w:rPr>
        <w:t xml:space="preserve">. Focusing on the code of the system, the first </w:t>
      </w:r>
      <w:r w:rsidRPr="474386DC" w:rsidR="7A10AA7E">
        <w:rPr>
          <w:rFonts w:ascii="Palatino Linotype" w:hAnsi="Palatino Linotype"/>
          <w:sz w:val="24"/>
          <w:szCs w:val="24"/>
        </w:rPr>
        <w:t>subsystem</w:t>
      </w:r>
      <w:r w:rsidRPr="474386DC" w:rsidR="1D330FF3">
        <w:rPr>
          <w:rFonts w:ascii="Palatino Linotype" w:hAnsi="Palatino Linotype"/>
          <w:sz w:val="24"/>
          <w:szCs w:val="24"/>
        </w:rPr>
        <w:t xml:space="preserve"> that comes into play is </w:t>
      </w:r>
      <w:r w:rsidRPr="474386DC" w:rsidR="03FF6ADC">
        <w:rPr>
          <w:rFonts w:ascii="Palatino Linotype" w:hAnsi="Palatino Linotype"/>
          <w:sz w:val="24"/>
          <w:szCs w:val="24"/>
        </w:rPr>
        <w:t>frequency</w:t>
      </w:r>
      <w:r w:rsidRPr="474386DC" w:rsidR="7EC359EB">
        <w:rPr>
          <w:rFonts w:ascii="Palatino Linotype" w:hAnsi="Palatino Linotype"/>
          <w:sz w:val="24"/>
          <w:szCs w:val="24"/>
        </w:rPr>
        <w:t xml:space="preserve"> filtering. The frequency filtering </w:t>
      </w:r>
      <w:r w:rsidRPr="474386DC" w:rsidR="1101E013">
        <w:rPr>
          <w:rFonts w:ascii="Palatino Linotype" w:hAnsi="Palatino Linotype"/>
          <w:sz w:val="24"/>
          <w:szCs w:val="24"/>
        </w:rPr>
        <w:t>subsystem</w:t>
      </w:r>
      <w:r w:rsidRPr="474386DC" w:rsidR="7EC359EB">
        <w:rPr>
          <w:rFonts w:ascii="Palatino Linotype" w:hAnsi="Palatino Linotype"/>
          <w:sz w:val="24"/>
          <w:szCs w:val="24"/>
        </w:rPr>
        <w:t xml:space="preserve"> </w:t>
      </w:r>
      <w:r w:rsidRPr="474386DC" w:rsidR="5BE63312">
        <w:rPr>
          <w:rFonts w:ascii="Palatino Linotype" w:hAnsi="Palatino Linotype"/>
          <w:sz w:val="24"/>
          <w:szCs w:val="24"/>
        </w:rPr>
        <w:t>uses</w:t>
      </w:r>
      <w:r w:rsidRPr="474386DC" w:rsidR="7EC359EB">
        <w:rPr>
          <w:rFonts w:ascii="Palatino Linotype" w:hAnsi="Palatino Linotype"/>
          <w:sz w:val="24"/>
          <w:szCs w:val="24"/>
        </w:rPr>
        <w:t xml:space="preserve"> </w:t>
      </w:r>
      <w:r w:rsidRPr="474386DC" w:rsidR="6EBF7F03">
        <w:rPr>
          <w:rFonts w:ascii="Palatino Linotype" w:hAnsi="Palatino Linotype"/>
          <w:sz w:val="24"/>
          <w:szCs w:val="24"/>
        </w:rPr>
        <w:t xml:space="preserve">the recorded audio from the hydrophones to filter for a frequency of </w:t>
      </w:r>
      <w:r w:rsidRPr="474386DC" w:rsidR="61BDE0B6">
        <w:rPr>
          <w:rFonts w:ascii="Palatino Linotype" w:hAnsi="Palatino Linotype"/>
          <w:sz w:val="24"/>
          <w:szCs w:val="24"/>
        </w:rPr>
        <w:t>the</w:t>
      </w:r>
      <w:r w:rsidRPr="474386DC" w:rsidR="6EBF7F03">
        <w:rPr>
          <w:rFonts w:ascii="Palatino Linotype" w:hAnsi="Palatino Linotype"/>
          <w:sz w:val="24"/>
          <w:szCs w:val="24"/>
        </w:rPr>
        <w:t xml:space="preserve"> </w:t>
      </w:r>
      <w:r w:rsidRPr="474386DC" w:rsidR="5F944515">
        <w:rPr>
          <w:rFonts w:ascii="Palatino Linotype" w:hAnsi="Palatino Linotype"/>
          <w:sz w:val="24"/>
          <w:szCs w:val="24"/>
        </w:rPr>
        <w:t xml:space="preserve">user’s </w:t>
      </w:r>
      <w:r w:rsidRPr="474386DC" w:rsidR="6EBF7F03">
        <w:rPr>
          <w:rFonts w:ascii="Palatino Linotype" w:hAnsi="Palatino Linotype"/>
          <w:sz w:val="24"/>
          <w:szCs w:val="24"/>
        </w:rPr>
        <w:t>choosing</w:t>
      </w:r>
      <w:r w:rsidRPr="474386DC" w:rsidR="458A1D7A">
        <w:rPr>
          <w:rFonts w:ascii="Palatino Linotype" w:hAnsi="Palatino Linotype"/>
          <w:sz w:val="24"/>
          <w:szCs w:val="24"/>
        </w:rPr>
        <w:t xml:space="preserve">, removing any </w:t>
      </w:r>
      <w:r w:rsidRPr="474386DC" w:rsidR="1ACCCB22">
        <w:rPr>
          <w:rFonts w:ascii="Palatino Linotype" w:hAnsi="Palatino Linotype"/>
          <w:sz w:val="24"/>
          <w:szCs w:val="24"/>
        </w:rPr>
        <w:t>noise,</w:t>
      </w:r>
      <w:r w:rsidRPr="474386DC" w:rsidR="458A1D7A">
        <w:rPr>
          <w:rFonts w:ascii="Palatino Linotype" w:hAnsi="Palatino Linotype"/>
          <w:sz w:val="24"/>
          <w:szCs w:val="24"/>
        </w:rPr>
        <w:t xml:space="preserve"> and giving the </w:t>
      </w:r>
      <w:r w:rsidRPr="474386DC" w:rsidR="260AFE62">
        <w:rPr>
          <w:rFonts w:ascii="Palatino Linotype" w:hAnsi="Palatino Linotype"/>
          <w:sz w:val="24"/>
          <w:szCs w:val="24"/>
        </w:rPr>
        <w:t xml:space="preserve">wanted </w:t>
      </w:r>
      <w:r w:rsidRPr="474386DC" w:rsidR="458A1D7A">
        <w:rPr>
          <w:rFonts w:ascii="Palatino Linotype" w:hAnsi="Palatino Linotype"/>
          <w:sz w:val="24"/>
          <w:szCs w:val="24"/>
        </w:rPr>
        <w:t>waveforms of the pinger</w:t>
      </w:r>
      <w:r w:rsidRPr="474386DC" w:rsidR="4F207DAE">
        <w:rPr>
          <w:rFonts w:ascii="Palatino Linotype" w:hAnsi="Palatino Linotype"/>
          <w:sz w:val="24"/>
          <w:szCs w:val="24"/>
        </w:rPr>
        <w:t xml:space="preserve"> on all 4 channels</w:t>
      </w:r>
      <w:r w:rsidRPr="474386DC" w:rsidR="458A1D7A">
        <w:rPr>
          <w:rFonts w:ascii="Palatino Linotype" w:hAnsi="Palatino Linotype"/>
          <w:sz w:val="24"/>
          <w:szCs w:val="24"/>
        </w:rPr>
        <w:t xml:space="preserve">. After filtering, the TDOA </w:t>
      </w:r>
      <w:r w:rsidRPr="474386DC" w:rsidR="506AE5F9">
        <w:rPr>
          <w:rFonts w:ascii="Palatino Linotype" w:hAnsi="Palatino Linotype"/>
          <w:sz w:val="24"/>
          <w:szCs w:val="24"/>
        </w:rPr>
        <w:t xml:space="preserve">algorithm code </w:t>
      </w:r>
      <w:r w:rsidRPr="474386DC" w:rsidR="458A1D7A">
        <w:rPr>
          <w:rFonts w:ascii="Palatino Linotype" w:hAnsi="Palatino Linotype"/>
          <w:sz w:val="24"/>
          <w:szCs w:val="24"/>
        </w:rPr>
        <w:t>is</w:t>
      </w:r>
      <w:r w:rsidRPr="474386DC" w:rsidR="4CCF4863">
        <w:rPr>
          <w:rFonts w:ascii="Palatino Linotype" w:hAnsi="Palatino Linotype"/>
          <w:sz w:val="24"/>
          <w:szCs w:val="24"/>
        </w:rPr>
        <w:t xml:space="preserve"> run</w:t>
      </w:r>
      <w:r w:rsidRPr="474386DC" w:rsidR="458A1D7A">
        <w:rPr>
          <w:rFonts w:ascii="Palatino Linotype" w:hAnsi="Palatino Linotype"/>
          <w:sz w:val="24"/>
          <w:szCs w:val="24"/>
        </w:rPr>
        <w:t xml:space="preserve"> next which uses the unfiltered, and filtered audio as de</w:t>
      </w:r>
      <w:r w:rsidRPr="474386DC" w:rsidR="5CFD0840">
        <w:rPr>
          <w:rFonts w:ascii="Palatino Linotype" w:hAnsi="Palatino Linotype"/>
          <w:sz w:val="24"/>
          <w:szCs w:val="24"/>
        </w:rPr>
        <w:t>scribed before</w:t>
      </w:r>
      <w:r w:rsidRPr="474386DC" w:rsidR="727A2EBA">
        <w:rPr>
          <w:rFonts w:ascii="Palatino Linotype" w:hAnsi="Palatino Linotype"/>
          <w:sz w:val="24"/>
          <w:szCs w:val="24"/>
        </w:rPr>
        <w:t xml:space="preserve"> to calculate the TDOA’s of hydrophone pairs </w:t>
      </w:r>
      <w:r w:rsidRPr="474386DC" w:rsidR="727A2EBA">
        <w:rPr>
          <w:rFonts w:ascii="Palatino Linotype" w:hAnsi="Palatino Linotype" w:eastAsia="Palatino Linotype" w:cs="Palatino Linotype"/>
          <w:sz w:val="24"/>
          <w:szCs w:val="24"/>
        </w:rPr>
        <w:t>A&amp;B, A&amp;C, and A&amp;D. After each TDOA pair has been calculated, the values are used by t</w:t>
      </w:r>
      <w:r w:rsidRPr="474386DC" w:rsidR="727A2EBA">
        <w:rPr>
          <w:rFonts w:ascii="Palatino Linotype" w:hAnsi="Palatino Linotype" w:eastAsia="Palatino Linotype" w:cs="Palatino Linotype"/>
          <w:sz w:val="24"/>
          <w:szCs w:val="24"/>
        </w:rPr>
        <w:t xml:space="preserve">he </w:t>
      </w:r>
      <w:r w:rsidRPr="474386DC" w:rsidR="727A2EBA">
        <w:rPr>
          <w:rFonts w:ascii="Palatino Linotype" w:hAnsi="Palatino Linotype" w:eastAsia="Palatino Linotype" w:cs="Palatino Linotype"/>
          <w:sz w:val="24"/>
          <w:szCs w:val="24"/>
        </w:rPr>
        <w:t>multilaterat</w:t>
      </w:r>
      <w:r w:rsidRPr="474386DC" w:rsidR="727A2EBA">
        <w:rPr>
          <w:rFonts w:ascii="Palatino Linotype" w:hAnsi="Palatino Linotype" w:eastAsia="Palatino Linotype" w:cs="Palatino Linotype"/>
          <w:sz w:val="24"/>
          <w:szCs w:val="24"/>
        </w:rPr>
        <w:t>ion</w:t>
      </w:r>
      <w:r w:rsidRPr="474386DC" w:rsidR="727A2EBA">
        <w:rPr>
          <w:rFonts w:ascii="Palatino Linotype" w:hAnsi="Palatino Linotype" w:eastAsia="Palatino Linotype" w:cs="Palatino Linotype"/>
          <w:sz w:val="24"/>
          <w:szCs w:val="24"/>
        </w:rPr>
        <w:t xml:space="preserve"> </w:t>
      </w:r>
      <w:r w:rsidRPr="474386DC" w:rsidR="19548A69">
        <w:rPr>
          <w:rFonts w:ascii="Palatino Linotype" w:hAnsi="Palatino Linotype" w:eastAsia="Palatino Linotype" w:cs="Palatino Linotype"/>
          <w:sz w:val="24"/>
          <w:szCs w:val="24"/>
        </w:rPr>
        <w:t>algorithm to calculate the location of the pinger</w:t>
      </w:r>
      <w:r w:rsidRPr="474386DC" w:rsidR="54FA12B5">
        <w:rPr>
          <w:rFonts w:ascii="Palatino Linotype" w:hAnsi="Palatino Linotype" w:eastAsia="Palatino Linotype" w:cs="Palatino Linotype"/>
          <w:sz w:val="24"/>
          <w:szCs w:val="24"/>
        </w:rPr>
        <w:t xml:space="preserve"> which is sent to t</w:t>
      </w:r>
      <w:r w:rsidRPr="474386DC" w:rsidR="54FA12B5">
        <w:rPr>
          <w:rFonts w:ascii="Palatino Linotype" w:hAnsi="Palatino Linotype" w:eastAsia="Palatino Linotype" w:cs="Palatino Linotype"/>
          <w:sz w:val="24"/>
          <w:szCs w:val="24"/>
        </w:rPr>
        <w:t xml:space="preserve">he </w:t>
      </w:r>
      <w:r w:rsidRPr="474386DC" w:rsidR="54FA12B5">
        <w:rPr>
          <w:rFonts w:ascii="Palatino Linotype" w:hAnsi="Palatino Linotype" w:eastAsia="Palatino Linotype" w:cs="Palatino Linotype"/>
          <w:sz w:val="24"/>
          <w:szCs w:val="24"/>
        </w:rPr>
        <w:t>Robo</w:t>
      </w:r>
      <w:r w:rsidRPr="474386DC" w:rsidR="54FA12B5">
        <w:rPr>
          <w:rFonts w:ascii="Palatino Linotype" w:hAnsi="Palatino Linotype" w:eastAsia="Palatino Linotype" w:cs="Palatino Linotype"/>
          <w:sz w:val="24"/>
          <w:szCs w:val="24"/>
        </w:rPr>
        <w:t>Sub</w:t>
      </w:r>
      <w:r w:rsidRPr="474386DC" w:rsidR="54FA12B5">
        <w:rPr>
          <w:rFonts w:ascii="Palatino Linotype" w:hAnsi="Palatino Linotype" w:eastAsia="Palatino Linotype" w:cs="Palatino Linotype"/>
          <w:sz w:val="24"/>
          <w:szCs w:val="24"/>
        </w:rPr>
        <w:t xml:space="preserve"> PC, that is the end of the cod</w:t>
      </w:r>
      <w:r w:rsidRPr="474386DC" w:rsidR="54FA12B5">
        <w:rPr>
          <w:rFonts w:ascii="Palatino Linotype" w:hAnsi="Palatino Linotype" w:eastAsia="Palatino Linotype" w:cs="Palatino Linotype"/>
          <w:sz w:val="24"/>
          <w:szCs w:val="24"/>
        </w:rPr>
        <w:t xml:space="preserve">e. </w:t>
      </w:r>
      <w:r w:rsidRPr="474386DC" w:rsidR="54FA12B5">
        <w:rPr>
          <w:rFonts w:ascii="Palatino Linotype" w:hAnsi="Palatino Linotype" w:eastAsia="Palatino Linotype" w:cs="Palatino Linotype"/>
          <w:sz w:val="24"/>
          <w:szCs w:val="24"/>
        </w:rPr>
        <w:t xml:space="preserve">On the outside is all of the physical hardware which </w:t>
      </w:r>
      <w:r w:rsidRPr="474386DC" w:rsidR="53AB2B47">
        <w:rPr>
          <w:rFonts w:ascii="Palatino Linotype" w:hAnsi="Palatino Linotype" w:eastAsia="Palatino Linotype" w:cs="Palatino Linotype"/>
          <w:sz w:val="24"/>
          <w:szCs w:val="24"/>
        </w:rPr>
        <w:t xml:space="preserve">the configuration of has already been explained in section 4.5, </w:t>
      </w:r>
      <w:r w:rsidRPr="474386DC" w:rsidR="004C06E9">
        <w:rPr>
          <w:rFonts w:ascii="Palatino Linotype" w:hAnsi="Palatino Linotype" w:eastAsia="Palatino Linotype" w:cs="Palatino Linotype"/>
          <w:sz w:val="24"/>
          <w:szCs w:val="24"/>
        </w:rPr>
        <w:t>F</w:t>
      </w:r>
      <w:r w:rsidRPr="474386DC" w:rsidR="004C06E9">
        <w:rPr>
          <w:rFonts w:ascii="Palatino Linotype" w:hAnsi="Palatino Linotype" w:eastAsia="Palatino Linotype" w:cs="Palatino Linotype"/>
          <w:sz w:val="24"/>
          <w:szCs w:val="24"/>
        </w:rPr>
        <w:t xml:space="preserve">igure </w:t>
      </w:r>
      <w:r w:rsidRPr="474386DC" w:rsidR="3D7F9E3B">
        <w:rPr>
          <w:rFonts w:ascii="Palatino Linotype" w:hAnsi="Palatino Linotype" w:eastAsia="Palatino Linotype" w:cs="Palatino Linotype"/>
          <w:sz w:val="24"/>
          <w:szCs w:val="24"/>
        </w:rPr>
        <w:t>17 shows the flow of the code in a more complex manner and shows how the physical and digital aspects of the system intera</w:t>
      </w:r>
      <w:r w:rsidRPr="474386DC" w:rsidR="3D7F9E3B">
        <w:rPr>
          <w:rFonts w:ascii="Palatino Linotype" w:hAnsi="Palatino Linotype" w:eastAsia="Palatino Linotype" w:cs="Palatino Linotype"/>
          <w:sz w:val="24"/>
          <w:szCs w:val="24"/>
        </w:rPr>
        <w:t>ct</w:t>
      </w:r>
      <w:r w:rsidRPr="474386DC" w:rsidR="5323CF12">
        <w:rPr>
          <w:rFonts w:ascii="Palatino Linotype" w:hAnsi="Palatino Linotype" w:eastAsia="Palatino Linotype" w:cs="Palatino Linotype"/>
          <w:sz w:val="24"/>
          <w:szCs w:val="24"/>
        </w:rPr>
        <w:t>.</w:t>
      </w:r>
    </w:p>
    <w:p w:rsidR="00246700" w:rsidP="43A02561" w:rsidRDefault="00246700" w14:paraId="34758461" w14:textId="644F9A1C">
      <w:pPr>
        <w:rPr>
          <w:rFonts w:ascii="Palatino Linotype" w:hAnsi="Palatino Linotype" w:eastAsia="Palatino Linotype" w:cs="Palatino Linotype"/>
          <w:sz w:val="24"/>
          <w:szCs w:val="24"/>
        </w:rPr>
      </w:pPr>
    </w:p>
    <w:p w:rsidR="00246700" w:rsidP="43A02561" w:rsidRDefault="67AD7A07" w14:paraId="06195A70" w14:textId="4FDF9894">
      <w:r>
        <w:rPr>
          <w:noProof/>
        </w:rPr>
        <w:drawing>
          <wp:inline distT="0" distB="0" distL="0" distR="0" wp14:anchorId="509B9E49" wp14:editId="17A598E4">
            <wp:extent cx="5666458" cy="4415116"/>
            <wp:effectExtent l="0" t="0" r="0" b="0"/>
            <wp:docPr id="655984689" name="Picture 655984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666458" cy="4415116"/>
                    </a:xfrm>
                    <a:prstGeom prst="rect">
                      <a:avLst/>
                    </a:prstGeom>
                  </pic:spPr>
                </pic:pic>
              </a:graphicData>
            </a:graphic>
          </wp:inline>
        </w:drawing>
      </w:r>
    </w:p>
    <w:p w:rsidR="00246700" w:rsidP="43A02561" w:rsidRDefault="4EB4C632" w14:paraId="64E086CE" w14:textId="2F5963F6">
      <w:pPr>
        <w:jc w:val="cente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 xml:space="preserve">Figure </w:t>
      </w:r>
      <w:r w:rsidRPr="43A02561" w:rsidR="7983BCFB">
        <w:rPr>
          <w:rFonts w:ascii="Palatino Linotype" w:hAnsi="Palatino Linotype" w:eastAsia="Palatino Linotype" w:cs="Palatino Linotype"/>
          <w:sz w:val="24"/>
          <w:szCs w:val="24"/>
        </w:rPr>
        <w:t>21</w:t>
      </w:r>
      <w:r w:rsidRPr="43A02561">
        <w:rPr>
          <w:rFonts w:ascii="Palatino Linotype" w:hAnsi="Palatino Linotype" w:eastAsia="Palatino Linotype" w:cs="Palatino Linotype"/>
          <w:sz w:val="24"/>
          <w:szCs w:val="24"/>
        </w:rPr>
        <w:t>: System Level Integration [</w:t>
      </w:r>
      <w:r w:rsidRPr="43A02561" w:rsidR="6FA56540">
        <w:rPr>
          <w:rFonts w:ascii="Palatino Linotype" w:hAnsi="Palatino Linotype" w:eastAsia="Palatino Linotype" w:cs="Palatino Linotype"/>
          <w:sz w:val="24"/>
          <w:szCs w:val="24"/>
        </w:rPr>
        <w:t>21</w:t>
      </w:r>
      <w:r w:rsidRPr="43A02561">
        <w:rPr>
          <w:rFonts w:ascii="Palatino Linotype" w:hAnsi="Palatino Linotype" w:eastAsia="Palatino Linotype" w:cs="Palatino Linotype"/>
          <w:sz w:val="24"/>
          <w:szCs w:val="24"/>
        </w:rPr>
        <w:t>]</w:t>
      </w:r>
    </w:p>
    <w:p w:rsidR="00246700" w:rsidP="43A02561" w:rsidRDefault="00246700" w14:paraId="11468052" w14:textId="676D9BAA">
      <w:pPr>
        <w:rPr>
          <w:rFonts w:ascii="Palatino Linotype" w:hAnsi="Palatino Linotype"/>
          <w:sz w:val="24"/>
          <w:szCs w:val="24"/>
        </w:rPr>
      </w:pPr>
    </w:p>
    <w:p w:rsidR="00246700" w:rsidP="43A02561" w:rsidRDefault="00D20B8F" w14:paraId="35110852" w14:textId="19C43FD8">
      <w:pPr>
        <w:spacing w:line="259" w:lineRule="auto"/>
        <w:rPr>
          <w:rFonts w:ascii="Palatino Linotype" w:hAnsi="Palatino Linotype"/>
          <w:sz w:val="24"/>
          <w:szCs w:val="24"/>
        </w:rPr>
      </w:pPr>
      <w:r w:rsidRPr="43A02561">
        <w:rPr>
          <w:rFonts w:ascii="Palatino Linotype" w:hAnsi="Palatino Linotype"/>
          <w:sz w:val="24"/>
          <w:szCs w:val="24"/>
        </w:rPr>
        <w:br w:type="page"/>
      </w:r>
    </w:p>
    <w:p w:rsidR="43A02561" w:rsidP="43A02561" w:rsidRDefault="43A02561" w14:paraId="57F1BCFC" w14:textId="265B3E83">
      <w:pPr>
        <w:pStyle w:val="Heading1"/>
        <w:numPr>
          <w:ilvl w:val="0"/>
          <w:numId w:val="0"/>
        </w:numPr>
        <w:rPr>
          <w:rStyle w:val="InitialStyle"/>
          <w:rFonts w:ascii="Palatino Linotype" w:hAnsi="Palatino Linotype"/>
          <w:sz w:val="32"/>
        </w:rPr>
      </w:pPr>
    </w:p>
    <w:p w:rsidRPr="00610E3B" w:rsidR="003230B9" w:rsidP="474386DC" w:rsidRDefault="03FC3CF5" w14:paraId="361BC60C" w14:textId="68FFB463">
      <w:pPr>
        <w:pStyle w:val="Heading1"/>
        <w:rPr>
          <w:rStyle w:val="InitialStyle"/>
          <w:rFonts w:ascii="Palatino Linotype" w:hAnsi="Palatino Linotype"/>
          <w:sz w:val="32"/>
          <w:szCs w:val="32"/>
        </w:rPr>
      </w:pPr>
      <w:bookmarkStart w:name="_Toc1756721022" w:id="1740362531"/>
      <w:bookmarkStart w:name="_Toc314958116" w:id="945980986"/>
      <w:bookmarkStart w:name="_Toc77746984" w:id="1413512110"/>
      <w:bookmarkStart w:name="_Toc1023469076" w:id="1803571229"/>
      <w:bookmarkStart w:name="_Toc1567192022" w:id="1298467072"/>
      <w:bookmarkStart w:name="_Toc154655698" w:id="34489090"/>
      <w:bookmarkStart w:name="_Toc987600815" w:id="1341919256"/>
      <w:bookmarkStart w:name="_Toc2050700623" w:id="561041297"/>
      <w:bookmarkStart w:name="_Toc708504075" w:id="1846703810"/>
      <w:bookmarkStart w:name="_Toc836157455" w:id="1639455966"/>
      <w:bookmarkStart w:name="_Toc438625114" w:id="1473043087"/>
      <w:bookmarkStart w:name="_Toc1885005579" w:id="2122910735"/>
      <w:r w:rsidRPr="474386DC" w:rsidR="03FC3CF5">
        <w:rPr>
          <w:rStyle w:val="InitialStyle"/>
          <w:rFonts w:ascii="Palatino Linotype" w:hAnsi="Palatino Linotype"/>
          <w:sz w:val="32"/>
          <w:szCs w:val="32"/>
        </w:rPr>
        <w:t>Testing and Verification</w:t>
      </w:r>
      <w:bookmarkEnd w:id="1740362531"/>
      <w:bookmarkEnd w:id="945980986"/>
      <w:bookmarkEnd w:id="1413512110"/>
      <w:bookmarkEnd w:id="1803571229"/>
      <w:bookmarkEnd w:id="1298467072"/>
      <w:bookmarkEnd w:id="34489090"/>
      <w:bookmarkEnd w:id="1341919256"/>
      <w:bookmarkEnd w:id="561041297"/>
      <w:bookmarkEnd w:id="1846703810"/>
      <w:bookmarkEnd w:id="1639455966"/>
      <w:bookmarkEnd w:id="1473043087"/>
      <w:bookmarkEnd w:id="2122910735"/>
    </w:p>
    <w:p w:rsidR="43A02561" w:rsidP="43A02561" w:rsidRDefault="43A02561" w14:paraId="1D5F5F28" w14:textId="3D5DF3B8"/>
    <w:p w:rsidR="620F6776" w:rsidP="78E4F89D" w:rsidRDefault="48D5A09E" w14:paraId="6CD78758" w14:textId="62437BA4">
      <w:pPr>
        <w:ind w:firstLine="720"/>
        <w:rPr>
          <w:rFonts w:ascii="Palatino Linotype" w:hAnsi="Palatino Linotype"/>
          <w:sz w:val="24"/>
          <w:szCs w:val="24"/>
        </w:rPr>
      </w:pPr>
      <w:r w:rsidRPr="474386DC" w:rsidR="48D5A09E">
        <w:rPr>
          <w:rFonts w:ascii="Palatino Linotype" w:hAnsi="Palatino Linotype"/>
          <w:sz w:val="24"/>
          <w:szCs w:val="24"/>
        </w:rPr>
        <w:t xml:space="preserve">For the next section of verifying the subsystems the order will be the same as before. The sound </w:t>
      </w:r>
      <w:r w:rsidRPr="474386DC" w:rsidR="579AD67C">
        <w:rPr>
          <w:rFonts w:ascii="Palatino Linotype" w:hAnsi="Palatino Linotype"/>
          <w:sz w:val="24"/>
          <w:szCs w:val="24"/>
        </w:rPr>
        <w:t>l</w:t>
      </w:r>
      <w:r w:rsidRPr="474386DC" w:rsidR="48D5A09E">
        <w:rPr>
          <w:rFonts w:ascii="Palatino Linotype" w:hAnsi="Palatino Linotype"/>
          <w:sz w:val="24"/>
          <w:szCs w:val="24"/>
        </w:rPr>
        <w:t xml:space="preserve">ocation </w:t>
      </w:r>
      <w:r w:rsidRPr="474386DC" w:rsidR="798CFBBC">
        <w:rPr>
          <w:rFonts w:ascii="Palatino Linotype" w:hAnsi="Palatino Linotype"/>
          <w:sz w:val="24"/>
          <w:szCs w:val="24"/>
        </w:rPr>
        <w:t xml:space="preserve">algorithm and the Time Difference of Arrival </w:t>
      </w:r>
      <w:r w:rsidRPr="474386DC" w:rsidR="33A9CFAE">
        <w:rPr>
          <w:rFonts w:ascii="Palatino Linotype" w:hAnsi="Palatino Linotype"/>
          <w:sz w:val="24"/>
          <w:szCs w:val="24"/>
        </w:rPr>
        <w:t xml:space="preserve">subsystems will share some req and spec verifications because the sound </w:t>
      </w:r>
      <w:r w:rsidRPr="474386DC" w:rsidR="0525488D">
        <w:rPr>
          <w:rFonts w:ascii="Palatino Linotype" w:hAnsi="Palatino Linotype"/>
          <w:sz w:val="24"/>
          <w:szCs w:val="24"/>
        </w:rPr>
        <w:t>location</w:t>
      </w:r>
      <w:r w:rsidRPr="474386DC" w:rsidR="33A9CFAE">
        <w:rPr>
          <w:rFonts w:ascii="Palatino Linotype" w:hAnsi="Palatino Linotype"/>
          <w:sz w:val="24"/>
          <w:szCs w:val="24"/>
        </w:rPr>
        <w:t xml:space="preserve"> </w:t>
      </w:r>
      <w:r w:rsidRPr="474386DC" w:rsidR="5FC0DE46">
        <w:rPr>
          <w:rFonts w:ascii="Palatino Linotype" w:hAnsi="Palatino Linotype"/>
          <w:sz w:val="24"/>
          <w:szCs w:val="24"/>
        </w:rPr>
        <w:t>algorithm</w:t>
      </w:r>
      <w:r w:rsidRPr="474386DC" w:rsidR="33A9CFAE">
        <w:rPr>
          <w:rFonts w:ascii="Palatino Linotype" w:hAnsi="Palatino Linotype"/>
          <w:sz w:val="24"/>
          <w:szCs w:val="24"/>
        </w:rPr>
        <w:t xml:space="preserve"> is </w:t>
      </w:r>
      <w:r w:rsidRPr="474386DC" w:rsidR="0DF39860">
        <w:rPr>
          <w:rFonts w:ascii="Palatino Linotype" w:hAnsi="Palatino Linotype"/>
          <w:sz w:val="24"/>
          <w:szCs w:val="24"/>
        </w:rPr>
        <w:t>dependent</w:t>
      </w:r>
      <w:r w:rsidRPr="474386DC" w:rsidR="33A9CFAE">
        <w:rPr>
          <w:rFonts w:ascii="Palatino Linotype" w:hAnsi="Palatino Linotype"/>
          <w:sz w:val="24"/>
          <w:szCs w:val="24"/>
        </w:rPr>
        <w:t xml:space="preserve"> on the time difference of arrival </w:t>
      </w:r>
      <w:r w:rsidRPr="474386DC" w:rsidR="4473BD0E">
        <w:rPr>
          <w:rFonts w:ascii="Palatino Linotype" w:hAnsi="Palatino Linotype"/>
          <w:sz w:val="24"/>
          <w:szCs w:val="24"/>
        </w:rPr>
        <w:t xml:space="preserve">calculations since </w:t>
      </w:r>
      <w:r w:rsidRPr="474386DC" w:rsidR="646CC823">
        <w:rPr>
          <w:rFonts w:ascii="Palatino Linotype" w:hAnsi="Palatino Linotype"/>
          <w:sz w:val="24"/>
          <w:szCs w:val="24"/>
        </w:rPr>
        <w:t>that is</w:t>
      </w:r>
      <w:r w:rsidRPr="474386DC" w:rsidR="4473BD0E">
        <w:rPr>
          <w:rFonts w:ascii="Palatino Linotype" w:hAnsi="Palatino Linotype"/>
          <w:sz w:val="24"/>
          <w:szCs w:val="24"/>
        </w:rPr>
        <w:t xml:space="preserve"> where the accuracy of the systems output is decided.</w:t>
      </w:r>
      <w:r w:rsidRPr="474386DC" w:rsidR="4971D09E">
        <w:rPr>
          <w:rFonts w:ascii="Palatino Linotype" w:hAnsi="Palatino Linotype"/>
          <w:sz w:val="24"/>
          <w:szCs w:val="24"/>
        </w:rPr>
        <w:t xml:space="preserve"> The table below shows an overview of the testing of </w:t>
      </w:r>
      <w:r w:rsidRPr="474386DC" w:rsidR="30D7D746">
        <w:rPr>
          <w:rFonts w:ascii="Palatino Linotype" w:hAnsi="Palatino Linotype"/>
          <w:sz w:val="24"/>
          <w:szCs w:val="24"/>
        </w:rPr>
        <w:t xml:space="preserve">the entire </w:t>
      </w:r>
      <w:r w:rsidRPr="474386DC" w:rsidR="4971D09E">
        <w:rPr>
          <w:rFonts w:ascii="Palatino Linotype" w:hAnsi="Palatino Linotype"/>
          <w:sz w:val="24"/>
          <w:szCs w:val="24"/>
        </w:rPr>
        <w:t xml:space="preserve">system. The following sections will go into the details of </w:t>
      </w:r>
      <w:r w:rsidRPr="474386DC" w:rsidR="37008C82">
        <w:rPr>
          <w:rFonts w:ascii="Palatino Linotype" w:hAnsi="Palatino Linotype"/>
          <w:sz w:val="24"/>
          <w:szCs w:val="24"/>
        </w:rPr>
        <w:t xml:space="preserve">the </w:t>
      </w:r>
      <w:r w:rsidRPr="474386DC" w:rsidR="4971D09E">
        <w:rPr>
          <w:rFonts w:ascii="Palatino Linotype" w:hAnsi="Palatino Linotype"/>
          <w:sz w:val="24"/>
          <w:szCs w:val="24"/>
        </w:rPr>
        <w:t>testing</w:t>
      </w:r>
      <w:r w:rsidRPr="474386DC" w:rsidR="3439C337">
        <w:rPr>
          <w:rFonts w:ascii="Palatino Linotype" w:hAnsi="Palatino Linotype"/>
          <w:sz w:val="24"/>
          <w:szCs w:val="24"/>
        </w:rPr>
        <w:t xml:space="preserve"> process. </w:t>
      </w:r>
      <w:r w:rsidRPr="474386DC" w:rsidR="4971D09E">
        <w:rPr>
          <w:rFonts w:ascii="Palatino Linotype" w:hAnsi="Palatino Linotype"/>
          <w:sz w:val="24"/>
          <w:szCs w:val="24"/>
        </w:rPr>
        <w:t xml:space="preserve"> </w:t>
      </w:r>
    </w:p>
    <w:p w:rsidR="43A02561" w:rsidP="43A02561" w:rsidRDefault="43A02561" w14:paraId="1F32091C" w14:textId="0A8BFBB0">
      <w:pPr>
        <w:rPr>
          <w:rFonts w:ascii="Palatino Linotype" w:hAnsi="Palatino Linotype"/>
          <w:sz w:val="24"/>
          <w:szCs w:val="24"/>
        </w:rPr>
      </w:pPr>
    </w:p>
    <w:p w:rsidR="43A02561" w:rsidP="43A02561" w:rsidRDefault="43A02561" w14:paraId="004EDF4C" w14:textId="467EC87F">
      <w:pPr>
        <w:jc w:val="center"/>
        <w:rPr>
          <w:rFonts w:ascii="Palatino Linotype" w:hAnsi="Palatino Linotype"/>
          <w:sz w:val="24"/>
          <w:szCs w:val="24"/>
        </w:rPr>
      </w:pPr>
    </w:p>
    <w:p w:rsidR="43A02561" w:rsidP="43A02561" w:rsidRDefault="43A02561" w14:paraId="2F080B10" w14:textId="560FB1EB">
      <w:pPr>
        <w:rPr>
          <w:rFonts w:ascii="Palatino Linotype" w:hAnsi="Palatino Linotype"/>
          <w:sz w:val="24"/>
          <w:szCs w:val="24"/>
        </w:rPr>
      </w:pPr>
    </w:p>
    <w:tbl>
      <w:tblPr>
        <w:tblStyle w:val="TableGrid"/>
        <w:tblW w:w="0" w:type="auto"/>
        <w:jc w:val="center"/>
        <w:tblLayout w:type="fixed"/>
        <w:tblLook w:val="06A0" w:firstRow="1" w:lastRow="0" w:firstColumn="1" w:lastColumn="0" w:noHBand="1" w:noVBand="1"/>
      </w:tblPr>
      <w:tblGrid>
        <w:gridCol w:w="895"/>
        <w:gridCol w:w="2430"/>
        <w:gridCol w:w="4680"/>
        <w:gridCol w:w="1175"/>
      </w:tblGrid>
      <w:tr w:rsidR="43A02561" w:rsidTr="474386DC" w14:paraId="1B30128F" w14:textId="77777777">
        <w:trPr>
          <w:trHeight w:val="300"/>
        </w:trPr>
        <w:tc>
          <w:tcPr>
            <w:tcW w:w="895" w:type="dxa"/>
            <w:tcMar/>
          </w:tcPr>
          <w:p w:rsidR="43A02561" w:rsidP="43A02561" w:rsidRDefault="43A02561" w14:paraId="0C771EEF" w14:textId="40F3D2C9">
            <w:pPr>
              <w:jc w:val="center"/>
              <w:rPr>
                <w:rFonts w:ascii="Palatino Linotype" w:hAnsi="Palatino Linotype" w:eastAsia="Palatino Linotype" w:cs="Palatino Linotype"/>
                <w:b/>
                <w:bCs/>
                <w:sz w:val="24"/>
                <w:szCs w:val="24"/>
              </w:rPr>
            </w:pPr>
            <w:r w:rsidRPr="43A02561">
              <w:rPr>
                <w:rFonts w:ascii="Palatino Linotype" w:hAnsi="Palatino Linotype" w:eastAsia="Palatino Linotype" w:cs="Palatino Linotype"/>
                <w:b/>
                <w:bCs/>
                <w:sz w:val="24"/>
                <w:szCs w:val="24"/>
              </w:rPr>
              <w:t>Num</w:t>
            </w:r>
          </w:p>
        </w:tc>
        <w:tc>
          <w:tcPr>
            <w:tcW w:w="2430" w:type="dxa"/>
            <w:tcMar/>
          </w:tcPr>
          <w:p w:rsidR="43A02561" w:rsidP="43A02561" w:rsidRDefault="43A02561" w14:paraId="1E9EA715" w14:textId="3BE1B209">
            <w:pPr>
              <w:rPr>
                <w:rFonts w:ascii="Palatino Linotype" w:hAnsi="Palatino Linotype" w:eastAsia="Palatino Linotype" w:cs="Palatino Linotype"/>
                <w:b/>
                <w:bCs/>
                <w:sz w:val="24"/>
                <w:szCs w:val="24"/>
              </w:rPr>
            </w:pPr>
            <w:r w:rsidRPr="43A02561">
              <w:rPr>
                <w:rFonts w:ascii="Palatino Linotype" w:hAnsi="Palatino Linotype" w:eastAsia="Palatino Linotype" w:cs="Palatino Linotype"/>
                <w:b/>
                <w:bCs/>
                <w:sz w:val="24"/>
                <w:szCs w:val="24"/>
              </w:rPr>
              <w:t>Name</w:t>
            </w:r>
          </w:p>
        </w:tc>
        <w:tc>
          <w:tcPr>
            <w:tcW w:w="4680" w:type="dxa"/>
            <w:tcMar/>
          </w:tcPr>
          <w:p w:rsidR="43A02561" w:rsidP="43A02561" w:rsidRDefault="43A02561" w14:paraId="2716B4F6" w14:textId="12D033A8">
            <w:pPr>
              <w:rPr>
                <w:rFonts w:ascii="Palatino Linotype" w:hAnsi="Palatino Linotype" w:eastAsia="Palatino Linotype" w:cs="Palatino Linotype"/>
                <w:b/>
                <w:bCs/>
                <w:sz w:val="24"/>
                <w:szCs w:val="24"/>
              </w:rPr>
            </w:pPr>
            <w:r w:rsidRPr="43A02561">
              <w:rPr>
                <w:rFonts w:ascii="Palatino Linotype" w:hAnsi="Palatino Linotype" w:eastAsia="Palatino Linotype" w:cs="Palatino Linotype"/>
                <w:b/>
                <w:bCs/>
                <w:sz w:val="24"/>
                <w:szCs w:val="24"/>
              </w:rPr>
              <w:t>Test description</w:t>
            </w:r>
          </w:p>
        </w:tc>
        <w:tc>
          <w:tcPr>
            <w:tcW w:w="1175" w:type="dxa"/>
            <w:tcMar/>
          </w:tcPr>
          <w:p w:rsidR="43A02561" w:rsidP="43A02561" w:rsidRDefault="43A02561" w14:paraId="0BA82F3F" w14:textId="53F2B065">
            <w:pPr>
              <w:jc w:val="center"/>
              <w:rPr>
                <w:rFonts w:ascii="Palatino Linotype" w:hAnsi="Palatino Linotype" w:eastAsia="Palatino Linotype" w:cs="Palatino Linotype"/>
                <w:b/>
                <w:bCs/>
                <w:sz w:val="24"/>
                <w:szCs w:val="24"/>
              </w:rPr>
            </w:pPr>
            <w:r w:rsidRPr="43A02561">
              <w:rPr>
                <w:rFonts w:ascii="Palatino Linotype" w:hAnsi="Palatino Linotype" w:eastAsia="Palatino Linotype" w:cs="Palatino Linotype"/>
                <w:b/>
                <w:bCs/>
                <w:sz w:val="24"/>
                <w:szCs w:val="24"/>
              </w:rPr>
              <w:t>Results</w:t>
            </w:r>
          </w:p>
        </w:tc>
      </w:tr>
      <w:tr w:rsidR="43A02561" w:rsidTr="474386DC" w14:paraId="2389C18F" w14:textId="77777777">
        <w:trPr>
          <w:trHeight w:val="300"/>
        </w:trPr>
        <w:tc>
          <w:tcPr>
            <w:tcW w:w="895" w:type="dxa"/>
            <w:tcMar/>
          </w:tcPr>
          <w:p w:rsidR="43A02561" w:rsidP="43A02561" w:rsidRDefault="43A02561" w14:paraId="1FB3BE2A" w14:textId="46FD500D">
            <w:pPr>
              <w:rPr>
                <w:rFonts w:ascii="Palatino Linotype" w:hAnsi="Palatino Linotype" w:eastAsia="Palatino Linotype" w:cs="Palatino Linotype"/>
              </w:rPr>
            </w:pPr>
            <w:r w:rsidRPr="43A02561">
              <w:rPr>
                <w:rFonts w:ascii="Palatino Linotype" w:hAnsi="Palatino Linotype" w:eastAsia="Palatino Linotype" w:cs="Palatino Linotype"/>
              </w:rPr>
              <w:t>1.1.1</w:t>
            </w:r>
          </w:p>
        </w:tc>
        <w:tc>
          <w:tcPr>
            <w:tcW w:w="2430" w:type="dxa"/>
            <w:tcMar/>
          </w:tcPr>
          <w:p w:rsidR="43A02561" w:rsidP="43A02561" w:rsidRDefault="43A02561" w14:paraId="0DE85466" w14:textId="32795D9B">
            <w:pPr>
              <w:rPr>
                <w:rFonts w:ascii="Palatino Linotype" w:hAnsi="Palatino Linotype" w:eastAsia="Palatino Linotype" w:cs="Palatino Linotype"/>
              </w:rPr>
            </w:pPr>
            <w:r w:rsidRPr="43A02561">
              <w:rPr>
                <w:rFonts w:ascii="Palatino Linotype" w:hAnsi="Palatino Linotype" w:eastAsia="Palatino Linotype" w:cs="Palatino Linotype"/>
              </w:rPr>
              <w:t>Frequency Range</w:t>
            </w:r>
          </w:p>
        </w:tc>
        <w:tc>
          <w:tcPr>
            <w:tcW w:w="4680" w:type="dxa"/>
            <w:tcMar/>
          </w:tcPr>
          <w:p w:rsidR="43A02561" w:rsidP="43A02561" w:rsidRDefault="43A02561" w14:paraId="59355027" w14:textId="7AFED2E4">
            <w:pPr>
              <w:rPr>
                <w:rFonts w:ascii="Palatino Linotype" w:hAnsi="Palatino Linotype" w:eastAsia="Palatino Linotype" w:cs="Palatino Linotype"/>
              </w:rPr>
            </w:pPr>
            <w:r w:rsidRPr="43A02561">
              <w:rPr>
                <w:rFonts w:ascii="Palatino Linotype" w:hAnsi="Palatino Linotype" w:eastAsia="Palatino Linotype" w:cs="Palatino Linotype"/>
              </w:rPr>
              <w:t>Set pinger for variety of frequencies from 25 KHz to 40 KHz to ensure hydrophone works in required bounds</w:t>
            </w:r>
          </w:p>
        </w:tc>
        <w:tc>
          <w:tcPr>
            <w:tcW w:w="1175" w:type="dxa"/>
            <w:tcMar/>
          </w:tcPr>
          <w:p w:rsidR="547FF989" w:rsidP="43A02561" w:rsidRDefault="547FF989" w14:paraId="0D86273F" w14:textId="07AFE12B">
            <w:pPr>
              <w:spacing w:line="259" w:lineRule="auto"/>
              <w:rPr>
                <w:rFonts w:ascii="Palatino Linotype" w:hAnsi="Palatino Linotype" w:eastAsia="Palatino Linotype" w:cs="Palatino Linotype"/>
              </w:rPr>
            </w:pPr>
            <w:r w:rsidRPr="43A02561">
              <w:rPr>
                <w:rFonts w:ascii="Palatino Linotype" w:hAnsi="Palatino Linotype" w:eastAsia="Palatino Linotype" w:cs="Palatino Linotype"/>
              </w:rPr>
              <w:t>Passed</w:t>
            </w:r>
          </w:p>
        </w:tc>
      </w:tr>
      <w:tr w:rsidR="43A02561" w:rsidTr="474386DC" w14:paraId="4B6F5DE8" w14:textId="77777777">
        <w:trPr>
          <w:trHeight w:val="300"/>
        </w:trPr>
        <w:tc>
          <w:tcPr>
            <w:tcW w:w="895" w:type="dxa"/>
            <w:tcMar/>
          </w:tcPr>
          <w:p w:rsidR="43A02561" w:rsidP="43A02561" w:rsidRDefault="43A02561" w14:paraId="65CB0C96" w14:textId="6BBB0934">
            <w:pPr>
              <w:rPr>
                <w:rFonts w:ascii="Palatino Linotype" w:hAnsi="Palatino Linotype" w:eastAsia="Palatino Linotype" w:cs="Palatino Linotype"/>
              </w:rPr>
            </w:pPr>
            <w:r w:rsidRPr="43A02561">
              <w:rPr>
                <w:rFonts w:ascii="Palatino Linotype" w:hAnsi="Palatino Linotype" w:eastAsia="Palatino Linotype" w:cs="Palatino Linotype"/>
              </w:rPr>
              <w:t>1.1.2</w:t>
            </w:r>
          </w:p>
        </w:tc>
        <w:tc>
          <w:tcPr>
            <w:tcW w:w="2430" w:type="dxa"/>
            <w:tcMar/>
          </w:tcPr>
          <w:p w:rsidR="43A02561" w:rsidP="43A02561" w:rsidRDefault="43A02561" w14:paraId="147C2C73" w14:textId="43FAF09D">
            <w:pPr>
              <w:rPr>
                <w:rFonts w:ascii="Palatino Linotype" w:hAnsi="Palatino Linotype" w:eastAsia="Palatino Linotype" w:cs="Palatino Linotype"/>
              </w:rPr>
            </w:pPr>
            <w:r w:rsidRPr="43A02561">
              <w:rPr>
                <w:rFonts w:ascii="Palatino Linotype" w:hAnsi="Palatino Linotype" w:eastAsia="Palatino Linotype" w:cs="Palatino Linotype"/>
              </w:rPr>
              <w:t>Differentiation of 1 kHz gaps</w:t>
            </w:r>
          </w:p>
        </w:tc>
        <w:tc>
          <w:tcPr>
            <w:tcW w:w="4680" w:type="dxa"/>
            <w:tcMar/>
          </w:tcPr>
          <w:p w:rsidR="43A02561" w:rsidP="43A02561" w:rsidRDefault="43A02561" w14:paraId="3BD05D98" w14:textId="0A5E043A">
            <w:pPr>
              <w:rPr>
                <w:rFonts w:ascii="Palatino Linotype" w:hAnsi="Palatino Linotype" w:eastAsia="Palatino Linotype" w:cs="Palatino Linotype"/>
              </w:rPr>
            </w:pPr>
            <w:r w:rsidRPr="474386DC" w:rsidR="43A02561">
              <w:rPr>
                <w:rFonts w:ascii="Palatino Linotype" w:hAnsi="Palatino Linotype" w:eastAsia="Palatino Linotype" w:cs="Palatino Linotype"/>
              </w:rPr>
              <w:t xml:space="preserve">Creating </w:t>
            </w:r>
            <w:r w:rsidRPr="474386DC" w:rsidR="43A02561">
              <w:rPr>
                <w:rFonts w:ascii="Palatino Linotype" w:hAnsi="Palatino Linotype" w:eastAsia="Palatino Linotype" w:cs="Palatino Linotype"/>
              </w:rPr>
              <w:t>Mat</w:t>
            </w:r>
            <w:r w:rsidRPr="474386DC" w:rsidR="57B795EE">
              <w:rPr>
                <w:rFonts w:ascii="Palatino Linotype" w:hAnsi="Palatino Linotype" w:eastAsia="Palatino Linotype" w:cs="Palatino Linotype"/>
              </w:rPr>
              <w:t>L</w:t>
            </w:r>
            <w:r w:rsidRPr="474386DC" w:rsidR="43A02561">
              <w:rPr>
                <w:rFonts w:ascii="Palatino Linotype" w:hAnsi="Palatino Linotype" w:eastAsia="Palatino Linotype" w:cs="Palatino Linotype"/>
              </w:rPr>
              <w:t>ab</w:t>
            </w:r>
            <w:r w:rsidRPr="474386DC" w:rsidR="43A02561">
              <w:rPr>
                <w:rFonts w:ascii="Palatino Linotype" w:hAnsi="Palatino Linotype" w:eastAsia="Palatino Linotype" w:cs="Palatino Linotype"/>
              </w:rPr>
              <w:t xml:space="preserve"> waveform at different frequencies between 25 to 40KHz and verifying filter can differentiate 1 KHz gaps</w:t>
            </w:r>
          </w:p>
        </w:tc>
        <w:tc>
          <w:tcPr>
            <w:tcW w:w="1175" w:type="dxa"/>
            <w:tcMar/>
          </w:tcPr>
          <w:p w:rsidR="3BC8D16A" w:rsidP="43A02561" w:rsidRDefault="3BC8D16A" w14:paraId="558FA77C" w14:textId="36268272">
            <w:pPr>
              <w:spacing w:line="259" w:lineRule="auto"/>
              <w:rPr>
                <w:rFonts w:ascii="Palatino Linotype" w:hAnsi="Palatino Linotype" w:eastAsia="Palatino Linotype" w:cs="Palatino Linotype"/>
              </w:rPr>
            </w:pPr>
            <w:r w:rsidRPr="43A02561">
              <w:rPr>
                <w:rFonts w:ascii="Palatino Linotype" w:hAnsi="Palatino Linotype" w:eastAsia="Palatino Linotype" w:cs="Palatino Linotype"/>
              </w:rPr>
              <w:t>Passed</w:t>
            </w:r>
          </w:p>
        </w:tc>
      </w:tr>
      <w:tr w:rsidR="43A02561" w:rsidTr="474386DC" w14:paraId="40BF6E51" w14:textId="77777777">
        <w:trPr>
          <w:trHeight w:val="300"/>
        </w:trPr>
        <w:tc>
          <w:tcPr>
            <w:tcW w:w="895" w:type="dxa"/>
            <w:tcMar/>
          </w:tcPr>
          <w:p w:rsidR="43A02561" w:rsidP="43A02561" w:rsidRDefault="43A02561" w14:paraId="2FDC0D7D" w14:textId="3D316743">
            <w:pPr>
              <w:rPr>
                <w:rFonts w:ascii="Palatino Linotype" w:hAnsi="Palatino Linotype" w:eastAsia="Palatino Linotype" w:cs="Palatino Linotype"/>
              </w:rPr>
            </w:pPr>
            <w:r w:rsidRPr="43A02561">
              <w:rPr>
                <w:rFonts w:ascii="Palatino Linotype" w:hAnsi="Palatino Linotype" w:eastAsia="Palatino Linotype" w:cs="Palatino Linotype"/>
              </w:rPr>
              <w:t>1.1.3</w:t>
            </w:r>
          </w:p>
        </w:tc>
        <w:tc>
          <w:tcPr>
            <w:tcW w:w="2430" w:type="dxa"/>
            <w:tcMar/>
          </w:tcPr>
          <w:p w:rsidR="43A02561" w:rsidP="43A02561" w:rsidRDefault="43A02561" w14:paraId="657FBCD5" w14:textId="324BF916">
            <w:pPr>
              <w:rPr>
                <w:rFonts w:ascii="Palatino Linotype" w:hAnsi="Palatino Linotype" w:eastAsia="Palatino Linotype" w:cs="Palatino Linotype"/>
              </w:rPr>
            </w:pPr>
            <w:r w:rsidRPr="43A02561">
              <w:rPr>
                <w:rFonts w:ascii="Palatino Linotype" w:hAnsi="Palatino Linotype" w:eastAsia="Palatino Linotype" w:cs="Palatino Linotype"/>
              </w:rPr>
              <w:t>Work in course dimensions</w:t>
            </w:r>
          </w:p>
        </w:tc>
        <w:tc>
          <w:tcPr>
            <w:tcW w:w="4680" w:type="dxa"/>
            <w:tcMar/>
          </w:tcPr>
          <w:p w:rsidR="43A02561" w:rsidP="43A02561" w:rsidRDefault="43A02561" w14:paraId="5AFEE5E8" w14:textId="3DA5530B">
            <w:pPr>
              <w:rPr>
                <w:rFonts w:ascii="Palatino Linotype" w:hAnsi="Palatino Linotype" w:eastAsia="Palatino Linotype" w:cs="Palatino Linotype"/>
              </w:rPr>
            </w:pPr>
            <w:r w:rsidRPr="43A02561">
              <w:rPr>
                <w:rFonts w:ascii="Palatino Linotype" w:hAnsi="Palatino Linotype" w:eastAsia="Palatino Linotype" w:cs="Palatino Linotype"/>
              </w:rPr>
              <w:t>Place pinger an increasing distance from hydrophone in the pool and verify that waveform can be detected in audio file</w:t>
            </w:r>
          </w:p>
        </w:tc>
        <w:tc>
          <w:tcPr>
            <w:tcW w:w="1175" w:type="dxa"/>
            <w:tcMar/>
          </w:tcPr>
          <w:p w:rsidR="309B663A" w:rsidP="43A02561" w:rsidRDefault="309B663A" w14:paraId="4C0F750C" w14:textId="7E623FD6">
            <w:pPr>
              <w:spacing w:line="259" w:lineRule="auto"/>
              <w:rPr>
                <w:rFonts w:ascii="Palatino Linotype" w:hAnsi="Palatino Linotype" w:eastAsia="Palatino Linotype" w:cs="Palatino Linotype"/>
              </w:rPr>
            </w:pPr>
            <w:r w:rsidRPr="43A02561">
              <w:rPr>
                <w:rFonts w:ascii="Palatino Linotype" w:hAnsi="Palatino Linotype" w:eastAsia="Palatino Linotype" w:cs="Palatino Linotype"/>
              </w:rPr>
              <w:t>Passed</w:t>
            </w:r>
          </w:p>
        </w:tc>
      </w:tr>
      <w:tr w:rsidR="43A02561" w:rsidTr="474386DC" w14:paraId="59C71CA4" w14:textId="77777777">
        <w:trPr>
          <w:trHeight w:val="300"/>
        </w:trPr>
        <w:tc>
          <w:tcPr>
            <w:tcW w:w="895" w:type="dxa"/>
            <w:tcMar/>
          </w:tcPr>
          <w:p w:rsidR="43A02561" w:rsidP="43A02561" w:rsidRDefault="43A02561" w14:paraId="6B3840D5" w14:textId="1AD8629C">
            <w:pPr>
              <w:rPr>
                <w:rFonts w:ascii="Palatino Linotype" w:hAnsi="Palatino Linotype" w:eastAsia="Palatino Linotype" w:cs="Palatino Linotype"/>
              </w:rPr>
            </w:pPr>
            <w:r w:rsidRPr="43A02561">
              <w:rPr>
                <w:rFonts w:ascii="Palatino Linotype" w:hAnsi="Palatino Linotype" w:eastAsia="Palatino Linotype" w:cs="Palatino Linotype"/>
              </w:rPr>
              <w:t>1.1</w:t>
            </w:r>
          </w:p>
        </w:tc>
        <w:tc>
          <w:tcPr>
            <w:tcW w:w="2430" w:type="dxa"/>
            <w:tcMar/>
          </w:tcPr>
          <w:p w:rsidR="43A02561" w:rsidP="43A02561" w:rsidRDefault="43A02561" w14:paraId="6266B1AC" w14:textId="568B2F02">
            <w:pPr>
              <w:rPr>
                <w:rFonts w:ascii="Palatino Linotype" w:hAnsi="Palatino Linotype" w:eastAsia="Palatino Linotype" w:cs="Palatino Linotype"/>
              </w:rPr>
            </w:pPr>
            <w:r w:rsidRPr="43A02561">
              <w:rPr>
                <w:rFonts w:ascii="Palatino Linotype" w:hAnsi="Palatino Linotype" w:eastAsia="Palatino Linotype" w:cs="Palatino Linotype"/>
              </w:rPr>
              <w:t>System must be able to detect sounds of specific frequencies</w:t>
            </w:r>
          </w:p>
        </w:tc>
        <w:tc>
          <w:tcPr>
            <w:tcW w:w="4680" w:type="dxa"/>
            <w:tcMar/>
          </w:tcPr>
          <w:p w:rsidR="43A02561" w:rsidP="43A02561" w:rsidRDefault="43A02561" w14:paraId="5B383D1D" w14:textId="22FA89D3">
            <w:pPr>
              <w:rPr>
                <w:rFonts w:ascii="Palatino Linotype" w:hAnsi="Palatino Linotype" w:eastAsia="Palatino Linotype" w:cs="Palatino Linotype"/>
              </w:rPr>
            </w:pPr>
            <w:r w:rsidRPr="43A02561">
              <w:rPr>
                <w:rFonts w:ascii="Palatino Linotype" w:hAnsi="Palatino Linotype" w:eastAsia="Palatino Linotype" w:cs="Palatino Linotype"/>
              </w:rPr>
              <w:t>A random pinger frequency that is within competition ranges will be set and the system will attempt to detect and record it</w:t>
            </w:r>
          </w:p>
        </w:tc>
        <w:tc>
          <w:tcPr>
            <w:tcW w:w="1175" w:type="dxa"/>
            <w:tcMar/>
          </w:tcPr>
          <w:p w:rsidR="009B2344" w:rsidP="43A02561" w:rsidRDefault="009B2344" w14:paraId="68D1BD92" w14:textId="1C21FF8D">
            <w:pPr>
              <w:spacing w:line="259" w:lineRule="auto"/>
              <w:rPr>
                <w:rFonts w:ascii="Palatino Linotype" w:hAnsi="Palatino Linotype" w:eastAsia="Palatino Linotype" w:cs="Palatino Linotype"/>
              </w:rPr>
            </w:pPr>
            <w:r w:rsidRPr="43A02561">
              <w:rPr>
                <w:rFonts w:ascii="Palatino Linotype" w:hAnsi="Palatino Linotype" w:eastAsia="Palatino Linotype" w:cs="Palatino Linotype"/>
              </w:rPr>
              <w:t>Passed</w:t>
            </w:r>
          </w:p>
        </w:tc>
      </w:tr>
      <w:tr w:rsidR="43A02561" w:rsidTr="474386DC" w14:paraId="7F6826CC" w14:textId="77777777">
        <w:trPr>
          <w:trHeight w:val="300"/>
        </w:trPr>
        <w:tc>
          <w:tcPr>
            <w:tcW w:w="895" w:type="dxa"/>
            <w:tcMar/>
          </w:tcPr>
          <w:p w:rsidR="43A02561" w:rsidP="43A02561" w:rsidRDefault="43A02561" w14:paraId="423997C1" w14:textId="2FD5E259">
            <w:pPr>
              <w:rPr>
                <w:rFonts w:ascii="Palatino Linotype" w:hAnsi="Palatino Linotype" w:eastAsia="Palatino Linotype" w:cs="Palatino Linotype"/>
              </w:rPr>
            </w:pPr>
            <w:r w:rsidRPr="43A02561">
              <w:rPr>
                <w:rFonts w:ascii="Palatino Linotype" w:hAnsi="Palatino Linotype" w:eastAsia="Palatino Linotype" w:cs="Palatino Linotype"/>
              </w:rPr>
              <w:t>1.2.1</w:t>
            </w:r>
          </w:p>
        </w:tc>
        <w:tc>
          <w:tcPr>
            <w:tcW w:w="2430" w:type="dxa"/>
            <w:tcMar/>
          </w:tcPr>
          <w:p w:rsidR="43A02561" w:rsidP="43A02561" w:rsidRDefault="43A02561" w14:paraId="048F0CD6" w14:textId="578E45D5">
            <w:pPr>
              <w:rPr>
                <w:rFonts w:ascii="Palatino Linotype" w:hAnsi="Palatino Linotype" w:eastAsia="Palatino Linotype" w:cs="Palatino Linotype"/>
              </w:rPr>
            </w:pPr>
            <w:r w:rsidRPr="43A02561">
              <w:rPr>
                <w:rFonts w:ascii="Palatino Linotype" w:hAnsi="Palatino Linotype" w:eastAsia="Palatino Linotype" w:cs="Palatino Linotype"/>
              </w:rPr>
              <w:t>Filter Selection</w:t>
            </w:r>
          </w:p>
        </w:tc>
        <w:tc>
          <w:tcPr>
            <w:tcW w:w="4680" w:type="dxa"/>
            <w:tcMar/>
          </w:tcPr>
          <w:p w:rsidR="43A02561" w:rsidP="43A02561" w:rsidRDefault="43A02561" w14:paraId="6D0B6FA5" w14:textId="53B61F90">
            <w:pPr>
              <w:rPr>
                <w:rFonts w:ascii="Palatino Linotype" w:hAnsi="Palatino Linotype" w:eastAsia="Palatino Linotype" w:cs="Palatino Linotype"/>
              </w:rPr>
            </w:pPr>
            <w:r w:rsidRPr="474386DC" w:rsidR="43A02561">
              <w:rPr>
                <w:rFonts w:ascii="Palatino Linotype" w:hAnsi="Palatino Linotype" w:eastAsia="Palatino Linotype" w:cs="Palatino Linotype"/>
              </w:rPr>
              <w:t xml:space="preserve">Set waveform in </w:t>
            </w:r>
            <w:r w:rsidRPr="474386DC" w:rsidR="43A02561">
              <w:rPr>
                <w:rFonts w:ascii="Palatino Linotype" w:hAnsi="Palatino Linotype" w:eastAsia="Palatino Linotype" w:cs="Palatino Linotype"/>
              </w:rPr>
              <w:t>Mat</w:t>
            </w:r>
            <w:r w:rsidRPr="474386DC" w:rsidR="093F98BE">
              <w:rPr>
                <w:rFonts w:ascii="Palatino Linotype" w:hAnsi="Palatino Linotype" w:eastAsia="Palatino Linotype" w:cs="Palatino Linotype"/>
              </w:rPr>
              <w:t>L</w:t>
            </w:r>
            <w:r w:rsidRPr="474386DC" w:rsidR="43A02561">
              <w:rPr>
                <w:rFonts w:ascii="Palatino Linotype" w:hAnsi="Palatino Linotype" w:eastAsia="Palatino Linotype" w:cs="Palatino Linotype"/>
              </w:rPr>
              <w:t>ab</w:t>
            </w:r>
            <w:r w:rsidRPr="474386DC" w:rsidR="43A02561">
              <w:rPr>
                <w:rFonts w:ascii="Palatino Linotype" w:hAnsi="Palatino Linotype" w:eastAsia="Palatino Linotype" w:cs="Palatino Linotype"/>
              </w:rPr>
              <w:t xml:space="preserve"> at different frequencies from 25 to  40 KHz and verifying that waveform only shows when correct frequency is filtered for</w:t>
            </w:r>
          </w:p>
        </w:tc>
        <w:tc>
          <w:tcPr>
            <w:tcW w:w="1175" w:type="dxa"/>
            <w:tcMar/>
          </w:tcPr>
          <w:p w:rsidR="6236A313" w:rsidP="43A02561" w:rsidRDefault="6236A313" w14:paraId="4C35BB4C" w14:textId="5B6AC6EE">
            <w:pPr>
              <w:spacing w:line="259" w:lineRule="auto"/>
              <w:rPr>
                <w:rFonts w:ascii="Palatino Linotype" w:hAnsi="Palatino Linotype" w:eastAsia="Palatino Linotype" w:cs="Palatino Linotype"/>
              </w:rPr>
            </w:pPr>
            <w:r w:rsidRPr="43A02561">
              <w:rPr>
                <w:rFonts w:ascii="Palatino Linotype" w:hAnsi="Palatino Linotype" w:eastAsia="Palatino Linotype" w:cs="Palatino Linotype"/>
              </w:rPr>
              <w:t>Passed</w:t>
            </w:r>
          </w:p>
        </w:tc>
      </w:tr>
      <w:tr w:rsidR="43A02561" w:rsidTr="474386DC" w14:paraId="6EB97790" w14:textId="77777777">
        <w:trPr>
          <w:trHeight w:val="300"/>
        </w:trPr>
        <w:tc>
          <w:tcPr>
            <w:tcW w:w="895" w:type="dxa"/>
            <w:tcMar/>
          </w:tcPr>
          <w:p w:rsidR="43A02561" w:rsidP="43A02561" w:rsidRDefault="43A02561" w14:paraId="7371A0E8" w14:textId="5A0400EB">
            <w:pPr>
              <w:rPr>
                <w:rFonts w:ascii="Palatino Linotype" w:hAnsi="Palatino Linotype" w:eastAsia="Palatino Linotype" w:cs="Palatino Linotype"/>
              </w:rPr>
            </w:pPr>
            <w:r w:rsidRPr="43A02561">
              <w:rPr>
                <w:rFonts w:ascii="Palatino Linotype" w:hAnsi="Palatino Linotype" w:eastAsia="Palatino Linotype" w:cs="Palatino Linotype"/>
              </w:rPr>
              <w:t>1.2.2</w:t>
            </w:r>
          </w:p>
        </w:tc>
        <w:tc>
          <w:tcPr>
            <w:tcW w:w="2430" w:type="dxa"/>
            <w:tcMar/>
          </w:tcPr>
          <w:p w:rsidR="43A02561" w:rsidP="43A02561" w:rsidRDefault="43A02561" w14:paraId="2350662B" w14:textId="24FAE878">
            <w:pPr>
              <w:rPr>
                <w:rFonts w:ascii="Palatino Linotype" w:hAnsi="Palatino Linotype" w:eastAsia="Palatino Linotype" w:cs="Palatino Linotype"/>
              </w:rPr>
            </w:pPr>
            <w:r w:rsidRPr="43A02561">
              <w:rPr>
                <w:rFonts w:ascii="Palatino Linotype" w:hAnsi="Palatino Linotype" w:eastAsia="Palatino Linotype" w:cs="Palatino Linotype"/>
              </w:rPr>
              <w:t>Frequency Setup Time</w:t>
            </w:r>
          </w:p>
        </w:tc>
        <w:tc>
          <w:tcPr>
            <w:tcW w:w="4680" w:type="dxa"/>
            <w:tcMar/>
          </w:tcPr>
          <w:p w:rsidR="43A02561" w:rsidP="43A02561" w:rsidRDefault="43A02561" w14:paraId="17FB8E90" w14:textId="42FBC383">
            <w:pPr>
              <w:rPr>
                <w:rFonts w:ascii="Palatino Linotype" w:hAnsi="Palatino Linotype" w:eastAsia="Palatino Linotype" w:cs="Palatino Linotype"/>
              </w:rPr>
            </w:pPr>
            <w:r w:rsidRPr="474386DC" w:rsidR="43A02561">
              <w:rPr>
                <w:rFonts w:ascii="Palatino Linotype" w:hAnsi="Palatino Linotype" w:eastAsia="Palatino Linotype" w:cs="Palatino Linotype"/>
              </w:rPr>
              <w:t>RoboSub</w:t>
            </w:r>
            <w:r w:rsidRPr="474386DC" w:rsidR="43A02561">
              <w:rPr>
                <w:rFonts w:ascii="Palatino Linotype" w:hAnsi="Palatino Linotype" w:eastAsia="Palatino Linotype" w:cs="Palatino Linotype"/>
              </w:rPr>
              <w:t xml:space="preserve"> team members will be given an overview of </w:t>
            </w:r>
            <w:r w:rsidRPr="474386DC" w:rsidR="05B50EBA">
              <w:rPr>
                <w:rFonts w:ascii="Palatino Linotype" w:hAnsi="Palatino Linotype" w:eastAsia="Palatino Linotype" w:cs="Palatino Linotype"/>
              </w:rPr>
              <w:t xml:space="preserve">the </w:t>
            </w:r>
            <w:r w:rsidRPr="474386DC" w:rsidR="43A02561">
              <w:rPr>
                <w:rFonts w:ascii="Palatino Linotype" w:hAnsi="Palatino Linotype" w:eastAsia="Palatino Linotype" w:cs="Palatino Linotype"/>
              </w:rPr>
              <w:t>solution, then will be timed when setting the desired frequency of the system</w:t>
            </w:r>
          </w:p>
        </w:tc>
        <w:tc>
          <w:tcPr>
            <w:tcW w:w="1175" w:type="dxa"/>
            <w:tcMar/>
          </w:tcPr>
          <w:p w:rsidR="31993849" w:rsidP="43A02561" w:rsidRDefault="31993849" w14:paraId="28CAE361" w14:textId="2D3A7509">
            <w:pPr>
              <w:spacing w:line="259" w:lineRule="auto"/>
              <w:rPr>
                <w:rFonts w:ascii="Palatino Linotype" w:hAnsi="Palatino Linotype" w:eastAsia="Palatino Linotype" w:cs="Palatino Linotype"/>
              </w:rPr>
            </w:pPr>
            <w:r w:rsidRPr="43A02561">
              <w:rPr>
                <w:rFonts w:ascii="Palatino Linotype" w:hAnsi="Palatino Linotype" w:eastAsia="Palatino Linotype" w:cs="Palatino Linotype"/>
              </w:rPr>
              <w:t>Passed</w:t>
            </w:r>
          </w:p>
        </w:tc>
      </w:tr>
      <w:tr w:rsidR="43A02561" w:rsidTr="474386DC" w14:paraId="4FCBBABC" w14:textId="77777777">
        <w:trPr>
          <w:trHeight w:val="300"/>
        </w:trPr>
        <w:tc>
          <w:tcPr>
            <w:tcW w:w="895" w:type="dxa"/>
            <w:tcMar/>
          </w:tcPr>
          <w:p w:rsidR="43A02561" w:rsidP="43A02561" w:rsidRDefault="43A02561" w14:paraId="6E7C16A9" w14:textId="1C3D2C27">
            <w:pPr>
              <w:rPr>
                <w:rFonts w:ascii="Palatino Linotype" w:hAnsi="Palatino Linotype" w:eastAsia="Palatino Linotype" w:cs="Palatino Linotype"/>
              </w:rPr>
            </w:pPr>
            <w:r w:rsidRPr="43A02561">
              <w:rPr>
                <w:rFonts w:ascii="Palatino Linotype" w:hAnsi="Palatino Linotype" w:eastAsia="Palatino Linotype" w:cs="Palatino Linotype"/>
              </w:rPr>
              <w:t>1.2</w:t>
            </w:r>
          </w:p>
        </w:tc>
        <w:tc>
          <w:tcPr>
            <w:tcW w:w="2430" w:type="dxa"/>
            <w:tcMar/>
          </w:tcPr>
          <w:p w:rsidR="43A02561" w:rsidP="43A02561" w:rsidRDefault="43A02561" w14:paraId="2BB3634D" w14:textId="2E49A2AE">
            <w:pPr>
              <w:rPr>
                <w:rFonts w:ascii="Palatino Linotype" w:hAnsi="Palatino Linotype" w:eastAsia="Palatino Linotype" w:cs="Palatino Linotype"/>
              </w:rPr>
            </w:pPr>
            <w:r w:rsidRPr="43A02561">
              <w:rPr>
                <w:rFonts w:ascii="Palatino Linotype" w:hAnsi="Palatino Linotype" w:eastAsia="Palatino Linotype" w:cs="Palatino Linotype"/>
              </w:rPr>
              <w:t>System must be able to detect specified pinger from multiple in pool</w:t>
            </w:r>
          </w:p>
        </w:tc>
        <w:tc>
          <w:tcPr>
            <w:tcW w:w="4680" w:type="dxa"/>
            <w:tcMar/>
          </w:tcPr>
          <w:p w:rsidR="43A02561" w:rsidP="43A02561" w:rsidRDefault="43A02561" w14:paraId="19C5AD2E" w14:textId="0951412D">
            <w:pPr>
              <w:rPr>
                <w:rFonts w:ascii="Palatino Linotype" w:hAnsi="Palatino Linotype" w:eastAsia="Palatino Linotype" w:cs="Palatino Linotype"/>
              </w:rPr>
            </w:pPr>
            <w:r w:rsidRPr="43A02561">
              <w:rPr>
                <w:rFonts w:ascii="Palatino Linotype" w:hAnsi="Palatino Linotype" w:eastAsia="Palatino Linotype" w:cs="Palatino Linotype"/>
              </w:rPr>
              <w:t>Multiple pingers will be set at different arbitrary frequencies and the system will attempt to filter and record just one of them</w:t>
            </w:r>
          </w:p>
        </w:tc>
        <w:tc>
          <w:tcPr>
            <w:tcW w:w="1175" w:type="dxa"/>
            <w:tcMar/>
          </w:tcPr>
          <w:p w:rsidR="16937D81" w:rsidP="43A02561" w:rsidRDefault="16937D81" w14:paraId="58DFA5E9" w14:textId="02DB8B3F">
            <w:pPr>
              <w:spacing w:line="259" w:lineRule="auto"/>
              <w:rPr>
                <w:rFonts w:ascii="Palatino Linotype" w:hAnsi="Palatino Linotype" w:eastAsia="Palatino Linotype" w:cs="Palatino Linotype"/>
              </w:rPr>
            </w:pPr>
            <w:r w:rsidRPr="43A02561">
              <w:rPr>
                <w:rFonts w:ascii="Palatino Linotype" w:hAnsi="Palatino Linotype" w:eastAsia="Palatino Linotype" w:cs="Palatino Linotype"/>
              </w:rPr>
              <w:t>Passed</w:t>
            </w:r>
          </w:p>
        </w:tc>
      </w:tr>
      <w:tr w:rsidR="43A02561" w:rsidTr="474386DC" w14:paraId="7D5B5100" w14:textId="77777777">
        <w:trPr>
          <w:trHeight w:val="300"/>
        </w:trPr>
        <w:tc>
          <w:tcPr>
            <w:tcW w:w="895" w:type="dxa"/>
            <w:tcMar/>
          </w:tcPr>
          <w:p w:rsidR="43A02561" w:rsidP="43A02561" w:rsidRDefault="43A02561" w14:paraId="7F1433FE" w14:textId="22A5955D">
            <w:pPr>
              <w:rPr>
                <w:rFonts w:ascii="Palatino Linotype" w:hAnsi="Palatino Linotype" w:eastAsia="Palatino Linotype" w:cs="Palatino Linotype"/>
              </w:rPr>
            </w:pPr>
            <w:r w:rsidRPr="43A02561">
              <w:rPr>
                <w:rFonts w:ascii="Palatino Linotype" w:hAnsi="Palatino Linotype" w:eastAsia="Palatino Linotype" w:cs="Palatino Linotype"/>
              </w:rPr>
              <w:t>2.1.1</w:t>
            </w:r>
          </w:p>
        </w:tc>
        <w:tc>
          <w:tcPr>
            <w:tcW w:w="2430" w:type="dxa"/>
            <w:tcMar/>
          </w:tcPr>
          <w:p w:rsidR="43A02561" w:rsidP="43A02561" w:rsidRDefault="43A02561" w14:paraId="3E1FF1EF" w14:textId="386B5CC5">
            <w:pPr>
              <w:rPr>
                <w:rFonts w:ascii="Palatino Linotype" w:hAnsi="Palatino Linotype" w:eastAsia="Palatino Linotype" w:cs="Palatino Linotype"/>
              </w:rPr>
            </w:pPr>
            <w:r w:rsidRPr="43A02561">
              <w:rPr>
                <w:rFonts w:ascii="Palatino Linotype" w:hAnsi="Palatino Linotype" w:eastAsia="Palatino Linotype" w:cs="Palatino Linotype"/>
              </w:rPr>
              <w:t>Under 2 Meter Accuracy</w:t>
            </w:r>
          </w:p>
        </w:tc>
        <w:tc>
          <w:tcPr>
            <w:tcW w:w="4680" w:type="dxa"/>
            <w:tcMar/>
          </w:tcPr>
          <w:p w:rsidR="43A02561" w:rsidP="43A02561" w:rsidRDefault="43A02561" w14:paraId="4FB8341F" w14:textId="0B964A35">
            <w:pPr>
              <w:rPr>
                <w:rFonts w:ascii="Palatino Linotype" w:hAnsi="Palatino Linotype" w:eastAsia="Palatino Linotype" w:cs="Palatino Linotype"/>
              </w:rPr>
            </w:pPr>
            <w:r w:rsidRPr="43A02561">
              <w:rPr>
                <w:rFonts w:ascii="Palatino Linotype" w:hAnsi="Palatino Linotype" w:eastAsia="Palatino Linotype" w:cs="Palatino Linotype"/>
              </w:rPr>
              <w:t>Artificial TDOA's mimicking perfect TDOA's for the situation will be fed into the multilateration algorithim</w:t>
            </w:r>
          </w:p>
        </w:tc>
        <w:tc>
          <w:tcPr>
            <w:tcW w:w="1175" w:type="dxa"/>
            <w:tcMar/>
          </w:tcPr>
          <w:p w:rsidR="43A02561" w:rsidP="43A02561" w:rsidRDefault="43A02561" w14:paraId="7731EB9E" w14:textId="67172EFB">
            <w:pPr>
              <w:rPr>
                <w:rFonts w:ascii="Palatino Linotype" w:hAnsi="Palatino Linotype" w:eastAsia="Palatino Linotype" w:cs="Palatino Linotype"/>
              </w:rPr>
            </w:pPr>
            <w:r w:rsidRPr="43A02561">
              <w:rPr>
                <w:rFonts w:ascii="Palatino Linotype" w:hAnsi="Palatino Linotype" w:eastAsia="Palatino Linotype" w:cs="Palatino Linotype"/>
              </w:rPr>
              <w:t>Passed</w:t>
            </w:r>
          </w:p>
        </w:tc>
      </w:tr>
      <w:tr w:rsidR="43A02561" w:rsidTr="474386DC" w14:paraId="3196153C" w14:textId="77777777">
        <w:trPr>
          <w:trHeight w:val="300"/>
        </w:trPr>
        <w:tc>
          <w:tcPr>
            <w:tcW w:w="895" w:type="dxa"/>
            <w:tcMar/>
          </w:tcPr>
          <w:p w:rsidR="43A02561" w:rsidP="43A02561" w:rsidRDefault="43A02561" w14:paraId="0AD8BD6C" w14:textId="70F74160">
            <w:pPr>
              <w:rPr>
                <w:rFonts w:ascii="Palatino Linotype" w:hAnsi="Palatino Linotype" w:eastAsia="Palatino Linotype" w:cs="Palatino Linotype"/>
              </w:rPr>
            </w:pPr>
            <w:r w:rsidRPr="43A02561">
              <w:rPr>
                <w:rFonts w:ascii="Palatino Linotype" w:hAnsi="Palatino Linotype" w:eastAsia="Palatino Linotype" w:cs="Palatino Linotype"/>
              </w:rPr>
              <w:t>2.1.2</w:t>
            </w:r>
          </w:p>
        </w:tc>
        <w:tc>
          <w:tcPr>
            <w:tcW w:w="2430" w:type="dxa"/>
            <w:tcMar/>
          </w:tcPr>
          <w:p w:rsidR="43A02561" w:rsidP="43A02561" w:rsidRDefault="43A02561" w14:paraId="22BCB281" w14:textId="10787DEC">
            <w:pPr>
              <w:rPr>
                <w:rFonts w:ascii="Palatino Linotype" w:hAnsi="Palatino Linotype" w:eastAsia="Palatino Linotype" w:cs="Palatino Linotype"/>
              </w:rPr>
            </w:pPr>
            <w:r w:rsidRPr="43A02561">
              <w:rPr>
                <w:rFonts w:ascii="Palatino Linotype" w:hAnsi="Palatino Linotype" w:eastAsia="Palatino Linotype" w:cs="Palatino Linotype"/>
              </w:rPr>
              <w:t>Over 2 Meter Accuracy</w:t>
            </w:r>
          </w:p>
        </w:tc>
        <w:tc>
          <w:tcPr>
            <w:tcW w:w="4680" w:type="dxa"/>
            <w:tcMar/>
          </w:tcPr>
          <w:p w:rsidR="43A02561" w:rsidP="43A02561" w:rsidRDefault="43A02561" w14:paraId="1ADB2C75" w14:textId="5B0E93BB">
            <w:pPr>
              <w:rPr>
                <w:rFonts w:ascii="Palatino Linotype" w:hAnsi="Palatino Linotype" w:eastAsia="Palatino Linotype" w:cs="Palatino Linotype"/>
              </w:rPr>
            </w:pPr>
            <w:r w:rsidRPr="43A02561">
              <w:rPr>
                <w:rFonts w:ascii="Palatino Linotype" w:hAnsi="Palatino Linotype" w:eastAsia="Palatino Linotype" w:cs="Palatino Linotype"/>
              </w:rPr>
              <w:t>Artificial TDOA's mimicking perfect TDOA's for the situation will be fed into the multilateration algorithim</w:t>
            </w:r>
          </w:p>
        </w:tc>
        <w:tc>
          <w:tcPr>
            <w:tcW w:w="1175" w:type="dxa"/>
            <w:tcMar/>
          </w:tcPr>
          <w:p w:rsidR="43A02561" w:rsidP="43A02561" w:rsidRDefault="43A02561" w14:paraId="2A3A1E59" w14:textId="2E4B2698">
            <w:pPr>
              <w:rPr>
                <w:rFonts w:ascii="Palatino Linotype" w:hAnsi="Palatino Linotype" w:eastAsia="Palatino Linotype" w:cs="Palatino Linotype"/>
              </w:rPr>
            </w:pPr>
            <w:r w:rsidRPr="43A02561">
              <w:rPr>
                <w:rFonts w:ascii="Palatino Linotype" w:hAnsi="Palatino Linotype" w:eastAsia="Palatino Linotype" w:cs="Palatino Linotype"/>
              </w:rPr>
              <w:t>Passed</w:t>
            </w:r>
          </w:p>
        </w:tc>
      </w:tr>
      <w:tr w:rsidR="43A02561" w:rsidTr="474386DC" w14:paraId="19AE5B71" w14:textId="77777777">
        <w:trPr>
          <w:trHeight w:val="300"/>
        </w:trPr>
        <w:tc>
          <w:tcPr>
            <w:tcW w:w="895" w:type="dxa"/>
            <w:tcMar/>
          </w:tcPr>
          <w:p w:rsidR="43A02561" w:rsidP="43A02561" w:rsidRDefault="43A02561" w14:paraId="4CB72902" w14:textId="4C6DE883">
            <w:pPr>
              <w:rPr>
                <w:rFonts w:ascii="Palatino Linotype" w:hAnsi="Palatino Linotype" w:eastAsia="Palatino Linotype" w:cs="Palatino Linotype"/>
              </w:rPr>
            </w:pPr>
            <w:r w:rsidRPr="43A02561">
              <w:rPr>
                <w:rFonts w:ascii="Palatino Linotype" w:hAnsi="Palatino Linotype" w:eastAsia="Palatino Linotype" w:cs="Palatino Linotype"/>
              </w:rPr>
              <w:t>2.1</w:t>
            </w:r>
          </w:p>
        </w:tc>
        <w:tc>
          <w:tcPr>
            <w:tcW w:w="2430" w:type="dxa"/>
            <w:tcMar/>
          </w:tcPr>
          <w:p w:rsidR="43A02561" w:rsidP="43A02561" w:rsidRDefault="43A02561" w14:paraId="74848DB9" w14:textId="43DBC4E8">
            <w:pPr>
              <w:rPr>
                <w:rFonts w:ascii="Palatino Linotype" w:hAnsi="Palatino Linotype" w:eastAsia="Palatino Linotype" w:cs="Palatino Linotype"/>
              </w:rPr>
            </w:pPr>
            <w:r w:rsidRPr="43A02561">
              <w:rPr>
                <w:rFonts w:ascii="Palatino Linotype" w:hAnsi="Palatino Linotype" w:eastAsia="Palatino Linotype" w:cs="Palatino Linotype"/>
              </w:rPr>
              <w:t>Pinger location must be determined within a specified radius</w:t>
            </w:r>
          </w:p>
        </w:tc>
        <w:tc>
          <w:tcPr>
            <w:tcW w:w="4680" w:type="dxa"/>
            <w:tcMar/>
          </w:tcPr>
          <w:p w:rsidR="43A02561" w:rsidP="43A02561" w:rsidRDefault="43A02561" w14:paraId="635E3602" w14:textId="4EE8C40A">
            <w:pPr>
              <w:rPr>
                <w:rFonts w:ascii="Palatino Linotype" w:hAnsi="Palatino Linotype" w:eastAsia="Palatino Linotype" w:cs="Palatino Linotype"/>
              </w:rPr>
            </w:pPr>
            <w:r w:rsidRPr="43A02561">
              <w:rPr>
                <w:rFonts w:ascii="Palatino Linotype" w:hAnsi="Palatino Linotype" w:eastAsia="Palatino Linotype" w:cs="Palatino Linotype"/>
              </w:rPr>
              <w:t>Array will be placed various locations in the pool both over and under 2 meters from the pinger at a specific frequency, location will be computed</w:t>
            </w:r>
          </w:p>
        </w:tc>
        <w:tc>
          <w:tcPr>
            <w:tcW w:w="1175" w:type="dxa"/>
            <w:tcMar/>
          </w:tcPr>
          <w:p w:rsidR="2E5E0D82" w:rsidP="43A02561" w:rsidRDefault="2E5E0D82" w14:paraId="0E0297A9" w14:textId="2D8C0456">
            <w:pPr>
              <w:spacing w:line="259" w:lineRule="auto"/>
              <w:rPr>
                <w:rFonts w:ascii="Palatino Linotype" w:hAnsi="Palatino Linotype" w:eastAsia="Palatino Linotype" w:cs="Palatino Linotype"/>
              </w:rPr>
            </w:pPr>
            <w:r w:rsidRPr="43A02561">
              <w:rPr>
                <w:rFonts w:ascii="Palatino Linotype" w:hAnsi="Palatino Linotype" w:eastAsia="Palatino Linotype" w:cs="Palatino Linotype"/>
              </w:rPr>
              <w:t>Failed</w:t>
            </w:r>
          </w:p>
        </w:tc>
      </w:tr>
      <w:tr w:rsidR="43A02561" w:rsidTr="474386DC" w14:paraId="35F997C1" w14:textId="77777777">
        <w:trPr>
          <w:trHeight w:val="300"/>
        </w:trPr>
        <w:tc>
          <w:tcPr>
            <w:tcW w:w="895" w:type="dxa"/>
            <w:tcMar/>
          </w:tcPr>
          <w:p w:rsidR="43A02561" w:rsidP="43A02561" w:rsidRDefault="43A02561" w14:paraId="740C8719" w14:textId="36715AD2">
            <w:pPr>
              <w:rPr>
                <w:rFonts w:ascii="Palatino Linotype" w:hAnsi="Palatino Linotype" w:eastAsia="Palatino Linotype" w:cs="Palatino Linotype"/>
              </w:rPr>
            </w:pPr>
            <w:r w:rsidRPr="43A02561">
              <w:rPr>
                <w:rFonts w:ascii="Palatino Linotype" w:hAnsi="Palatino Linotype" w:eastAsia="Palatino Linotype" w:cs="Palatino Linotype"/>
              </w:rPr>
              <w:lastRenderedPageBreak/>
              <w:t>2.2.1</w:t>
            </w:r>
          </w:p>
        </w:tc>
        <w:tc>
          <w:tcPr>
            <w:tcW w:w="2430" w:type="dxa"/>
            <w:tcMar/>
          </w:tcPr>
          <w:p w:rsidR="43A02561" w:rsidP="43A02561" w:rsidRDefault="43A02561" w14:paraId="60E9C22B" w14:textId="3FEAB4F7">
            <w:pPr>
              <w:rPr>
                <w:rFonts w:ascii="Palatino Linotype" w:hAnsi="Palatino Linotype" w:eastAsia="Palatino Linotype" w:cs="Palatino Linotype"/>
              </w:rPr>
            </w:pPr>
            <w:r w:rsidRPr="43A02561">
              <w:rPr>
                <w:rFonts w:ascii="Palatino Linotype" w:hAnsi="Palatino Linotype" w:eastAsia="Palatino Linotype" w:cs="Palatino Linotype"/>
              </w:rPr>
              <w:t>Return Type</w:t>
            </w:r>
          </w:p>
        </w:tc>
        <w:tc>
          <w:tcPr>
            <w:tcW w:w="4680" w:type="dxa"/>
            <w:tcMar/>
          </w:tcPr>
          <w:p w:rsidR="43A02561" w:rsidP="43A02561" w:rsidRDefault="43A02561" w14:paraId="0A95F515" w14:textId="3577C773">
            <w:pPr>
              <w:rPr>
                <w:rFonts w:ascii="Palatino Linotype" w:hAnsi="Palatino Linotype" w:eastAsia="Palatino Linotype" w:cs="Palatino Linotype"/>
              </w:rPr>
            </w:pPr>
            <w:r w:rsidRPr="43A02561">
              <w:rPr>
                <w:rFonts w:ascii="Palatino Linotype" w:hAnsi="Palatino Linotype" w:eastAsia="Palatino Linotype" w:cs="Palatino Linotype"/>
              </w:rPr>
              <w:t>The multilateration algorithim will be ran with arbitrary numbers and the output will be moitored</w:t>
            </w:r>
          </w:p>
        </w:tc>
        <w:tc>
          <w:tcPr>
            <w:tcW w:w="1175" w:type="dxa"/>
            <w:tcMar/>
          </w:tcPr>
          <w:p w:rsidR="43A02561" w:rsidP="43A02561" w:rsidRDefault="43A02561" w14:paraId="546DCCFF" w14:textId="7A439FDE">
            <w:pPr>
              <w:rPr>
                <w:rFonts w:ascii="Palatino Linotype" w:hAnsi="Palatino Linotype" w:eastAsia="Palatino Linotype" w:cs="Palatino Linotype"/>
              </w:rPr>
            </w:pPr>
            <w:r w:rsidRPr="43A02561">
              <w:rPr>
                <w:rFonts w:ascii="Palatino Linotype" w:hAnsi="Palatino Linotype" w:eastAsia="Palatino Linotype" w:cs="Palatino Linotype"/>
              </w:rPr>
              <w:t>Passed</w:t>
            </w:r>
          </w:p>
        </w:tc>
      </w:tr>
      <w:tr w:rsidR="43A02561" w:rsidTr="474386DC" w14:paraId="144D2E62" w14:textId="77777777">
        <w:trPr>
          <w:trHeight w:val="300"/>
        </w:trPr>
        <w:tc>
          <w:tcPr>
            <w:tcW w:w="895" w:type="dxa"/>
            <w:tcMar/>
          </w:tcPr>
          <w:p w:rsidR="43A02561" w:rsidP="43A02561" w:rsidRDefault="43A02561" w14:paraId="73067446" w14:textId="5079EE60">
            <w:pPr>
              <w:rPr>
                <w:rFonts w:ascii="Palatino Linotype" w:hAnsi="Palatino Linotype" w:eastAsia="Palatino Linotype" w:cs="Palatino Linotype"/>
              </w:rPr>
            </w:pPr>
            <w:r w:rsidRPr="43A02561">
              <w:rPr>
                <w:rFonts w:ascii="Palatino Linotype" w:hAnsi="Palatino Linotype" w:eastAsia="Palatino Linotype" w:cs="Palatino Linotype"/>
              </w:rPr>
              <w:t>2.2.2</w:t>
            </w:r>
          </w:p>
        </w:tc>
        <w:tc>
          <w:tcPr>
            <w:tcW w:w="2430" w:type="dxa"/>
            <w:tcMar/>
          </w:tcPr>
          <w:p w:rsidR="43A02561" w:rsidP="43A02561" w:rsidRDefault="43A02561" w14:paraId="3004D143" w14:textId="10FFD7A6">
            <w:pPr>
              <w:rPr>
                <w:rFonts w:ascii="Palatino Linotype" w:hAnsi="Palatino Linotype" w:eastAsia="Palatino Linotype" w:cs="Palatino Linotype"/>
              </w:rPr>
            </w:pPr>
            <w:r w:rsidRPr="43A02561">
              <w:rPr>
                <w:rFonts w:ascii="Palatino Linotype" w:hAnsi="Palatino Linotype" w:eastAsia="Palatino Linotype" w:cs="Palatino Linotype"/>
              </w:rPr>
              <w:t>Algorithm Speed</w:t>
            </w:r>
          </w:p>
        </w:tc>
        <w:tc>
          <w:tcPr>
            <w:tcW w:w="4680" w:type="dxa"/>
            <w:tcMar/>
          </w:tcPr>
          <w:p w:rsidR="43A02561" w:rsidP="43A02561" w:rsidRDefault="43A02561" w14:paraId="6708F61A" w14:textId="5466A802">
            <w:pPr>
              <w:rPr>
                <w:rFonts w:ascii="Palatino Linotype" w:hAnsi="Palatino Linotype" w:eastAsia="Palatino Linotype" w:cs="Palatino Linotype"/>
              </w:rPr>
            </w:pPr>
            <w:r w:rsidRPr="43A02561">
              <w:rPr>
                <w:rFonts w:ascii="Palatino Linotype" w:hAnsi="Palatino Linotype" w:eastAsia="Palatino Linotype" w:cs="Palatino Linotype"/>
              </w:rPr>
              <w:t>The system will be tested as a whole and the speed it completes and reports the location calculations starting from when the signal is first received by the hydrophones will be recorded</w:t>
            </w:r>
          </w:p>
        </w:tc>
        <w:tc>
          <w:tcPr>
            <w:tcW w:w="1175" w:type="dxa"/>
            <w:tcMar/>
          </w:tcPr>
          <w:p w:rsidR="52B8FF67" w:rsidP="43A02561" w:rsidRDefault="52B8FF67" w14:paraId="2921A0F8" w14:textId="2B903476">
            <w:pPr>
              <w:spacing w:line="259" w:lineRule="auto"/>
              <w:rPr>
                <w:rFonts w:ascii="Palatino Linotype" w:hAnsi="Palatino Linotype" w:eastAsia="Palatino Linotype" w:cs="Palatino Linotype"/>
              </w:rPr>
            </w:pPr>
            <w:r w:rsidRPr="43A02561">
              <w:rPr>
                <w:rFonts w:ascii="Palatino Linotype" w:hAnsi="Palatino Linotype" w:eastAsia="Palatino Linotype" w:cs="Palatino Linotype"/>
              </w:rPr>
              <w:t>Passed</w:t>
            </w:r>
          </w:p>
        </w:tc>
      </w:tr>
      <w:tr w:rsidR="43A02561" w:rsidTr="474386DC" w14:paraId="41FFC2FB" w14:textId="77777777">
        <w:trPr>
          <w:trHeight w:val="300"/>
        </w:trPr>
        <w:tc>
          <w:tcPr>
            <w:tcW w:w="895" w:type="dxa"/>
            <w:tcMar/>
          </w:tcPr>
          <w:p w:rsidR="43A02561" w:rsidP="43A02561" w:rsidRDefault="43A02561" w14:paraId="1D83C5B5" w14:textId="11A64E4B">
            <w:pPr>
              <w:rPr>
                <w:rFonts w:ascii="Palatino Linotype" w:hAnsi="Palatino Linotype" w:eastAsia="Palatino Linotype" w:cs="Palatino Linotype"/>
              </w:rPr>
            </w:pPr>
            <w:r w:rsidRPr="43A02561">
              <w:rPr>
                <w:rFonts w:ascii="Palatino Linotype" w:hAnsi="Palatino Linotype" w:eastAsia="Palatino Linotype" w:cs="Palatino Linotype"/>
              </w:rPr>
              <w:t>2.2</w:t>
            </w:r>
          </w:p>
        </w:tc>
        <w:tc>
          <w:tcPr>
            <w:tcW w:w="2430" w:type="dxa"/>
            <w:tcMar/>
          </w:tcPr>
          <w:p w:rsidR="43A02561" w:rsidP="43A02561" w:rsidRDefault="43A02561" w14:paraId="40FE3527" w14:textId="3B85C609">
            <w:pPr>
              <w:rPr>
                <w:rFonts w:ascii="Palatino Linotype" w:hAnsi="Palatino Linotype" w:eastAsia="Palatino Linotype" w:cs="Palatino Linotype"/>
              </w:rPr>
            </w:pPr>
            <w:r w:rsidRPr="43A02561">
              <w:rPr>
                <w:rFonts w:ascii="Palatino Linotype" w:hAnsi="Palatino Linotype" w:eastAsia="Palatino Linotype" w:cs="Palatino Linotype"/>
              </w:rPr>
              <w:t>Location Communication</w:t>
            </w:r>
          </w:p>
        </w:tc>
        <w:tc>
          <w:tcPr>
            <w:tcW w:w="4680" w:type="dxa"/>
            <w:tcMar/>
          </w:tcPr>
          <w:p w:rsidR="43A02561" w:rsidP="43A02561" w:rsidRDefault="43A02561" w14:paraId="52F85165" w14:textId="407DED6D">
            <w:pPr>
              <w:rPr>
                <w:rFonts w:ascii="Palatino Linotype" w:hAnsi="Palatino Linotype" w:eastAsia="Palatino Linotype" w:cs="Palatino Linotype"/>
              </w:rPr>
            </w:pPr>
            <w:r w:rsidRPr="43A02561">
              <w:rPr>
                <w:rFonts w:ascii="Palatino Linotype" w:hAnsi="Palatino Linotype" w:eastAsia="Palatino Linotype" w:cs="Palatino Linotype"/>
              </w:rPr>
              <w:t>The software of the system will be tested as a whole and the output from the system will be monitored</w:t>
            </w:r>
          </w:p>
        </w:tc>
        <w:tc>
          <w:tcPr>
            <w:tcW w:w="1175" w:type="dxa"/>
            <w:tcMar/>
          </w:tcPr>
          <w:p w:rsidR="779B184B" w:rsidP="43A02561" w:rsidRDefault="779B184B" w14:paraId="0BEF3C71" w14:textId="0E4FDE0B">
            <w:pPr>
              <w:spacing w:line="259" w:lineRule="auto"/>
              <w:rPr>
                <w:rFonts w:ascii="Palatino Linotype" w:hAnsi="Palatino Linotype" w:eastAsia="Palatino Linotype" w:cs="Palatino Linotype"/>
              </w:rPr>
            </w:pPr>
            <w:r w:rsidRPr="43A02561">
              <w:rPr>
                <w:rFonts w:ascii="Palatino Linotype" w:hAnsi="Palatino Linotype" w:eastAsia="Palatino Linotype" w:cs="Palatino Linotype"/>
              </w:rPr>
              <w:t>Passed</w:t>
            </w:r>
          </w:p>
        </w:tc>
      </w:tr>
      <w:tr w:rsidR="43A02561" w:rsidTr="474386DC" w14:paraId="0B9FEAAF" w14:textId="77777777">
        <w:trPr>
          <w:trHeight w:val="300"/>
        </w:trPr>
        <w:tc>
          <w:tcPr>
            <w:tcW w:w="895" w:type="dxa"/>
            <w:tcMar/>
          </w:tcPr>
          <w:p w:rsidR="43A02561" w:rsidP="43A02561" w:rsidRDefault="43A02561" w14:paraId="60C2A75B" w14:textId="6B03719E">
            <w:pPr>
              <w:rPr>
                <w:rFonts w:ascii="Palatino Linotype" w:hAnsi="Palatino Linotype" w:eastAsia="Palatino Linotype" w:cs="Palatino Linotype"/>
              </w:rPr>
            </w:pPr>
            <w:r w:rsidRPr="43A02561">
              <w:rPr>
                <w:rFonts w:ascii="Palatino Linotype" w:hAnsi="Palatino Linotype" w:eastAsia="Palatino Linotype" w:cs="Palatino Linotype"/>
              </w:rPr>
              <w:t>3.1.1</w:t>
            </w:r>
          </w:p>
        </w:tc>
        <w:tc>
          <w:tcPr>
            <w:tcW w:w="2430" w:type="dxa"/>
            <w:tcMar/>
          </w:tcPr>
          <w:p w:rsidR="43A02561" w:rsidP="43A02561" w:rsidRDefault="43A02561" w14:paraId="2D302EE2" w14:textId="00990209">
            <w:pPr>
              <w:rPr>
                <w:rFonts w:ascii="Palatino Linotype" w:hAnsi="Palatino Linotype" w:eastAsia="Palatino Linotype" w:cs="Palatino Linotype"/>
              </w:rPr>
            </w:pPr>
            <w:r w:rsidRPr="43A02561">
              <w:rPr>
                <w:rFonts w:ascii="Palatino Linotype" w:hAnsi="Palatino Linotype" w:eastAsia="Palatino Linotype" w:cs="Palatino Linotype"/>
              </w:rPr>
              <w:t>Array Height</w:t>
            </w:r>
          </w:p>
        </w:tc>
        <w:tc>
          <w:tcPr>
            <w:tcW w:w="4680" w:type="dxa"/>
            <w:tcMar/>
          </w:tcPr>
          <w:p w:rsidR="43A02561" w:rsidP="43A02561" w:rsidRDefault="43A02561" w14:paraId="1E042BC5" w14:textId="525BBE2D">
            <w:pPr>
              <w:rPr>
                <w:rFonts w:ascii="Palatino Linotype" w:hAnsi="Palatino Linotype" w:eastAsia="Palatino Linotype" w:cs="Palatino Linotype"/>
              </w:rPr>
            </w:pPr>
            <w:r w:rsidRPr="43A02561">
              <w:rPr>
                <w:rFonts w:ascii="Palatino Linotype" w:hAnsi="Palatino Linotype" w:eastAsia="Palatino Linotype" w:cs="Palatino Linotype"/>
              </w:rPr>
              <w:t>When inspecting build plans for hydrophone array, calculate the height of the array</w:t>
            </w:r>
          </w:p>
        </w:tc>
        <w:tc>
          <w:tcPr>
            <w:tcW w:w="1175" w:type="dxa"/>
            <w:tcMar/>
          </w:tcPr>
          <w:p w:rsidR="43A02561" w:rsidP="43A02561" w:rsidRDefault="43A02561" w14:paraId="2B0BD618" w14:textId="65B4DB30">
            <w:pPr>
              <w:rPr>
                <w:rFonts w:ascii="Palatino Linotype" w:hAnsi="Palatino Linotype" w:eastAsia="Palatino Linotype" w:cs="Palatino Linotype"/>
              </w:rPr>
            </w:pPr>
            <w:r w:rsidRPr="43A02561">
              <w:rPr>
                <w:rFonts w:ascii="Palatino Linotype" w:hAnsi="Palatino Linotype" w:eastAsia="Palatino Linotype" w:cs="Palatino Linotype"/>
              </w:rPr>
              <w:t>Passed</w:t>
            </w:r>
          </w:p>
        </w:tc>
      </w:tr>
      <w:tr w:rsidR="43A02561" w:rsidTr="474386DC" w14:paraId="1FC9D8E8" w14:textId="77777777">
        <w:trPr>
          <w:trHeight w:val="300"/>
        </w:trPr>
        <w:tc>
          <w:tcPr>
            <w:tcW w:w="895" w:type="dxa"/>
            <w:tcMar/>
          </w:tcPr>
          <w:p w:rsidR="43A02561" w:rsidP="43A02561" w:rsidRDefault="43A02561" w14:paraId="74378130" w14:textId="1C329D09">
            <w:pPr>
              <w:rPr>
                <w:rFonts w:ascii="Palatino Linotype" w:hAnsi="Palatino Linotype" w:eastAsia="Palatino Linotype" w:cs="Palatino Linotype"/>
              </w:rPr>
            </w:pPr>
            <w:r w:rsidRPr="43A02561">
              <w:rPr>
                <w:rFonts w:ascii="Palatino Linotype" w:hAnsi="Palatino Linotype" w:eastAsia="Palatino Linotype" w:cs="Palatino Linotype"/>
              </w:rPr>
              <w:t>3.1.2</w:t>
            </w:r>
          </w:p>
        </w:tc>
        <w:tc>
          <w:tcPr>
            <w:tcW w:w="2430" w:type="dxa"/>
            <w:tcMar/>
          </w:tcPr>
          <w:p w:rsidR="43A02561" w:rsidP="43A02561" w:rsidRDefault="43A02561" w14:paraId="0F24FA72" w14:textId="393EDFEE">
            <w:pPr>
              <w:rPr>
                <w:rFonts w:ascii="Palatino Linotype" w:hAnsi="Palatino Linotype" w:eastAsia="Palatino Linotype" w:cs="Palatino Linotype"/>
              </w:rPr>
            </w:pPr>
            <w:r w:rsidRPr="43A02561">
              <w:rPr>
                <w:rFonts w:ascii="Palatino Linotype" w:hAnsi="Palatino Linotype" w:eastAsia="Palatino Linotype" w:cs="Palatino Linotype"/>
              </w:rPr>
              <w:t>Array Width</w:t>
            </w:r>
          </w:p>
        </w:tc>
        <w:tc>
          <w:tcPr>
            <w:tcW w:w="4680" w:type="dxa"/>
            <w:tcMar/>
          </w:tcPr>
          <w:p w:rsidR="43A02561" w:rsidP="43A02561" w:rsidRDefault="43A02561" w14:paraId="41E3EFC4" w14:textId="7400D7C4">
            <w:pPr>
              <w:rPr>
                <w:rFonts w:ascii="Palatino Linotype" w:hAnsi="Palatino Linotype" w:eastAsia="Palatino Linotype" w:cs="Palatino Linotype"/>
              </w:rPr>
            </w:pPr>
            <w:r w:rsidRPr="43A02561">
              <w:rPr>
                <w:rFonts w:ascii="Palatino Linotype" w:hAnsi="Palatino Linotype" w:eastAsia="Palatino Linotype" w:cs="Palatino Linotype"/>
              </w:rPr>
              <w:t>When inspecting build plans for hydrophone array, calculate the width of the array</w:t>
            </w:r>
          </w:p>
        </w:tc>
        <w:tc>
          <w:tcPr>
            <w:tcW w:w="1175" w:type="dxa"/>
            <w:tcMar/>
          </w:tcPr>
          <w:p w:rsidR="43A02561" w:rsidP="43A02561" w:rsidRDefault="43A02561" w14:paraId="1E723638" w14:textId="2F164580">
            <w:pPr>
              <w:rPr>
                <w:rFonts w:ascii="Palatino Linotype" w:hAnsi="Palatino Linotype" w:eastAsia="Palatino Linotype" w:cs="Palatino Linotype"/>
              </w:rPr>
            </w:pPr>
            <w:r w:rsidRPr="43A02561">
              <w:rPr>
                <w:rFonts w:ascii="Palatino Linotype" w:hAnsi="Palatino Linotype" w:eastAsia="Palatino Linotype" w:cs="Palatino Linotype"/>
              </w:rPr>
              <w:t>Passed</w:t>
            </w:r>
          </w:p>
        </w:tc>
      </w:tr>
      <w:tr w:rsidR="43A02561" w:rsidTr="474386DC" w14:paraId="3A4F4B47" w14:textId="77777777">
        <w:trPr>
          <w:trHeight w:val="300"/>
        </w:trPr>
        <w:tc>
          <w:tcPr>
            <w:tcW w:w="895" w:type="dxa"/>
            <w:tcMar/>
          </w:tcPr>
          <w:p w:rsidR="43A02561" w:rsidP="43A02561" w:rsidRDefault="43A02561" w14:paraId="38AB7585" w14:textId="611E068B">
            <w:pPr>
              <w:rPr>
                <w:rFonts w:ascii="Palatino Linotype" w:hAnsi="Palatino Linotype" w:eastAsia="Palatino Linotype" w:cs="Palatino Linotype"/>
              </w:rPr>
            </w:pPr>
            <w:r w:rsidRPr="43A02561">
              <w:rPr>
                <w:rFonts w:ascii="Palatino Linotype" w:hAnsi="Palatino Linotype" w:eastAsia="Palatino Linotype" w:cs="Palatino Linotype"/>
              </w:rPr>
              <w:t>3.1.3</w:t>
            </w:r>
          </w:p>
        </w:tc>
        <w:tc>
          <w:tcPr>
            <w:tcW w:w="2430" w:type="dxa"/>
            <w:tcMar/>
          </w:tcPr>
          <w:p w:rsidR="43A02561" w:rsidP="43A02561" w:rsidRDefault="43A02561" w14:paraId="3A581159" w14:textId="7ADCBFA1">
            <w:pPr>
              <w:rPr>
                <w:rFonts w:ascii="Palatino Linotype" w:hAnsi="Palatino Linotype" w:eastAsia="Palatino Linotype" w:cs="Palatino Linotype"/>
              </w:rPr>
            </w:pPr>
            <w:r w:rsidRPr="43A02561">
              <w:rPr>
                <w:rFonts w:ascii="Palatino Linotype" w:hAnsi="Palatino Linotype" w:eastAsia="Palatino Linotype" w:cs="Palatino Linotype"/>
              </w:rPr>
              <w:t>Array Length</w:t>
            </w:r>
          </w:p>
        </w:tc>
        <w:tc>
          <w:tcPr>
            <w:tcW w:w="4680" w:type="dxa"/>
            <w:tcMar/>
          </w:tcPr>
          <w:p w:rsidR="43A02561" w:rsidP="43A02561" w:rsidRDefault="43A02561" w14:paraId="7D3E4833" w14:textId="20C0933D">
            <w:pPr>
              <w:rPr>
                <w:rFonts w:ascii="Palatino Linotype" w:hAnsi="Palatino Linotype" w:eastAsia="Palatino Linotype" w:cs="Palatino Linotype"/>
              </w:rPr>
            </w:pPr>
            <w:r w:rsidRPr="43A02561">
              <w:rPr>
                <w:rFonts w:ascii="Palatino Linotype" w:hAnsi="Palatino Linotype" w:eastAsia="Palatino Linotype" w:cs="Palatino Linotype"/>
              </w:rPr>
              <w:t>When inspecting build plans for hydrophone array, calculate the height of the array</w:t>
            </w:r>
          </w:p>
        </w:tc>
        <w:tc>
          <w:tcPr>
            <w:tcW w:w="1175" w:type="dxa"/>
            <w:tcMar/>
          </w:tcPr>
          <w:p w:rsidR="43A02561" w:rsidP="43A02561" w:rsidRDefault="43A02561" w14:paraId="5B95B377" w14:textId="6D47D91A">
            <w:pPr>
              <w:rPr>
                <w:rFonts w:ascii="Palatino Linotype" w:hAnsi="Palatino Linotype" w:eastAsia="Palatino Linotype" w:cs="Palatino Linotype"/>
              </w:rPr>
            </w:pPr>
            <w:r w:rsidRPr="43A02561">
              <w:rPr>
                <w:rFonts w:ascii="Palatino Linotype" w:hAnsi="Palatino Linotype" w:eastAsia="Palatino Linotype" w:cs="Palatino Linotype"/>
              </w:rPr>
              <w:t>Passed</w:t>
            </w:r>
          </w:p>
        </w:tc>
      </w:tr>
      <w:tr w:rsidR="43A02561" w:rsidTr="474386DC" w14:paraId="519568EE" w14:textId="77777777">
        <w:trPr>
          <w:trHeight w:val="300"/>
        </w:trPr>
        <w:tc>
          <w:tcPr>
            <w:tcW w:w="895" w:type="dxa"/>
            <w:tcMar/>
          </w:tcPr>
          <w:p w:rsidR="43A02561" w:rsidP="43A02561" w:rsidRDefault="43A02561" w14:paraId="354956DB" w14:textId="6BCF2AD0">
            <w:pPr>
              <w:rPr>
                <w:rFonts w:ascii="Palatino Linotype" w:hAnsi="Palatino Linotype" w:eastAsia="Palatino Linotype" w:cs="Palatino Linotype"/>
              </w:rPr>
            </w:pPr>
            <w:r w:rsidRPr="43A02561">
              <w:rPr>
                <w:rFonts w:ascii="Palatino Linotype" w:hAnsi="Palatino Linotype" w:eastAsia="Palatino Linotype" w:cs="Palatino Linotype"/>
              </w:rPr>
              <w:t>3.1.4</w:t>
            </w:r>
          </w:p>
        </w:tc>
        <w:tc>
          <w:tcPr>
            <w:tcW w:w="2430" w:type="dxa"/>
            <w:tcMar/>
          </w:tcPr>
          <w:p w:rsidR="43A02561" w:rsidP="43A02561" w:rsidRDefault="43A02561" w14:paraId="0862CB3D" w14:textId="1001628D">
            <w:pPr>
              <w:rPr>
                <w:rFonts w:ascii="Palatino Linotype" w:hAnsi="Palatino Linotype" w:eastAsia="Palatino Linotype" w:cs="Palatino Linotype"/>
              </w:rPr>
            </w:pPr>
            <w:r w:rsidRPr="43A02561">
              <w:rPr>
                <w:rFonts w:ascii="Palatino Linotype" w:hAnsi="Palatino Linotype" w:eastAsia="Palatino Linotype" w:cs="Palatino Linotype"/>
              </w:rPr>
              <w:t>Array Weight</w:t>
            </w:r>
          </w:p>
        </w:tc>
        <w:tc>
          <w:tcPr>
            <w:tcW w:w="4680" w:type="dxa"/>
            <w:tcMar/>
          </w:tcPr>
          <w:p w:rsidR="43A02561" w:rsidP="43A02561" w:rsidRDefault="43A02561" w14:paraId="33045F87" w14:textId="45B41670">
            <w:pPr>
              <w:rPr>
                <w:rFonts w:ascii="Palatino Linotype" w:hAnsi="Palatino Linotype" w:eastAsia="Palatino Linotype" w:cs="Palatino Linotype"/>
              </w:rPr>
            </w:pPr>
            <w:r w:rsidRPr="43A02561">
              <w:rPr>
                <w:rFonts w:ascii="Palatino Linotype" w:hAnsi="Palatino Linotype" w:eastAsia="Palatino Linotype" w:cs="Palatino Linotype"/>
              </w:rPr>
              <w:t>When inspecting build plans for hydrophone array, calculate the weight of the array without aluminum</w:t>
            </w:r>
          </w:p>
        </w:tc>
        <w:tc>
          <w:tcPr>
            <w:tcW w:w="1175" w:type="dxa"/>
            <w:tcMar/>
          </w:tcPr>
          <w:p w:rsidR="43A02561" w:rsidP="43A02561" w:rsidRDefault="43A02561" w14:paraId="4C7D4DFD" w14:textId="20C16BDD">
            <w:pPr>
              <w:rPr>
                <w:rFonts w:ascii="Palatino Linotype" w:hAnsi="Palatino Linotype" w:eastAsia="Palatino Linotype" w:cs="Palatino Linotype"/>
              </w:rPr>
            </w:pPr>
            <w:r w:rsidRPr="43A02561">
              <w:rPr>
                <w:rFonts w:ascii="Palatino Linotype" w:hAnsi="Palatino Linotype" w:eastAsia="Palatino Linotype" w:cs="Palatino Linotype"/>
              </w:rPr>
              <w:t>Failed</w:t>
            </w:r>
          </w:p>
        </w:tc>
      </w:tr>
      <w:tr w:rsidR="43A02561" w:rsidTr="474386DC" w14:paraId="488D7920" w14:textId="77777777">
        <w:trPr>
          <w:trHeight w:val="300"/>
        </w:trPr>
        <w:tc>
          <w:tcPr>
            <w:tcW w:w="895" w:type="dxa"/>
            <w:tcMar/>
          </w:tcPr>
          <w:p w:rsidR="43A02561" w:rsidP="43A02561" w:rsidRDefault="43A02561" w14:paraId="07BA859F" w14:textId="32D67E19">
            <w:pPr>
              <w:rPr>
                <w:rFonts w:ascii="Palatino Linotype" w:hAnsi="Palatino Linotype" w:eastAsia="Palatino Linotype" w:cs="Palatino Linotype"/>
              </w:rPr>
            </w:pPr>
            <w:r w:rsidRPr="43A02561">
              <w:rPr>
                <w:rFonts w:ascii="Palatino Linotype" w:hAnsi="Palatino Linotype" w:eastAsia="Palatino Linotype" w:cs="Palatino Linotype"/>
              </w:rPr>
              <w:t>3.1</w:t>
            </w:r>
          </w:p>
        </w:tc>
        <w:tc>
          <w:tcPr>
            <w:tcW w:w="2430" w:type="dxa"/>
            <w:tcMar/>
          </w:tcPr>
          <w:p w:rsidR="43A02561" w:rsidP="43A02561" w:rsidRDefault="43A02561" w14:paraId="01BE1E9A" w14:textId="49C52910">
            <w:pPr>
              <w:rPr>
                <w:rFonts w:ascii="Palatino Linotype" w:hAnsi="Palatino Linotype" w:eastAsia="Palatino Linotype" w:cs="Palatino Linotype"/>
              </w:rPr>
            </w:pPr>
            <w:r w:rsidRPr="43A02561">
              <w:rPr>
                <w:rFonts w:ascii="Palatino Linotype" w:hAnsi="Palatino Linotype" w:eastAsia="Palatino Linotype" w:cs="Palatino Linotype"/>
              </w:rPr>
              <w:t xml:space="preserve">Array geometry </w:t>
            </w:r>
          </w:p>
        </w:tc>
        <w:tc>
          <w:tcPr>
            <w:tcW w:w="4680" w:type="dxa"/>
            <w:tcMar/>
          </w:tcPr>
          <w:p w:rsidR="43A02561" w:rsidP="43A02561" w:rsidRDefault="43A02561" w14:paraId="47658C30" w14:textId="03AC36DE">
            <w:pPr>
              <w:rPr>
                <w:rFonts w:ascii="Palatino Linotype" w:hAnsi="Palatino Linotype" w:eastAsia="Palatino Linotype" w:cs="Palatino Linotype"/>
              </w:rPr>
            </w:pPr>
            <w:r w:rsidRPr="43A02561">
              <w:rPr>
                <w:rFonts w:ascii="Palatino Linotype" w:hAnsi="Palatino Linotype" w:eastAsia="Palatino Linotype" w:cs="Palatino Linotype"/>
              </w:rPr>
              <w:t xml:space="preserve">Once hydrophone array has been constructed, verify that array fits size and weight specs. </w:t>
            </w:r>
          </w:p>
        </w:tc>
        <w:tc>
          <w:tcPr>
            <w:tcW w:w="1175" w:type="dxa"/>
            <w:tcMar/>
          </w:tcPr>
          <w:p w:rsidR="43A02561" w:rsidP="43A02561" w:rsidRDefault="43A02561" w14:paraId="66561FEB" w14:textId="316A3F31">
            <w:pPr>
              <w:rPr>
                <w:rFonts w:ascii="Palatino Linotype" w:hAnsi="Palatino Linotype" w:eastAsia="Palatino Linotype" w:cs="Palatino Linotype"/>
              </w:rPr>
            </w:pPr>
            <w:r w:rsidRPr="43A02561">
              <w:rPr>
                <w:rFonts w:ascii="Palatino Linotype" w:hAnsi="Palatino Linotype" w:eastAsia="Palatino Linotype" w:cs="Palatino Linotype"/>
              </w:rPr>
              <w:t>Passed</w:t>
            </w:r>
          </w:p>
        </w:tc>
      </w:tr>
      <w:tr w:rsidR="43A02561" w:rsidTr="474386DC" w14:paraId="6FF2E183" w14:textId="77777777">
        <w:trPr>
          <w:trHeight w:val="300"/>
        </w:trPr>
        <w:tc>
          <w:tcPr>
            <w:tcW w:w="895" w:type="dxa"/>
            <w:tcMar/>
          </w:tcPr>
          <w:p w:rsidR="43A02561" w:rsidP="43A02561" w:rsidRDefault="43A02561" w14:paraId="6C677B57" w14:textId="6A55606B">
            <w:pPr>
              <w:rPr>
                <w:rFonts w:ascii="Palatino Linotype" w:hAnsi="Palatino Linotype" w:eastAsia="Palatino Linotype" w:cs="Palatino Linotype"/>
              </w:rPr>
            </w:pPr>
            <w:r w:rsidRPr="43A02561">
              <w:rPr>
                <w:rFonts w:ascii="Palatino Linotype" w:hAnsi="Palatino Linotype" w:eastAsia="Palatino Linotype" w:cs="Palatino Linotype"/>
              </w:rPr>
              <w:t>3.2.1</w:t>
            </w:r>
          </w:p>
        </w:tc>
        <w:tc>
          <w:tcPr>
            <w:tcW w:w="2430" w:type="dxa"/>
            <w:tcMar/>
          </w:tcPr>
          <w:p w:rsidR="43A02561" w:rsidP="43A02561" w:rsidRDefault="43A02561" w14:paraId="5D0F6D54" w14:textId="1B054D20">
            <w:pPr>
              <w:rPr>
                <w:rFonts w:ascii="Palatino Linotype" w:hAnsi="Palatino Linotype" w:eastAsia="Palatino Linotype" w:cs="Palatino Linotype"/>
              </w:rPr>
            </w:pPr>
            <w:r w:rsidRPr="43A02561">
              <w:rPr>
                <w:rFonts w:ascii="Palatino Linotype" w:hAnsi="Palatino Linotype" w:eastAsia="Palatino Linotype" w:cs="Palatino Linotype"/>
              </w:rPr>
              <w:t xml:space="preserve">Solution Adpatation </w:t>
            </w:r>
          </w:p>
        </w:tc>
        <w:tc>
          <w:tcPr>
            <w:tcW w:w="4680" w:type="dxa"/>
            <w:tcMar/>
          </w:tcPr>
          <w:p w:rsidR="43A02561" w:rsidP="43A02561" w:rsidRDefault="43A02561" w14:paraId="2D56A92C" w14:textId="319CEF09">
            <w:pPr>
              <w:rPr>
                <w:rFonts w:ascii="Palatino Linotype" w:hAnsi="Palatino Linotype" w:eastAsia="Palatino Linotype" w:cs="Palatino Linotype"/>
              </w:rPr>
            </w:pPr>
            <w:r w:rsidRPr="43A02561">
              <w:rPr>
                <w:rFonts w:ascii="Palatino Linotype" w:hAnsi="Palatino Linotype" w:eastAsia="Palatino Linotype" w:cs="Palatino Linotype"/>
              </w:rPr>
              <w:t>The RoboSub team will be tasked with altering the hydrophone locations and changing the code to reflect the new locations</w:t>
            </w:r>
          </w:p>
        </w:tc>
        <w:tc>
          <w:tcPr>
            <w:tcW w:w="1175" w:type="dxa"/>
            <w:tcMar/>
          </w:tcPr>
          <w:p w:rsidR="43A02561" w:rsidP="43A02561" w:rsidRDefault="43A02561" w14:paraId="637470D4" w14:textId="0C6439A7">
            <w:pPr>
              <w:rPr>
                <w:rFonts w:ascii="Palatino Linotype" w:hAnsi="Palatino Linotype" w:eastAsia="Palatino Linotype" w:cs="Palatino Linotype"/>
              </w:rPr>
            </w:pPr>
            <w:r w:rsidRPr="43A02561">
              <w:rPr>
                <w:rFonts w:ascii="Palatino Linotype" w:hAnsi="Palatino Linotype" w:eastAsia="Palatino Linotype" w:cs="Palatino Linotype"/>
              </w:rPr>
              <w:t>Passed</w:t>
            </w:r>
          </w:p>
        </w:tc>
      </w:tr>
      <w:tr w:rsidR="43A02561" w:rsidTr="474386DC" w14:paraId="3749D97C" w14:textId="77777777">
        <w:trPr>
          <w:trHeight w:val="300"/>
        </w:trPr>
        <w:tc>
          <w:tcPr>
            <w:tcW w:w="895" w:type="dxa"/>
            <w:tcMar/>
          </w:tcPr>
          <w:p w:rsidR="43A02561" w:rsidP="43A02561" w:rsidRDefault="43A02561" w14:paraId="78DCB576" w14:textId="03A37C34">
            <w:pPr>
              <w:rPr>
                <w:rFonts w:ascii="Palatino Linotype" w:hAnsi="Palatino Linotype" w:eastAsia="Palatino Linotype" w:cs="Palatino Linotype"/>
              </w:rPr>
            </w:pPr>
            <w:r w:rsidRPr="43A02561">
              <w:rPr>
                <w:rFonts w:ascii="Palatino Linotype" w:hAnsi="Palatino Linotype" w:eastAsia="Palatino Linotype" w:cs="Palatino Linotype"/>
              </w:rPr>
              <w:t>3.2</w:t>
            </w:r>
          </w:p>
        </w:tc>
        <w:tc>
          <w:tcPr>
            <w:tcW w:w="2430" w:type="dxa"/>
            <w:tcMar/>
          </w:tcPr>
          <w:p w:rsidR="43A02561" w:rsidP="43A02561" w:rsidRDefault="43A02561" w14:paraId="34943A4F" w14:textId="56B6979B">
            <w:pPr>
              <w:rPr>
                <w:rFonts w:ascii="Palatino Linotype" w:hAnsi="Palatino Linotype" w:eastAsia="Palatino Linotype" w:cs="Palatino Linotype"/>
              </w:rPr>
            </w:pPr>
            <w:r w:rsidRPr="43A02561">
              <w:rPr>
                <w:rFonts w:ascii="Palatino Linotype" w:hAnsi="Palatino Linotype" w:eastAsia="Palatino Linotype" w:cs="Palatino Linotype"/>
              </w:rPr>
              <w:t xml:space="preserve">Solution Must Function with various conforming array geometries </w:t>
            </w:r>
          </w:p>
        </w:tc>
        <w:tc>
          <w:tcPr>
            <w:tcW w:w="4680" w:type="dxa"/>
            <w:tcMar/>
          </w:tcPr>
          <w:p w:rsidR="43A02561" w:rsidP="43A02561" w:rsidRDefault="43A02561" w14:paraId="114DFE5B" w14:textId="7E9D3F86">
            <w:pPr>
              <w:rPr>
                <w:rFonts w:ascii="Palatino Linotype" w:hAnsi="Palatino Linotype" w:eastAsia="Palatino Linotype" w:cs="Palatino Linotype"/>
              </w:rPr>
            </w:pPr>
            <w:r w:rsidRPr="43A02561">
              <w:rPr>
                <w:rFonts w:ascii="Palatino Linotype" w:hAnsi="Palatino Linotype" w:eastAsia="Palatino Linotype" w:cs="Palatino Linotype"/>
              </w:rPr>
              <w:t>The hydrophones of the system must be able to be in different various placements without destroying the functionality of the system</w:t>
            </w:r>
          </w:p>
        </w:tc>
        <w:tc>
          <w:tcPr>
            <w:tcW w:w="1175" w:type="dxa"/>
            <w:tcMar/>
          </w:tcPr>
          <w:p w:rsidR="43A02561" w:rsidP="43A02561" w:rsidRDefault="43A02561" w14:paraId="4EE1F7AA" w14:textId="16B307B8">
            <w:pPr>
              <w:rPr>
                <w:rFonts w:ascii="Palatino Linotype" w:hAnsi="Palatino Linotype" w:eastAsia="Palatino Linotype" w:cs="Palatino Linotype"/>
              </w:rPr>
            </w:pPr>
            <w:r w:rsidRPr="43A02561">
              <w:rPr>
                <w:rFonts w:ascii="Palatino Linotype" w:hAnsi="Palatino Linotype" w:eastAsia="Palatino Linotype" w:cs="Palatino Linotype"/>
              </w:rPr>
              <w:t>Passed</w:t>
            </w:r>
          </w:p>
        </w:tc>
      </w:tr>
      <w:tr w:rsidR="43A02561" w:rsidTr="474386DC" w14:paraId="3F3169C4" w14:textId="77777777">
        <w:trPr>
          <w:trHeight w:val="300"/>
        </w:trPr>
        <w:tc>
          <w:tcPr>
            <w:tcW w:w="895" w:type="dxa"/>
            <w:tcMar/>
          </w:tcPr>
          <w:p w:rsidR="43A02561" w:rsidP="43A02561" w:rsidRDefault="43A02561" w14:paraId="1E834266" w14:textId="40CAE6CE">
            <w:pPr>
              <w:rPr>
                <w:rFonts w:ascii="Palatino Linotype" w:hAnsi="Palatino Linotype" w:eastAsia="Palatino Linotype" w:cs="Palatino Linotype"/>
              </w:rPr>
            </w:pPr>
            <w:r w:rsidRPr="43A02561">
              <w:rPr>
                <w:rFonts w:ascii="Palatino Linotype" w:hAnsi="Palatino Linotype" w:eastAsia="Palatino Linotype" w:cs="Palatino Linotype"/>
              </w:rPr>
              <w:t>Obj 1</w:t>
            </w:r>
          </w:p>
        </w:tc>
        <w:tc>
          <w:tcPr>
            <w:tcW w:w="2430" w:type="dxa"/>
            <w:tcMar/>
          </w:tcPr>
          <w:p w:rsidR="43A02561" w:rsidP="43A02561" w:rsidRDefault="43A02561" w14:paraId="7DC731FE" w14:textId="4D1FD223">
            <w:pPr>
              <w:rPr>
                <w:rFonts w:ascii="Palatino Linotype" w:hAnsi="Palatino Linotype" w:eastAsia="Palatino Linotype" w:cs="Palatino Linotype"/>
              </w:rPr>
            </w:pPr>
            <w:r w:rsidRPr="43A02561">
              <w:rPr>
                <w:rFonts w:ascii="Palatino Linotype" w:hAnsi="Palatino Linotype" w:eastAsia="Palatino Linotype" w:cs="Palatino Linotype"/>
              </w:rPr>
              <w:t>System must be able to detect a pinger</w:t>
            </w:r>
          </w:p>
        </w:tc>
        <w:tc>
          <w:tcPr>
            <w:tcW w:w="4680" w:type="dxa"/>
            <w:tcMar/>
          </w:tcPr>
          <w:p w:rsidR="43A02561" w:rsidP="43A02561" w:rsidRDefault="43A02561" w14:paraId="30BB62C3" w14:textId="36E34FE2">
            <w:pPr>
              <w:rPr>
                <w:rFonts w:ascii="Palatino Linotype" w:hAnsi="Palatino Linotype" w:eastAsia="Palatino Linotype" w:cs="Palatino Linotype"/>
              </w:rPr>
            </w:pPr>
            <w:r w:rsidRPr="43A02561">
              <w:rPr>
                <w:rFonts w:ascii="Palatino Linotype" w:hAnsi="Palatino Linotype" w:eastAsia="Palatino Linotype" w:cs="Palatino Linotype"/>
              </w:rPr>
              <w:t>Pinger of arbitrary frequency will be placed and the system will detect it</w:t>
            </w:r>
          </w:p>
        </w:tc>
        <w:tc>
          <w:tcPr>
            <w:tcW w:w="1175" w:type="dxa"/>
            <w:tcMar/>
          </w:tcPr>
          <w:p w:rsidR="19CAB2D3" w:rsidP="43A02561" w:rsidRDefault="19CAB2D3" w14:paraId="78C401E9" w14:textId="0E5CBC4C">
            <w:pPr>
              <w:spacing w:line="259" w:lineRule="auto"/>
              <w:rPr>
                <w:rFonts w:ascii="Palatino Linotype" w:hAnsi="Palatino Linotype" w:eastAsia="Palatino Linotype" w:cs="Palatino Linotype"/>
              </w:rPr>
            </w:pPr>
            <w:r w:rsidRPr="43A02561">
              <w:rPr>
                <w:rFonts w:ascii="Palatino Linotype" w:hAnsi="Palatino Linotype" w:eastAsia="Palatino Linotype" w:cs="Palatino Linotype"/>
              </w:rPr>
              <w:t>Passed</w:t>
            </w:r>
          </w:p>
        </w:tc>
      </w:tr>
      <w:tr w:rsidR="43A02561" w:rsidTr="474386DC" w14:paraId="3FAF907D" w14:textId="77777777">
        <w:trPr>
          <w:trHeight w:val="300"/>
        </w:trPr>
        <w:tc>
          <w:tcPr>
            <w:tcW w:w="895" w:type="dxa"/>
            <w:tcMar/>
          </w:tcPr>
          <w:p w:rsidR="43A02561" w:rsidP="43A02561" w:rsidRDefault="43A02561" w14:paraId="2AF185F3" w14:textId="64E01B93">
            <w:pPr>
              <w:rPr>
                <w:rFonts w:ascii="Palatino Linotype" w:hAnsi="Palatino Linotype" w:eastAsia="Palatino Linotype" w:cs="Palatino Linotype"/>
              </w:rPr>
            </w:pPr>
            <w:r w:rsidRPr="43A02561">
              <w:rPr>
                <w:rFonts w:ascii="Palatino Linotype" w:hAnsi="Palatino Linotype" w:eastAsia="Palatino Linotype" w:cs="Palatino Linotype"/>
              </w:rPr>
              <w:t>Obj 2</w:t>
            </w:r>
          </w:p>
        </w:tc>
        <w:tc>
          <w:tcPr>
            <w:tcW w:w="2430" w:type="dxa"/>
            <w:tcMar/>
          </w:tcPr>
          <w:p w:rsidR="43A02561" w:rsidP="43A02561" w:rsidRDefault="43A02561" w14:paraId="2F98C000" w14:textId="7400DE13">
            <w:pPr>
              <w:rPr>
                <w:rFonts w:ascii="Palatino Linotype" w:hAnsi="Palatino Linotype" w:eastAsia="Palatino Linotype" w:cs="Palatino Linotype"/>
              </w:rPr>
            </w:pPr>
            <w:r w:rsidRPr="43A02561">
              <w:rPr>
                <w:rFonts w:ascii="Palatino Linotype" w:hAnsi="Palatino Linotype" w:eastAsia="Palatino Linotype" w:cs="Palatino Linotype"/>
              </w:rPr>
              <w:t xml:space="preserve">System must be able to determine the location of a pinger </w:t>
            </w:r>
          </w:p>
        </w:tc>
        <w:tc>
          <w:tcPr>
            <w:tcW w:w="4680" w:type="dxa"/>
            <w:tcMar/>
          </w:tcPr>
          <w:p w:rsidR="43A02561" w:rsidP="43A02561" w:rsidRDefault="43A02561" w14:paraId="2FD72B26" w14:textId="4E0BF94E">
            <w:pPr>
              <w:rPr>
                <w:rFonts w:ascii="Palatino Linotype" w:hAnsi="Palatino Linotype" w:eastAsia="Palatino Linotype" w:cs="Palatino Linotype"/>
              </w:rPr>
            </w:pPr>
            <w:r w:rsidRPr="43A02561">
              <w:rPr>
                <w:rFonts w:ascii="Palatino Linotype" w:hAnsi="Palatino Linotype" w:eastAsia="Palatino Linotype" w:cs="Palatino Linotype"/>
              </w:rPr>
              <w:t>Pinger of arbitrary frequency will be placed at an arbitrary distance from the system and the system will detect it and calculate its location in relation to the system, submarine will be moved relative to calulcted location</w:t>
            </w:r>
          </w:p>
        </w:tc>
        <w:tc>
          <w:tcPr>
            <w:tcW w:w="1175" w:type="dxa"/>
            <w:tcMar/>
          </w:tcPr>
          <w:p w:rsidR="346BB97B" w:rsidP="43A02561" w:rsidRDefault="346BB97B" w14:paraId="5F1A9C8D" w14:textId="77E5C410">
            <w:pPr>
              <w:spacing w:line="259" w:lineRule="auto"/>
              <w:rPr>
                <w:rFonts w:ascii="Palatino Linotype" w:hAnsi="Palatino Linotype" w:eastAsia="Palatino Linotype" w:cs="Palatino Linotype"/>
              </w:rPr>
            </w:pPr>
            <w:r w:rsidRPr="43A02561">
              <w:rPr>
                <w:rFonts w:ascii="Palatino Linotype" w:hAnsi="Palatino Linotype" w:eastAsia="Palatino Linotype" w:cs="Palatino Linotype"/>
              </w:rPr>
              <w:t>Failed</w:t>
            </w:r>
          </w:p>
        </w:tc>
      </w:tr>
      <w:tr w:rsidR="43A02561" w:rsidTr="474386DC" w14:paraId="37AAF7A9" w14:textId="77777777">
        <w:trPr>
          <w:trHeight w:val="300"/>
        </w:trPr>
        <w:tc>
          <w:tcPr>
            <w:tcW w:w="895" w:type="dxa"/>
            <w:tcMar/>
          </w:tcPr>
          <w:p w:rsidR="43A02561" w:rsidP="43A02561" w:rsidRDefault="43A02561" w14:paraId="7F04A02E" w14:textId="039D836F">
            <w:pPr>
              <w:rPr>
                <w:rFonts w:ascii="Palatino Linotype" w:hAnsi="Palatino Linotype" w:eastAsia="Palatino Linotype" w:cs="Palatino Linotype"/>
              </w:rPr>
            </w:pPr>
            <w:r w:rsidRPr="43A02561">
              <w:rPr>
                <w:rFonts w:ascii="Palatino Linotype" w:hAnsi="Palatino Linotype" w:eastAsia="Palatino Linotype" w:cs="Palatino Linotype"/>
              </w:rPr>
              <w:t>Obj 3</w:t>
            </w:r>
          </w:p>
        </w:tc>
        <w:tc>
          <w:tcPr>
            <w:tcW w:w="2430" w:type="dxa"/>
            <w:tcMar/>
          </w:tcPr>
          <w:p w:rsidR="43A02561" w:rsidP="43A02561" w:rsidRDefault="43A02561" w14:paraId="1B2C02A6" w14:textId="0672AA88">
            <w:pPr>
              <w:rPr>
                <w:rFonts w:ascii="Palatino Linotype" w:hAnsi="Palatino Linotype" w:eastAsia="Palatino Linotype" w:cs="Palatino Linotype"/>
              </w:rPr>
            </w:pPr>
            <w:r w:rsidRPr="43A02561">
              <w:rPr>
                <w:rFonts w:ascii="Palatino Linotype" w:hAnsi="Palatino Linotype" w:eastAsia="Palatino Linotype" w:cs="Palatino Linotype"/>
              </w:rPr>
              <w:t>System must integrate with existing RoboSub</w:t>
            </w:r>
          </w:p>
        </w:tc>
        <w:tc>
          <w:tcPr>
            <w:tcW w:w="4680" w:type="dxa"/>
            <w:tcMar/>
          </w:tcPr>
          <w:p w:rsidR="43A02561" w:rsidP="43A02561" w:rsidRDefault="43A02561" w14:paraId="622CBB34" w14:textId="0E994B5A">
            <w:pPr>
              <w:rPr>
                <w:rFonts w:ascii="Palatino Linotype" w:hAnsi="Palatino Linotype" w:eastAsia="Palatino Linotype" w:cs="Palatino Linotype"/>
              </w:rPr>
            </w:pPr>
            <w:r w:rsidRPr="43A02561">
              <w:rPr>
                <w:rFonts w:ascii="Palatino Linotype" w:hAnsi="Palatino Linotype" w:eastAsia="Palatino Linotype" w:cs="Palatino Linotype"/>
              </w:rPr>
              <w:t xml:space="preserve">Entire system will be placed in the pool on frame replicating RoboSub chassis connected to computer via one usb port. Pinger location will be computed </w:t>
            </w:r>
          </w:p>
        </w:tc>
        <w:tc>
          <w:tcPr>
            <w:tcW w:w="1175" w:type="dxa"/>
            <w:tcMar/>
          </w:tcPr>
          <w:p w:rsidR="739F6D09" w:rsidP="43A02561" w:rsidRDefault="739F6D09" w14:paraId="32D347D0" w14:textId="36A3BA4A">
            <w:pPr>
              <w:spacing w:line="259" w:lineRule="auto"/>
              <w:rPr>
                <w:rFonts w:ascii="Palatino Linotype" w:hAnsi="Palatino Linotype" w:eastAsia="Palatino Linotype" w:cs="Palatino Linotype"/>
              </w:rPr>
            </w:pPr>
            <w:r w:rsidRPr="43A02561">
              <w:rPr>
                <w:rFonts w:ascii="Palatino Linotype" w:hAnsi="Palatino Linotype" w:eastAsia="Palatino Linotype" w:cs="Palatino Linotype"/>
              </w:rPr>
              <w:t>Passed</w:t>
            </w:r>
          </w:p>
        </w:tc>
      </w:tr>
    </w:tbl>
    <w:p w:rsidRPr="00610E3B" w:rsidR="00990370" w:rsidP="7C92B487" w:rsidRDefault="785B088C" w14:paraId="247F3A03" w14:textId="1274B35B">
      <w:pPr>
        <w:rPr>
          <w:rFonts w:ascii="Palatino Linotype" w:hAnsi="Palatino Linotype"/>
          <w:sz w:val="24"/>
          <w:szCs w:val="24"/>
        </w:rPr>
      </w:pPr>
      <w:r w:rsidRPr="7C92B487">
        <w:rPr>
          <w:rFonts w:ascii="Palatino Linotype" w:hAnsi="Palatino Linotype"/>
          <w:sz w:val="24"/>
          <w:szCs w:val="24"/>
        </w:rPr>
        <w:t>Table 2</w:t>
      </w:r>
    </w:p>
    <w:p w:rsidRPr="00610E3B" w:rsidR="003230B9" w:rsidP="474386DC" w:rsidRDefault="309F11EF" w14:paraId="687C8347" w14:textId="6E202509">
      <w:pPr>
        <w:pStyle w:val="Heading2"/>
        <w:rPr>
          <w:rStyle w:val="InitialStyle"/>
          <w:rFonts w:ascii="Palatino Linotype" w:hAnsi="Palatino Linotype"/>
          <w:sz w:val="28"/>
          <w:szCs w:val="28"/>
        </w:rPr>
      </w:pPr>
      <w:bookmarkStart w:name="_Toc919553908" w:id="1287845435"/>
      <w:bookmarkStart w:name="_Toc829046072" w:id="325313589"/>
      <w:bookmarkStart w:name="_Toc826928579" w:id="1105586250"/>
      <w:bookmarkStart w:name="_Toc2088621709" w:id="1383381387"/>
      <w:bookmarkStart w:name="_Toc1319769021" w:id="520963130"/>
      <w:bookmarkStart w:name="_Toc400535764" w:id="2053020570"/>
      <w:bookmarkStart w:name="_Toc1271692926" w:id="320084271"/>
      <w:bookmarkStart w:name="_Toc2130947912" w:id="55475387"/>
      <w:bookmarkStart w:name="_Toc1949192288" w:id="1185287865"/>
      <w:bookmarkStart w:name="_Toc1896033090" w:id="1045744734"/>
      <w:bookmarkStart w:name="_Toc1666975069" w:id="1478571737"/>
      <w:bookmarkStart w:name="_Toc1858683328" w:id="565009764"/>
      <w:r w:rsidRPr="474386DC" w:rsidR="309F11EF">
        <w:rPr>
          <w:rStyle w:val="InitialStyle"/>
          <w:rFonts w:ascii="Palatino Linotype" w:hAnsi="Palatino Linotype"/>
          <w:sz w:val="28"/>
          <w:szCs w:val="28"/>
        </w:rPr>
        <w:t xml:space="preserve">Verification of </w:t>
      </w:r>
      <w:r w:rsidRPr="474386DC" w:rsidR="15597379">
        <w:rPr>
          <w:rFonts w:eastAsia="Palatino Linotype" w:cs="Palatino Linotype"/>
          <w:sz w:val="27"/>
          <w:szCs w:val="27"/>
        </w:rPr>
        <w:t>Frequency Filter</w:t>
      </w:r>
      <w:bookmarkEnd w:id="1287845435"/>
      <w:bookmarkEnd w:id="325313589"/>
      <w:bookmarkEnd w:id="1105586250"/>
      <w:bookmarkEnd w:id="1383381387"/>
      <w:bookmarkEnd w:id="520963130"/>
      <w:bookmarkEnd w:id="2053020570"/>
      <w:bookmarkEnd w:id="320084271"/>
      <w:bookmarkEnd w:id="55475387"/>
      <w:bookmarkEnd w:id="1185287865"/>
      <w:bookmarkEnd w:id="1045744734"/>
      <w:bookmarkEnd w:id="1478571737"/>
      <w:bookmarkEnd w:id="565009764"/>
    </w:p>
    <w:p w:rsidR="43A02561" w:rsidP="43A02561" w:rsidRDefault="43A02561" w14:paraId="60F44555" w14:textId="27AD6E30"/>
    <w:p w:rsidR="4342E234" w:rsidP="78E4F89D" w:rsidRDefault="5D7886A4" w14:paraId="3F647E77" w14:textId="34DE8266">
      <w:pPr>
        <w:spacing w:line="259" w:lineRule="auto"/>
        <w:ind w:firstLine="720"/>
        <w:rPr>
          <w:rFonts w:ascii="Palatino Linotype" w:hAnsi="Palatino Linotype" w:eastAsia="Palatino Linotype" w:cs="Palatino Linotype"/>
          <w:sz w:val="24"/>
          <w:szCs w:val="24"/>
        </w:rPr>
      </w:pPr>
      <w:r w:rsidRPr="78E4F89D">
        <w:rPr>
          <w:rFonts w:ascii="Palatino Linotype" w:hAnsi="Palatino Linotype" w:eastAsia="Palatino Linotype" w:cs="Palatino Linotype"/>
          <w:sz w:val="24"/>
          <w:szCs w:val="24"/>
        </w:rPr>
        <w:t>Experi</w:t>
      </w:r>
      <w:r w:rsidRPr="78E4F89D" w:rsidR="7CE79043">
        <w:rPr>
          <w:rFonts w:ascii="Palatino Linotype" w:hAnsi="Palatino Linotype" w:eastAsia="Palatino Linotype" w:cs="Palatino Linotype"/>
          <w:sz w:val="24"/>
          <w:szCs w:val="24"/>
        </w:rPr>
        <w:t>me</w:t>
      </w:r>
      <w:r w:rsidRPr="78E4F89D">
        <w:rPr>
          <w:rFonts w:ascii="Palatino Linotype" w:hAnsi="Palatino Linotype" w:eastAsia="Palatino Linotype" w:cs="Palatino Linotype"/>
          <w:sz w:val="24"/>
          <w:szCs w:val="24"/>
        </w:rPr>
        <w:t>nts were run using MatLab software and simulated data in to verify specifications 1.1.2</w:t>
      </w:r>
      <w:r w:rsidRPr="78E4F89D" w:rsidR="123E1178">
        <w:rPr>
          <w:rFonts w:ascii="Palatino Linotype" w:hAnsi="Palatino Linotype" w:eastAsia="Palatino Linotype" w:cs="Palatino Linotype"/>
          <w:sz w:val="24"/>
          <w:szCs w:val="24"/>
        </w:rPr>
        <w:t xml:space="preserve"> &amp;</w:t>
      </w:r>
      <w:r w:rsidRPr="78E4F89D">
        <w:rPr>
          <w:rFonts w:ascii="Palatino Linotype" w:hAnsi="Palatino Linotype" w:eastAsia="Palatino Linotype" w:cs="Palatino Linotype"/>
          <w:sz w:val="24"/>
          <w:szCs w:val="24"/>
        </w:rPr>
        <w:t xml:space="preserve"> 1.2.1</w:t>
      </w:r>
      <w:r w:rsidRPr="78E4F89D" w:rsidR="4E33CFC0">
        <w:rPr>
          <w:rFonts w:ascii="Palatino Linotype" w:hAnsi="Palatino Linotype" w:eastAsia="Palatino Linotype" w:cs="Palatino Linotype"/>
          <w:sz w:val="24"/>
          <w:szCs w:val="24"/>
        </w:rPr>
        <w:t xml:space="preserve">. A separate experiment was designed for specification 1.2.2. </w:t>
      </w:r>
      <w:r w:rsidRPr="78E4F89D" w:rsidR="2BB1CF26">
        <w:rPr>
          <w:rFonts w:ascii="Palatino Linotype" w:hAnsi="Palatino Linotype" w:eastAsia="Palatino Linotype" w:cs="Palatino Linotype"/>
          <w:sz w:val="24"/>
          <w:szCs w:val="24"/>
        </w:rPr>
        <w:t>Verification of s</w:t>
      </w:r>
      <w:r w:rsidRPr="78E4F89D" w:rsidR="4E33CFC0">
        <w:rPr>
          <w:rFonts w:ascii="Palatino Linotype" w:hAnsi="Palatino Linotype" w:eastAsia="Palatino Linotype" w:cs="Palatino Linotype"/>
          <w:sz w:val="24"/>
          <w:szCs w:val="24"/>
        </w:rPr>
        <w:t>peci</w:t>
      </w:r>
      <w:r w:rsidRPr="78E4F89D" w:rsidR="3F2B47BE">
        <w:rPr>
          <w:rFonts w:ascii="Palatino Linotype" w:hAnsi="Palatino Linotype" w:eastAsia="Palatino Linotype" w:cs="Palatino Linotype"/>
          <w:sz w:val="24"/>
          <w:szCs w:val="24"/>
        </w:rPr>
        <w:t>fication</w:t>
      </w:r>
      <w:r w:rsidRPr="78E4F89D" w:rsidR="425EC819">
        <w:rPr>
          <w:rFonts w:ascii="Palatino Linotype" w:hAnsi="Palatino Linotype" w:eastAsia="Palatino Linotype" w:cs="Palatino Linotype"/>
          <w:sz w:val="24"/>
          <w:szCs w:val="24"/>
        </w:rPr>
        <w:t>s 1.1.2 &amp;</w:t>
      </w:r>
      <w:r w:rsidRPr="78E4F89D" w:rsidR="3F2B47BE">
        <w:rPr>
          <w:rFonts w:ascii="Palatino Linotype" w:hAnsi="Palatino Linotype" w:eastAsia="Palatino Linotype" w:cs="Palatino Linotype"/>
          <w:sz w:val="24"/>
          <w:szCs w:val="24"/>
        </w:rPr>
        <w:t xml:space="preserve"> 1.1.3 required that the project be ready for system </w:t>
      </w:r>
      <w:r w:rsidRPr="78E4F89D" w:rsidR="3F2B47BE">
        <w:rPr>
          <w:rFonts w:ascii="Palatino Linotype" w:hAnsi="Palatino Linotype" w:eastAsia="Palatino Linotype" w:cs="Palatino Linotype"/>
          <w:sz w:val="24"/>
          <w:szCs w:val="24"/>
        </w:rPr>
        <w:lastRenderedPageBreak/>
        <w:t>level testing</w:t>
      </w:r>
      <w:r w:rsidRPr="78E4F89D" w:rsidR="29152D06">
        <w:rPr>
          <w:rFonts w:ascii="Palatino Linotype" w:hAnsi="Palatino Linotype" w:eastAsia="Palatino Linotype" w:cs="Palatino Linotype"/>
          <w:sz w:val="24"/>
          <w:szCs w:val="24"/>
        </w:rPr>
        <w:t>, since the project team had very limited access to a pool</w:t>
      </w:r>
      <w:r w:rsidRPr="78E4F89D" w:rsidR="3B657D5C">
        <w:rPr>
          <w:rFonts w:ascii="Palatino Linotype" w:hAnsi="Palatino Linotype" w:eastAsia="Palatino Linotype" w:cs="Palatino Linotype"/>
          <w:sz w:val="24"/>
          <w:szCs w:val="24"/>
        </w:rPr>
        <w:t xml:space="preserve"> </w:t>
      </w:r>
      <w:r w:rsidRPr="78E4F89D" w:rsidR="29152D06">
        <w:rPr>
          <w:rFonts w:ascii="Palatino Linotype" w:hAnsi="Palatino Linotype" w:eastAsia="Palatino Linotype" w:cs="Palatino Linotype"/>
          <w:sz w:val="24"/>
          <w:szCs w:val="24"/>
        </w:rPr>
        <w:t xml:space="preserve">and </w:t>
      </w:r>
      <w:r w:rsidRPr="78E4F89D" w:rsidR="64EADC8F">
        <w:rPr>
          <w:rFonts w:ascii="Palatino Linotype" w:hAnsi="Palatino Linotype" w:eastAsia="Palatino Linotype" w:cs="Palatino Linotype"/>
          <w:sz w:val="24"/>
          <w:szCs w:val="24"/>
        </w:rPr>
        <w:t xml:space="preserve">saved that time for </w:t>
      </w:r>
      <w:r w:rsidRPr="78E4F89D" w:rsidR="4B9B5C5F">
        <w:rPr>
          <w:rFonts w:ascii="Palatino Linotype" w:hAnsi="Palatino Linotype" w:eastAsia="Palatino Linotype" w:cs="Palatino Linotype"/>
          <w:sz w:val="24"/>
          <w:szCs w:val="24"/>
        </w:rPr>
        <w:t>system</w:t>
      </w:r>
      <w:r w:rsidRPr="78E4F89D" w:rsidR="64EADC8F">
        <w:rPr>
          <w:rFonts w:ascii="Palatino Linotype" w:hAnsi="Palatino Linotype" w:eastAsia="Palatino Linotype" w:cs="Palatino Linotype"/>
          <w:sz w:val="24"/>
          <w:szCs w:val="24"/>
        </w:rPr>
        <w:t xml:space="preserve"> level testing.</w:t>
      </w:r>
    </w:p>
    <w:p w:rsidR="43A02561" w:rsidP="43A02561" w:rsidRDefault="43A02561" w14:paraId="3D9F2642" w14:textId="7AF75C76">
      <w:pPr>
        <w:spacing w:line="259" w:lineRule="auto"/>
        <w:rPr>
          <w:rFonts w:ascii="Palatino Linotype" w:hAnsi="Palatino Linotype" w:eastAsia="Palatino Linotype" w:cs="Palatino Linotype"/>
          <w:sz w:val="24"/>
          <w:szCs w:val="24"/>
        </w:rPr>
      </w:pPr>
    </w:p>
    <w:p w:rsidR="61B903A2" w:rsidP="43A02561" w:rsidRDefault="61B903A2" w14:paraId="7EB14929" w14:textId="25308D19">
      <w:pPr>
        <w:spacing w:line="259" w:lineRule="auto"/>
        <w:rPr>
          <w:rFonts w:ascii="Palatino Linotype" w:hAnsi="Palatino Linotype" w:eastAsia="Palatino Linotype" w:cs="Palatino Linotype"/>
          <w:i/>
          <w:iCs/>
          <w:sz w:val="27"/>
          <w:szCs w:val="27"/>
        </w:rPr>
      </w:pPr>
      <w:r w:rsidRPr="43A02561">
        <w:rPr>
          <w:rFonts w:ascii="Palatino Linotype" w:hAnsi="Palatino Linotype" w:eastAsia="Palatino Linotype" w:cs="Palatino Linotype"/>
          <w:i/>
          <w:iCs/>
          <w:sz w:val="27"/>
          <w:szCs w:val="27"/>
        </w:rPr>
        <w:t>4.1.1 Spec 1.1.2</w:t>
      </w:r>
    </w:p>
    <w:p w:rsidR="43A02561" w:rsidP="43A02561" w:rsidRDefault="43A02561" w14:paraId="6AF31E6C" w14:textId="3FA97C81">
      <w:pPr>
        <w:spacing w:line="259" w:lineRule="auto"/>
        <w:rPr>
          <w:rFonts w:ascii="Palatino Linotype" w:hAnsi="Palatino Linotype" w:eastAsia="Palatino Linotype" w:cs="Palatino Linotype"/>
          <w:i/>
          <w:iCs/>
          <w:sz w:val="27"/>
          <w:szCs w:val="27"/>
        </w:rPr>
      </w:pPr>
    </w:p>
    <w:p w:rsidR="1C45EFC1" w:rsidP="78E4F89D" w:rsidRDefault="6F01EBB7" w14:paraId="2492E5CB" w14:textId="05EC303E">
      <w:pPr>
        <w:spacing w:line="270" w:lineRule="exact"/>
        <w:ind w:firstLine="720"/>
        <w:rPr>
          <w:rFonts w:ascii="Palatino Linotype" w:hAnsi="Palatino Linotype" w:eastAsia="Palatino Linotype" w:cs="Palatino Linotype"/>
          <w:sz w:val="24"/>
          <w:szCs w:val="24"/>
        </w:rPr>
      </w:pPr>
      <w:r w:rsidRPr="474386DC" w:rsidR="6F01EBB7">
        <w:rPr>
          <w:rFonts w:ascii="Palatino Linotype" w:hAnsi="Palatino Linotype" w:eastAsia="Palatino Linotype" w:cs="Palatino Linotype"/>
          <w:sz w:val="24"/>
          <w:szCs w:val="24"/>
        </w:rPr>
        <w:t>A test wa</w:t>
      </w:r>
      <w:r w:rsidRPr="474386DC" w:rsidR="6F01EBB7">
        <w:rPr>
          <w:rFonts w:ascii="Palatino Linotype" w:hAnsi="Palatino Linotype" w:eastAsia="Palatino Linotype" w:cs="Palatino Linotype"/>
          <w:sz w:val="24"/>
          <w:szCs w:val="24"/>
        </w:rPr>
        <w:t>s devi</w:t>
      </w:r>
      <w:r w:rsidRPr="474386DC" w:rsidR="6F01EBB7">
        <w:rPr>
          <w:rFonts w:ascii="Palatino Linotype" w:hAnsi="Palatino Linotype" w:eastAsia="Palatino Linotype" w:cs="Palatino Linotype"/>
          <w:sz w:val="24"/>
          <w:szCs w:val="24"/>
        </w:rPr>
        <w:t xml:space="preserve">sed </w:t>
      </w:r>
      <w:r w:rsidRPr="474386DC" w:rsidR="0676BCA0">
        <w:rPr>
          <w:rFonts w:ascii="Palatino Linotype" w:hAnsi="Palatino Linotype" w:eastAsia="Palatino Linotype" w:cs="Palatino Linotype"/>
          <w:sz w:val="24"/>
          <w:szCs w:val="24"/>
        </w:rPr>
        <w:t>in</w:t>
      </w:r>
      <w:r w:rsidRPr="474386DC" w:rsidR="7D97C456">
        <w:rPr>
          <w:rFonts w:ascii="Palatino Linotype" w:hAnsi="Palatino Linotype" w:eastAsia="Palatino Linotype" w:cs="Palatino Linotype"/>
          <w:sz w:val="24"/>
          <w:szCs w:val="24"/>
        </w:rPr>
        <w:t xml:space="preserve"> which</w:t>
      </w:r>
      <w:r w:rsidRPr="474386DC" w:rsidR="6F01EBB7">
        <w:rPr>
          <w:rFonts w:ascii="Palatino Linotype" w:hAnsi="Palatino Linotype" w:eastAsia="Palatino Linotype" w:cs="Palatino Linotype"/>
          <w:sz w:val="24"/>
          <w:szCs w:val="24"/>
        </w:rPr>
        <w:t xml:space="preserve"> </w:t>
      </w:r>
      <w:r w:rsidRPr="474386DC" w:rsidR="6F01EBB7">
        <w:rPr>
          <w:rFonts w:ascii="Palatino Linotype" w:hAnsi="Palatino Linotype" w:eastAsia="Palatino Linotype" w:cs="Palatino Linotype"/>
          <w:sz w:val="24"/>
          <w:szCs w:val="24"/>
        </w:rPr>
        <w:t>M</w:t>
      </w:r>
      <w:r w:rsidRPr="474386DC" w:rsidR="6F01EBB7">
        <w:rPr>
          <w:rFonts w:ascii="Palatino Linotype" w:hAnsi="Palatino Linotype" w:eastAsia="Palatino Linotype" w:cs="Palatino Linotype"/>
          <w:sz w:val="24"/>
          <w:szCs w:val="24"/>
        </w:rPr>
        <w:t>atLab</w:t>
      </w:r>
      <w:r w:rsidRPr="474386DC" w:rsidR="6F01EBB7">
        <w:rPr>
          <w:rFonts w:ascii="Palatino Linotype" w:hAnsi="Palatino Linotype" w:eastAsia="Palatino Linotype" w:cs="Palatino Linotype"/>
          <w:sz w:val="24"/>
          <w:szCs w:val="24"/>
        </w:rPr>
        <w:t xml:space="preserve"> </w:t>
      </w:r>
      <w:r w:rsidRPr="474386DC" w:rsidR="7909161E">
        <w:rPr>
          <w:rFonts w:ascii="Palatino Linotype" w:hAnsi="Palatino Linotype" w:eastAsia="Palatino Linotype" w:cs="Palatino Linotype"/>
          <w:sz w:val="24"/>
          <w:szCs w:val="24"/>
        </w:rPr>
        <w:t xml:space="preserve">is used </w:t>
      </w:r>
      <w:r w:rsidRPr="474386DC" w:rsidR="6F01EBB7">
        <w:rPr>
          <w:rFonts w:ascii="Palatino Linotype" w:hAnsi="Palatino Linotype" w:eastAsia="Palatino Linotype" w:cs="Palatino Linotype"/>
          <w:sz w:val="24"/>
          <w:szCs w:val="24"/>
        </w:rPr>
        <w:t xml:space="preserve">to generate a </w:t>
      </w:r>
      <w:r w:rsidRPr="474386DC" w:rsidR="574700B9">
        <w:rPr>
          <w:rFonts w:ascii="Palatino Linotype" w:hAnsi="Palatino Linotype" w:eastAsia="Palatino Linotype" w:cs="Palatino Linotype"/>
          <w:sz w:val="24"/>
          <w:szCs w:val="24"/>
        </w:rPr>
        <w:t>2</w:t>
      </w:r>
      <w:r w:rsidRPr="474386DC" w:rsidR="574700B9">
        <w:rPr>
          <w:rFonts w:ascii="Palatino Linotype" w:hAnsi="Palatino Linotype" w:eastAsia="Palatino Linotype" w:cs="Palatino Linotype"/>
          <w:sz w:val="24"/>
          <w:szCs w:val="24"/>
        </w:rPr>
        <w:t>.5</w:t>
      </w:r>
      <w:r w:rsidRPr="474386DC" w:rsidR="09A2EB45">
        <w:rPr>
          <w:rFonts w:ascii="Palatino Linotype" w:hAnsi="Palatino Linotype" w:eastAsia="Palatino Linotype" w:cs="Palatino Linotype"/>
          <w:sz w:val="24"/>
          <w:szCs w:val="24"/>
        </w:rPr>
        <w:t xml:space="preserve"> </w:t>
      </w:r>
      <w:r w:rsidRPr="474386DC" w:rsidR="574700B9">
        <w:rPr>
          <w:rFonts w:ascii="Palatino Linotype" w:hAnsi="Palatino Linotype" w:eastAsia="Palatino Linotype" w:cs="Palatino Linotype"/>
          <w:sz w:val="24"/>
          <w:szCs w:val="24"/>
        </w:rPr>
        <w:t>second</w:t>
      </w:r>
      <w:r w:rsidRPr="474386DC" w:rsidR="1D5619CF">
        <w:rPr>
          <w:rFonts w:ascii="Palatino Linotype" w:hAnsi="Palatino Linotype" w:eastAsia="Palatino Linotype" w:cs="Palatino Linotype"/>
          <w:sz w:val="24"/>
          <w:szCs w:val="24"/>
        </w:rPr>
        <w:t xml:space="preserve"> </w:t>
      </w:r>
      <w:r w:rsidRPr="474386DC" w:rsidR="574700B9">
        <w:rPr>
          <w:rFonts w:ascii="Palatino Linotype" w:hAnsi="Palatino Linotype" w:eastAsia="Palatino Linotype" w:cs="Palatino Linotype"/>
          <w:sz w:val="24"/>
          <w:szCs w:val="24"/>
        </w:rPr>
        <w:t>long</w:t>
      </w:r>
      <w:r w:rsidRPr="474386DC" w:rsidR="6F01EBB7">
        <w:rPr>
          <w:rFonts w:ascii="Palatino Linotype" w:hAnsi="Palatino Linotype" w:eastAsia="Palatino Linotype" w:cs="Palatino Linotype"/>
          <w:sz w:val="24"/>
          <w:szCs w:val="24"/>
        </w:rPr>
        <w:t xml:space="preserve"> </w:t>
      </w:r>
      <w:r w:rsidRPr="474386DC" w:rsidR="6F01EBB7">
        <w:rPr>
          <w:rFonts w:ascii="Palatino Linotype" w:hAnsi="Palatino Linotype" w:eastAsia="Palatino Linotype" w:cs="Palatino Linotype"/>
          <w:sz w:val="24"/>
          <w:szCs w:val="24"/>
        </w:rPr>
        <w:t>signal co</w:t>
      </w:r>
      <w:r w:rsidRPr="474386DC" w:rsidR="6F01EBB7">
        <w:rPr>
          <w:rFonts w:ascii="Palatino Linotype" w:hAnsi="Palatino Linotype" w:eastAsia="Palatino Linotype" w:cs="Palatino Linotype"/>
          <w:sz w:val="24"/>
          <w:szCs w:val="24"/>
        </w:rPr>
        <w:t>m</w:t>
      </w:r>
      <w:r w:rsidRPr="474386DC" w:rsidR="6F01EBB7">
        <w:rPr>
          <w:rFonts w:ascii="Palatino Linotype" w:hAnsi="Palatino Linotype" w:eastAsia="Palatino Linotype" w:cs="Palatino Linotype"/>
          <w:sz w:val="24"/>
          <w:szCs w:val="24"/>
        </w:rPr>
        <w:t>posed of a ran</w:t>
      </w:r>
      <w:r w:rsidRPr="474386DC" w:rsidR="6F01EBB7">
        <w:rPr>
          <w:rFonts w:ascii="Palatino Linotype" w:hAnsi="Palatino Linotype" w:eastAsia="Palatino Linotype" w:cs="Palatino Linotype"/>
          <w:sz w:val="24"/>
          <w:szCs w:val="24"/>
        </w:rPr>
        <w:t>d</w:t>
      </w:r>
      <w:r w:rsidRPr="474386DC" w:rsidR="6F01EBB7">
        <w:rPr>
          <w:rFonts w:ascii="Palatino Linotype" w:hAnsi="Palatino Linotype" w:eastAsia="Palatino Linotype" w:cs="Palatino Linotype"/>
          <w:sz w:val="24"/>
          <w:szCs w:val="24"/>
        </w:rPr>
        <w:t>o</w:t>
      </w:r>
      <w:r w:rsidRPr="474386DC" w:rsidR="6F01EBB7">
        <w:rPr>
          <w:rFonts w:ascii="Palatino Linotype" w:hAnsi="Palatino Linotype" w:eastAsia="Palatino Linotype" w:cs="Palatino Linotype"/>
          <w:sz w:val="24"/>
          <w:szCs w:val="24"/>
        </w:rPr>
        <w:t>mly chose</w:t>
      </w:r>
      <w:r w:rsidRPr="474386DC" w:rsidR="6F01EBB7">
        <w:rPr>
          <w:rFonts w:ascii="Palatino Linotype" w:hAnsi="Palatino Linotype" w:eastAsia="Palatino Linotype" w:cs="Palatino Linotype"/>
          <w:sz w:val="24"/>
          <w:szCs w:val="24"/>
        </w:rPr>
        <w:t>n</w:t>
      </w:r>
      <w:r w:rsidRPr="474386DC" w:rsidR="6F01EBB7">
        <w:rPr>
          <w:rFonts w:ascii="Palatino Linotype" w:hAnsi="Palatino Linotype" w:eastAsia="Palatino Linotype" w:cs="Palatino Linotype"/>
          <w:sz w:val="24"/>
          <w:szCs w:val="24"/>
        </w:rPr>
        <w:t xml:space="preserve"> series of three</w:t>
      </w:r>
      <w:r w:rsidRPr="474386DC" w:rsidR="75584615">
        <w:rPr>
          <w:rFonts w:ascii="Palatino Linotype" w:hAnsi="Palatino Linotype" w:eastAsia="Palatino Linotype" w:cs="Palatino Linotype"/>
          <w:sz w:val="24"/>
          <w:szCs w:val="24"/>
        </w:rPr>
        <w:t xml:space="preserve"> integer ultrasonic</w:t>
      </w:r>
      <w:r w:rsidRPr="474386DC" w:rsidR="6F01EBB7">
        <w:rPr>
          <w:rFonts w:ascii="Palatino Linotype" w:hAnsi="Palatino Linotype" w:eastAsia="Palatino Linotype" w:cs="Palatino Linotype"/>
          <w:sz w:val="24"/>
          <w:szCs w:val="24"/>
        </w:rPr>
        <w:t xml:space="preserve"> frequencies 1 kHz apart between 25 and 48 kHz. The sub-signals are of random amplitudes between zero and </w:t>
      </w:r>
      <w:r w:rsidRPr="474386DC" w:rsidR="6F01EBB7">
        <w:rPr>
          <w:rFonts w:ascii="Palatino Linotype" w:hAnsi="Palatino Linotype" w:eastAsia="Palatino Linotype" w:cs="Palatino Linotype"/>
          <w:sz w:val="24"/>
          <w:szCs w:val="24"/>
        </w:rPr>
        <w:t>1</w:t>
      </w:r>
      <w:r w:rsidRPr="474386DC" w:rsidR="6DE5EF96">
        <w:rPr>
          <w:rFonts w:ascii="Palatino Linotype" w:hAnsi="Palatino Linotype" w:eastAsia="Palatino Linotype" w:cs="Palatino Linotype"/>
          <w:sz w:val="24"/>
          <w:szCs w:val="24"/>
        </w:rPr>
        <w:t>1 and</w:t>
      </w:r>
      <w:r w:rsidRPr="474386DC" w:rsidR="6F01EBB7">
        <w:rPr>
          <w:rFonts w:ascii="Palatino Linotype" w:hAnsi="Palatino Linotype" w:eastAsia="Palatino Linotype" w:cs="Palatino Linotype"/>
          <w:sz w:val="24"/>
          <w:szCs w:val="24"/>
        </w:rPr>
        <w:t>have randomly chosen lengths and start time</w:t>
      </w:r>
      <w:r w:rsidRPr="474386DC" w:rsidR="4F992FF2">
        <w:rPr>
          <w:rFonts w:ascii="Palatino Linotype" w:hAnsi="Palatino Linotype" w:eastAsia="Palatino Linotype" w:cs="Palatino Linotype"/>
          <w:sz w:val="24"/>
          <w:szCs w:val="24"/>
        </w:rPr>
        <w:t>s so that each “chirp” fits</w:t>
      </w:r>
      <w:r w:rsidRPr="474386DC" w:rsidR="6F01EBB7">
        <w:rPr>
          <w:rFonts w:ascii="Palatino Linotype" w:hAnsi="Palatino Linotype" w:eastAsia="Palatino Linotype" w:cs="Palatino Linotype"/>
          <w:sz w:val="24"/>
          <w:szCs w:val="24"/>
        </w:rPr>
        <w:t xml:space="preserve"> within the 2.5 second </w:t>
      </w:r>
      <w:r w:rsidRPr="474386DC" w:rsidR="00727B81">
        <w:rPr>
          <w:rFonts w:ascii="Palatino Linotype" w:hAnsi="Palatino Linotype" w:eastAsia="Palatino Linotype" w:cs="Palatino Linotype"/>
          <w:sz w:val="24"/>
          <w:szCs w:val="24"/>
        </w:rPr>
        <w:t xml:space="preserve">listening </w:t>
      </w:r>
      <w:r w:rsidRPr="474386DC" w:rsidR="6F01EBB7">
        <w:rPr>
          <w:rFonts w:ascii="Palatino Linotype" w:hAnsi="Palatino Linotype" w:eastAsia="Palatino Linotype" w:cs="Palatino Linotype"/>
          <w:sz w:val="24"/>
          <w:szCs w:val="24"/>
        </w:rPr>
        <w:t>window.</w:t>
      </w:r>
      <w:r w:rsidRPr="474386DC" w:rsidR="3CBFBEB8">
        <w:rPr>
          <w:rFonts w:ascii="Palatino Linotype" w:hAnsi="Palatino Linotype" w:eastAsia="Palatino Linotype" w:cs="Palatino Linotype"/>
          <w:sz w:val="24"/>
          <w:szCs w:val="24"/>
        </w:rPr>
        <w:t xml:space="preserve"> A bandpass filter is applied to the </w:t>
      </w:r>
      <w:r w:rsidRPr="474386DC" w:rsidR="48B16BB2">
        <w:rPr>
          <w:rFonts w:ascii="Palatino Linotype" w:hAnsi="Palatino Linotype" w:eastAsia="Palatino Linotype" w:cs="Palatino Linotype"/>
          <w:sz w:val="24"/>
          <w:szCs w:val="24"/>
        </w:rPr>
        <w:t>signal and</w:t>
      </w:r>
      <w:r w:rsidRPr="474386DC" w:rsidR="3CBFBEB8">
        <w:rPr>
          <w:rFonts w:ascii="Palatino Linotype" w:hAnsi="Palatino Linotype" w:eastAsia="Palatino Linotype" w:cs="Palatino Linotype"/>
          <w:sz w:val="24"/>
          <w:szCs w:val="24"/>
        </w:rPr>
        <w:t xml:space="preserve"> filters out the highest and lowest frequencies. This shows that the filter can reliably distinguish between 1 kHz gaps</w:t>
      </w:r>
      <w:r w:rsidRPr="474386DC" w:rsidR="2C519DA4">
        <w:rPr>
          <w:rFonts w:ascii="Palatino Linotype" w:hAnsi="Palatino Linotype" w:eastAsia="Palatino Linotype" w:cs="Palatino Linotype"/>
          <w:sz w:val="24"/>
          <w:szCs w:val="24"/>
        </w:rPr>
        <w:t>.</w:t>
      </w:r>
    </w:p>
    <w:p w:rsidR="78E4F89D" w:rsidP="78E4F89D" w:rsidRDefault="78E4F89D" w14:paraId="178AF195" w14:textId="7ABFCB4C">
      <w:pPr>
        <w:spacing w:line="270" w:lineRule="exact"/>
        <w:ind w:firstLine="720"/>
        <w:rPr>
          <w:rFonts w:ascii="Palatino Linotype" w:hAnsi="Palatino Linotype" w:eastAsia="Palatino Linotype" w:cs="Palatino Linotype"/>
          <w:sz w:val="24"/>
          <w:szCs w:val="24"/>
        </w:rPr>
      </w:pPr>
    </w:p>
    <w:p w:rsidR="27802D9E" w:rsidP="43A02561" w:rsidRDefault="27802D9E" w14:paraId="0997073D" w14:textId="11316E34">
      <w:pPr>
        <w:spacing w:line="270" w:lineRule="exact"/>
        <w:ind w:firstLine="720"/>
        <w:rPr>
          <w:rFonts w:ascii="Palatino Linotype" w:hAnsi="Palatino Linotype" w:eastAsia="Palatino Linotype" w:cs="Palatino Linotype"/>
          <w:sz w:val="24"/>
          <w:szCs w:val="24"/>
        </w:rPr>
      </w:pPr>
      <w:r w:rsidRPr="474386DC" w:rsidR="27802D9E">
        <w:rPr>
          <w:rFonts w:ascii="Palatino Linotype" w:hAnsi="Palatino Linotype" w:eastAsia="Palatino Linotype" w:cs="Palatino Linotype"/>
          <w:sz w:val="24"/>
          <w:szCs w:val="24"/>
        </w:rPr>
        <w:t xml:space="preserve">The trial examples below in figures </w:t>
      </w:r>
      <w:r w:rsidRPr="474386DC" w:rsidR="247B8D5B">
        <w:rPr>
          <w:rFonts w:ascii="Palatino Linotype" w:hAnsi="Palatino Linotype" w:eastAsia="Palatino Linotype" w:cs="Palatino Linotype"/>
          <w:sz w:val="24"/>
          <w:szCs w:val="24"/>
        </w:rPr>
        <w:t>22</w:t>
      </w:r>
      <w:r w:rsidRPr="474386DC" w:rsidR="27802D9E">
        <w:rPr>
          <w:rFonts w:ascii="Palatino Linotype" w:hAnsi="Palatino Linotype" w:eastAsia="Palatino Linotype" w:cs="Palatino Linotype"/>
          <w:sz w:val="24"/>
          <w:szCs w:val="24"/>
        </w:rPr>
        <w:t xml:space="preserve">, </w:t>
      </w:r>
      <w:r w:rsidRPr="474386DC" w:rsidR="0FCF3A8C">
        <w:rPr>
          <w:rFonts w:ascii="Palatino Linotype" w:hAnsi="Palatino Linotype" w:eastAsia="Palatino Linotype" w:cs="Palatino Linotype"/>
          <w:sz w:val="24"/>
          <w:szCs w:val="24"/>
        </w:rPr>
        <w:t>23</w:t>
      </w:r>
      <w:r w:rsidRPr="474386DC" w:rsidR="27802D9E">
        <w:rPr>
          <w:rFonts w:ascii="Palatino Linotype" w:hAnsi="Palatino Linotype" w:eastAsia="Palatino Linotype" w:cs="Palatino Linotype"/>
          <w:sz w:val="24"/>
          <w:szCs w:val="24"/>
        </w:rPr>
        <w:t xml:space="preserve">, and </w:t>
      </w:r>
      <w:r w:rsidRPr="474386DC" w:rsidR="25199BAF">
        <w:rPr>
          <w:rFonts w:ascii="Palatino Linotype" w:hAnsi="Palatino Linotype" w:eastAsia="Palatino Linotype" w:cs="Palatino Linotype"/>
          <w:sz w:val="24"/>
          <w:szCs w:val="24"/>
        </w:rPr>
        <w:t>24</w:t>
      </w:r>
      <w:r w:rsidRPr="474386DC" w:rsidR="27802D9E">
        <w:rPr>
          <w:rFonts w:ascii="Palatino Linotype" w:hAnsi="Palatino Linotype" w:eastAsia="Palatino Linotype" w:cs="Palatino Linotype"/>
          <w:sz w:val="24"/>
          <w:szCs w:val="24"/>
        </w:rPr>
        <w:t xml:space="preserve"> are of three different randomly generated signals where the filter distinguished between a series of three integer ultrasonic frequencies.</w:t>
      </w:r>
    </w:p>
    <w:p w:rsidR="43A02561" w:rsidP="43A02561" w:rsidRDefault="43A02561" w14:paraId="3DF69836" w14:textId="740E1EDA">
      <w:pPr>
        <w:spacing w:line="270" w:lineRule="exact"/>
        <w:rPr>
          <w:rFonts w:ascii="Palatino Linotype" w:hAnsi="Palatino Linotype" w:eastAsia="Palatino Linotype" w:cs="Palatino Linotype"/>
          <w:sz w:val="24"/>
          <w:szCs w:val="24"/>
        </w:rPr>
      </w:pPr>
    </w:p>
    <w:p w:rsidR="1C45EFC1" w:rsidP="43A02561" w:rsidRDefault="1C45EFC1" w14:paraId="2B0B72D2" w14:textId="14086595">
      <w:pPr>
        <w:spacing w:line="270" w:lineRule="exact"/>
        <w:jc w:val="center"/>
        <w:rPr>
          <w:rFonts w:ascii="Palatino Linotype" w:hAnsi="Palatino Linotype" w:eastAsia="Palatino Linotype" w:cs="Palatino Linotype"/>
          <w:sz w:val="24"/>
          <w:szCs w:val="24"/>
        </w:rPr>
      </w:pPr>
      <w:r w:rsidRPr="43A02561">
        <w:rPr>
          <w:rFonts w:ascii="Palatino Linotype" w:hAnsi="Palatino Linotype" w:eastAsia="Palatino Linotype" w:cs="Palatino Linotype"/>
          <w:b/>
          <w:bCs/>
          <w:sz w:val="24"/>
          <w:szCs w:val="24"/>
        </w:rPr>
        <w:t xml:space="preserve">Trial example 1: </w:t>
      </w:r>
    </w:p>
    <w:p w:rsidR="1C45EFC1" w:rsidP="43A02561" w:rsidRDefault="1C45EFC1" w14:paraId="2226B43D" w14:textId="5DAE5D1C">
      <w:pPr>
        <w:spacing w:line="270" w:lineRule="exact"/>
        <w:jc w:val="center"/>
        <w:rPr>
          <w:rFonts w:ascii="Palatino Linotype" w:hAnsi="Palatino Linotype" w:eastAsia="Palatino Linotype" w:cs="Palatino Linotype"/>
          <w:sz w:val="24"/>
          <w:szCs w:val="24"/>
        </w:rPr>
      </w:pPr>
      <w:r w:rsidRPr="43A02561">
        <w:rPr>
          <w:rFonts w:ascii="Palatino Linotype" w:hAnsi="Palatino Linotype" w:eastAsia="Palatino Linotype" w:cs="Palatino Linotype"/>
          <w:b/>
          <w:bCs/>
          <w:sz w:val="24"/>
          <w:szCs w:val="24"/>
        </w:rPr>
        <w:t>Frequencies Used: 43kHz, 44kHz, 45kHz</w:t>
      </w:r>
    </w:p>
    <w:p w:rsidR="43A02561" w:rsidP="43A02561" w:rsidRDefault="43A02561" w14:paraId="7DE4621B" w14:textId="232B42F0">
      <w:pPr>
        <w:spacing w:line="270" w:lineRule="exact"/>
        <w:rPr>
          <w:rFonts w:ascii="Calibri" w:hAnsi="Calibri" w:eastAsia="Calibri" w:cs="Calibri"/>
          <w:sz w:val="22"/>
          <w:szCs w:val="22"/>
        </w:rPr>
      </w:pPr>
    </w:p>
    <w:p w:rsidR="1C45EFC1" w:rsidP="43A02561" w:rsidRDefault="1C45EFC1" w14:paraId="5FB0BD23" w14:textId="309874E9">
      <w:pPr>
        <w:jc w:val="center"/>
        <w:rPr>
          <w:rFonts w:ascii="Palatino Linotype" w:hAnsi="Palatino Linotype" w:eastAsia="Palatino Linotype" w:cs="Palatino Linotype"/>
          <w:sz w:val="24"/>
          <w:szCs w:val="24"/>
        </w:rPr>
      </w:pPr>
      <w:r>
        <w:rPr>
          <w:noProof/>
        </w:rPr>
        <w:drawing>
          <wp:inline distT="0" distB="0" distL="0" distR="0" wp14:anchorId="2B2A960D" wp14:editId="5D5FEA81">
            <wp:extent cx="6086475" cy="3410962"/>
            <wp:effectExtent l="0" t="0" r="0" b="0"/>
            <wp:docPr id="513859260" name="Picture 513859260" descr="0.8 &#10;0.6 &#10;0.4 &#10;0.2 &#10;-0.2 &#10;-0.4 &#10;-0.6 &#10;-0.8 &#10;1.5 &#10;0.5 &#10;-0.5 &#10;-1.5 &#10;0.5 &#10;0.5 &#10;Generated signal in the time domain, before filtering &#10;1.5 &#10;Time (seconds) &#10;Generated signal in the time domain, after filtering &#10;1.5 &#10;Time (seconds) &#10;2.5 &#10;2.5 &#10;x 104 &#10;2.5 &#10;1.5 &#10;0.5 &#10;x 10 &#10;2.5 &#10;1.5 &#10;0.5 &#10;Generated signal in the frequency domain, before filtering &#10;Frequency (10 &#10;Generated signal in the frequency domain, after filtering &#10;Frequency (10 &#10;x 104 &#10;x 10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086475" cy="3410962"/>
                    </a:xfrm>
                    <a:prstGeom prst="rect">
                      <a:avLst/>
                    </a:prstGeom>
                  </pic:spPr>
                </pic:pic>
              </a:graphicData>
            </a:graphic>
          </wp:inline>
        </w:drawing>
      </w:r>
      <w:r w:rsidRPr="43A02561" w:rsidR="3A41FA57">
        <w:rPr>
          <w:rFonts w:ascii="Palatino Linotype" w:hAnsi="Palatino Linotype" w:eastAsia="Palatino Linotype" w:cs="Palatino Linotype"/>
          <w:sz w:val="24"/>
          <w:szCs w:val="24"/>
        </w:rPr>
        <w:t xml:space="preserve">Figure </w:t>
      </w:r>
      <w:r w:rsidRPr="43A02561" w:rsidR="6015DEE2">
        <w:rPr>
          <w:rFonts w:ascii="Palatino Linotype" w:hAnsi="Palatino Linotype" w:eastAsia="Palatino Linotype" w:cs="Palatino Linotype"/>
          <w:sz w:val="24"/>
          <w:szCs w:val="24"/>
        </w:rPr>
        <w:t>22</w:t>
      </w:r>
      <w:r w:rsidRPr="43A02561" w:rsidR="3A41FA57">
        <w:rPr>
          <w:rFonts w:ascii="Palatino Linotype" w:hAnsi="Palatino Linotype" w:eastAsia="Palatino Linotype" w:cs="Palatino Linotype"/>
          <w:sz w:val="24"/>
          <w:szCs w:val="24"/>
        </w:rPr>
        <w:t>: Spec 1.1.2 Trial Example 1 [</w:t>
      </w:r>
      <w:r w:rsidRPr="43A02561" w:rsidR="0C6A21DB">
        <w:rPr>
          <w:rFonts w:ascii="Palatino Linotype" w:hAnsi="Palatino Linotype" w:eastAsia="Palatino Linotype" w:cs="Palatino Linotype"/>
          <w:sz w:val="24"/>
          <w:szCs w:val="24"/>
        </w:rPr>
        <w:t>22</w:t>
      </w:r>
      <w:r w:rsidRPr="43A02561" w:rsidR="3A41FA57">
        <w:rPr>
          <w:rFonts w:ascii="Palatino Linotype" w:hAnsi="Palatino Linotype" w:eastAsia="Palatino Linotype" w:cs="Palatino Linotype"/>
          <w:sz w:val="24"/>
          <w:szCs w:val="24"/>
        </w:rPr>
        <w:t>]</w:t>
      </w:r>
    </w:p>
    <w:p w:rsidR="43A02561" w:rsidP="43A02561" w:rsidRDefault="43A02561" w14:paraId="2349D309" w14:textId="4CD230CD">
      <w:pPr>
        <w:spacing w:line="270" w:lineRule="exact"/>
        <w:rPr>
          <w:rFonts w:ascii="Calibri" w:hAnsi="Calibri" w:eastAsia="Calibri" w:cs="Calibri"/>
          <w:sz w:val="22"/>
          <w:szCs w:val="22"/>
        </w:rPr>
      </w:pPr>
    </w:p>
    <w:p w:rsidR="43A02561" w:rsidP="43A02561" w:rsidRDefault="43A02561" w14:paraId="599570D0" w14:textId="5D0CE7B3">
      <w:pPr>
        <w:spacing w:line="270" w:lineRule="exact"/>
        <w:rPr>
          <w:rFonts w:ascii="Calibri" w:hAnsi="Calibri" w:eastAsia="Calibri" w:cs="Calibri"/>
          <w:sz w:val="22"/>
          <w:szCs w:val="22"/>
        </w:rPr>
      </w:pPr>
    </w:p>
    <w:p w:rsidR="1C45EFC1" w:rsidP="43A02561" w:rsidRDefault="1C45EFC1" w14:paraId="28EB3B85" w14:textId="66801686">
      <w:pPr>
        <w:spacing w:line="270" w:lineRule="exact"/>
        <w:jc w:val="center"/>
        <w:rPr>
          <w:rFonts w:ascii="Palatino Linotype" w:hAnsi="Palatino Linotype" w:eastAsia="Palatino Linotype" w:cs="Palatino Linotype"/>
          <w:sz w:val="24"/>
          <w:szCs w:val="24"/>
        </w:rPr>
      </w:pPr>
      <w:r w:rsidRPr="43A02561">
        <w:rPr>
          <w:rFonts w:ascii="Palatino Linotype" w:hAnsi="Palatino Linotype" w:eastAsia="Palatino Linotype" w:cs="Palatino Linotype"/>
          <w:b/>
          <w:bCs/>
          <w:sz w:val="24"/>
          <w:szCs w:val="24"/>
        </w:rPr>
        <w:t>Trial example 2:</w:t>
      </w:r>
    </w:p>
    <w:p w:rsidR="1C45EFC1" w:rsidP="43A02561" w:rsidRDefault="1C45EFC1" w14:paraId="6B165EB7" w14:textId="07A404A4">
      <w:pPr>
        <w:spacing w:line="270" w:lineRule="exact"/>
        <w:jc w:val="center"/>
        <w:rPr>
          <w:rFonts w:ascii="Palatino Linotype" w:hAnsi="Palatino Linotype" w:eastAsia="Palatino Linotype" w:cs="Palatino Linotype"/>
          <w:sz w:val="24"/>
          <w:szCs w:val="24"/>
        </w:rPr>
      </w:pPr>
      <w:r w:rsidRPr="43A02561">
        <w:rPr>
          <w:rFonts w:ascii="Palatino Linotype" w:hAnsi="Palatino Linotype" w:eastAsia="Palatino Linotype" w:cs="Palatino Linotype"/>
          <w:b/>
          <w:bCs/>
          <w:sz w:val="24"/>
          <w:szCs w:val="24"/>
        </w:rPr>
        <w:t>Frequencies Used: 30kHz, 31kHz, 32kHz</w:t>
      </w:r>
    </w:p>
    <w:p w:rsidR="43A02561" w:rsidP="43A02561" w:rsidRDefault="43A02561" w14:paraId="753CC3D5" w14:textId="3315F3E0">
      <w:pPr>
        <w:spacing w:line="270" w:lineRule="exact"/>
        <w:jc w:val="center"/>
        <w:rPr>
          <w:rFonts w:ascii="Calibri" w:hAnsi="Calibri" w:eastAsia="Calibri" w:cs="Calibri"/>
          <w:sz w:val="22"/>
          <w:szCs w:val="22"/>
        </w:rPr>
      </w:pPr>
    </w:p>
    <w:p w:rsidR="1C45EFC1" w:rsidP="43A02561" w:rsidRDefault="1C45EFC1" w14:paraId="43196CEC" w14:textId="500C75BB">
      <w:pPr>
        <w:jc w:val="center"/>
        <w:rPr>
          <w:rFonts w:ascii="Palatino Linotype" w:hAnsi="Palatino Linotype" w:eastAsia="Palatino Linotype" w:cs="Palatino Linotype"/>
          <w:sz w:val="24"/>
          <w:szCs w:val="24"/>
        </w:rPr>
      </w:pPr>
      <w:r>
        <w:rPr>
          <w:noProof/>
        </w:rPr>
        <w:lastRenderedPageBreak/>
        <w:drawing>
          <wp:inline distT="0" distB="0" distL="0" distR="0" wp14:anchorId="7BD36107" wp14:editId="4BCE5830">
            <wp:extent cx="6121792" cy="3405247"/>
            <wp:effectExtent l="0" t="0" r="0" b="0"/>
            <wp:docPr id="1214793853" name="Picture 1214793853" descr="1.5 &#10;0.5 &#10;-0.5 &#10;-1.5 &#10;0.5 &#10;1.5 &#10;0.5 &#10;-0.5 &#10;-1.5 &#10;0.5 &#10;Generated signal in the time domain, before filtering &#10;1.5 &#10;Time (seconds) &#10;Generated signal in the time domain, after filtering &#10;1.5 &#10;Time (seconds) &#10;2.5 &#10;2.5 &#10;x 104 &#10;2.5 &#10;1.5 &#10;0.5 &#10;x 104 &#10;2.5 &#10;1.5 &#10;0.5 &#10;Generated signal in the frequency domain, before filtering &#10;Frequency (10 &#10;Generated signal in the frequency domain, after filtering &#10;Frequency (10 &#10;x 104 &#10;x 10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121792" cy="3405247"/>
                    </a:xfrm>
                    <a:prstGeom prst="rect">
                      <a:avLst/>
                    </a:prstGeom>
                  </pic:spPr>
                </pic:pic>
              </a:graphicData>
            </a:graphic>
          </wp:inline>
        </w:drawing>
      </w:r>
      <w:r w:rsidRPr="43A02561" w:rsidR="345F9615">
        <w:rPr>
          <w:rFonts w:ascii="Palatino Linotype" w:hAnsi="Palatino Linotype" w:eastAsia="Palatino Linotype" w:cs="Palatino Linotype"/>
          <w:sz w:val="24"/>
          <w:szCs w:val="24"/>
        </w:rPr>
        <w:t xml:space="preserve">Figure </w:t>
      </w:r>
      <w:r w:rsidRPr="43A02561" w:rsidR="3CB25F93">
        <w:rPr>
          <w:rFonts w:ascii="Palatino Linotype" w:hAnsi="Palatino Linotype" w:eastAsia="Palatino Linotype" w:cs="Palatino Linotype"/>
          <w:sz w:val="24"/>
          <w:szCs w:val="24"/>
        </w:rPr>
        <w:t>23</w:t>
      </w:r>
      <w:r w:rsidRPr="43A02561" w:rsidR="345F9615">
        <w:rPr>
          <w:rFonts w:ascii="Palatino Linotype" w:hAnsi="Palatino Linotype" w:eastAsia="Palatino Linotype" w:cs="Palatino Linotype"/>
          <w:sz w:val="24"/>
          <w:szCs w:val="24"/>
        </w:rPr>
        <w:t>: Spec 1.1.2 Trial Example 2 [</w:t>
      </w:r>
      <w:r w:rsidRPr="43A02561" w:rsidR="36DDF0B6">
        <w:rPr>
          <w:rFonts w:ascii="Palatino Linotype" w:hAnsi="Palatino Linotype" w:eastAsia="Palatino Linotype" w:cs="Palatino Linotype"/>
          <w:sz w:val="24"/>
          <w:szCs w:val="24"/>
        </w:rPr>
        <w:t>23</w:t>
      </w:r>
      <w:r w:rsidRPr="43A02561" w:rsidR="345F9615">
        <w:rPr>
          <w:rFonts w:ascii="Palatino Linotype" w:hAnsi="Palatino Linotype" w:eastAsia="Palatino Linotype" w:cs="Palatino Linotype"/>
          <w:sz w:val="24"/>
          <w:szCs w:val="24"/>
        </w:rPr>
        <w:t>]</w:t>
      </w:r>
    </w:p>
    <w:p w:rsidR="43A02561" w:rsidP="43A02561" w:rsidRDefault="43A02561" w14:paraId="3D9D0355" w14:textId="17A7FA99">
      <w:pPr>
        <w:spacing w:line="270" w:lineRule="exact"/>
        <w:rPr>
          <w:rFonts w:ascii="Palatino Linotype" w:hAnsi="Palatino Linotype" w:eastAsia="Palatino Linotype" w:cs="Palatino Linotype"/>
          <w:sz w:val="24"/>
          <w:szCs w:val="24"/>
        </w:rPr>
      </w:pPr>
    </w:p>
    <w:p w:rsidR="43A02561" w:rsidP="43A02561" w:rsidRDefault="43A02561" w14:paraId="368C53F1" w14:textId="43A41F49">
      <w:pPr>
        <w:spacing w:line="270" w:lineRule="exact"/>
        <w:rPr>
          <w:rFonts w:ascii="Calibri" w:hAnsi="Calibri" w:eastAsia="Calibri" w:cs="Calibri"/>
          <w:sz w:val="22"/>
          <w:szCs w:val="22"/>
        </w:rPr>
      </w:pPr>
    </w:p>
    <w:p w:rsidR="1C45EFC1" w:rsidP="43A02561" w:rsidRDefault="1C45EFC1" w14:paraId="08F2675C" w14:textId="3E3A4678">
      <w:pPr>
        <w:spacing w:line="270" w:lineRule="exact"/>
        <w:jc w:val="center"/>
        <w:rPr>
          <w:rFonts w:ascii="Palatino Linotype" w:hAnsi="Palatino Linotype" w:eastAsia="Palatino Linotype" w:cs="Palatino Linotype"/>
          <w:sz w:val="24"/>
          <w:szCs w:val="24"/>
        </w:rPr>
      </w:pPr>
      <w:r w:rsidRPr="43A02561">
        <w:rPr>
          <w:rFonts w:ascii="Palatino Linotype" w:hAnsi="Palatino Linotype" w:eastAsia="Palatino Linotype" w:cs="Palatino Linotype"/>
          <w:b/>
          <w:bCs/>
          <w:sz w:val="24"/>
          <w:szCs w:val="24"/>
        </w:rPr>
        <w:t>Trial example 3:</w:t>
      </w:r>
    </w:p>
    <w:p w:rsidR="1C45EFC1" w:rsidP="43A02561" w:rsidRDefault="1C45EFC1" w14:paraId="63925D67" w14:textId="1368CCA4">
      <w:pPr>
        <w:spacing w:line="270" w:lineRule="exact"/>
        <w:jc w:val="center"/>
        <w:rPr>
          <w:rFonts w:ascii="Palatino Linotype" w:hAnsi="Palatino Linotype" w:eastAsia="Palatino Linotype" w:cs="Palatino Linotype"/>
          <w:sz w:val="24"/>
          <w:szCs w:val="24"/>
        </w:rPr>
      </w:pPr>
      <w:r w:rsidRPr="43A02561">
        <w:rPr>
          <w:rFonts w:ascii="Palatino Linotype" w:hAnsi="Palatino Linotype" w:eastAsia="Palatino Linotype" w:cs="Palatino Linotype"/>
          <w:b/>
          <w:bCs/>
          <w:sz w:val="24"/>
          <w:szCs w:val="24"/>
        </w:rPr>
        <w:t>Frequencies Used: 40kHz, 41kHz, 42kHz</w:t>
      </w:r>
    </w:p>
    <w:p w:rsidR="43A02561" w:rsidP="43A02561" w:rsidRDefault="43A02561" w14:paraId="714B6CEE" w14:textId="19C5B7DA">
      <w:pPr>
        <w:spacing w:line="270" w:lineRule="exact"/>
        <w:jc w:val="center"/>
        <w:rPr>
          <w:rFonts w:ascii="Calibri" w:hAnsi="Calibri" w:eastAsia="Calibri" w:cs="Calibri"/>
          <w:sz w:val="22"/>
          <w:szCs w:val="22"/>
        </w:rPr>
      </w:pPr>
    </w:p>
    <w:p w:rsidR="1C45EFC1" w:rsidP="43A02561" w:rsidRDefault="1C45EFC1" w14:paraId="2882E4B9" w14:textId="3105BFCF">
      <w:pPr>
        <w:jc w:val="center"/>
        <w:rPr>
          <w:rFonts w:ascii="Palatino Linotype" w:hAnsi="Palatino Linotype" w:eastAsia="Palatino Linotype" w:cs="Palatino Linotype"/>
          <w:sz w:val="24"/>
          <w:szCs w:val="24"/>
        </w:rPr>
      </w:pPr>
      <w:r>
        <w:rPr>
          <w:noProof/>
        </w:rPr>
        <w:drawing>
          <wp:inline distT="0" distB="0" distL="0" distR="0" wp14:anchorId="40E32E62" wp14:editId="293B07CA">
            <wp:extent cx="6180604" cy="3502343"/>
            <wp:effectExtent l="0" t="0" r="0" b="0"/>
            <wp:docPr id="309836453" name="Picture 309836453" descr="1.5 &#10;0.5 &#10;-0.5 &#10;-1.5 &#10;0.5 &#10;Generated signal in the time domain, before filtering &#10;1.5 &#10;Time (seconds) &#10;Generated signal in the time domain, after filtering &#10;1.5 &#10;0.5 &#10;-0.5 &#10;-1.5 &#10;0.5 &#10;Time (seconds) &#10;2.5 &#10;2.5 &#10;x 104 &#10;1.8 &#10;1.6 &#10;1.4 &#10;1.2 &#10;0.8 &#10;0.6 &#10;0.4 &#10;0.2 &#10;x 10 &#10;1.8 &#10;1.6 &#10;1.4 &#10;1.2 &#10;0.8 &#10;0.6 &#10;0.4 &#10;0.2 &#10;1.5 &#10;Generated signal in the frequency domain, before filtering &#10;Frequency (10 &#10;Generated signal in the frequency domain, after filtering &#10;Frequency (10 &#10;x 104 &#10;x 10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180604" cy="3502343"/>
                    </a:xfrm>
                    <a:prstGeom prst="rect">
                      <a:avLst/>
                    </a:prstGeom>
                  </pic:spPr>
                </pic:pic>
              </a:graphicData>
            </a:graphic>
          </wp:inline>
        </w:drawing>
      </w:r>
      <w:r w:rsidRPr="43A02561" w:rsidR="49B723A2">
        <w:rPr>
          <w:rFonts w:ascii="Palatino Linotype" w:hAnsi="Palatino Linotype" w:eastAsia="Palatino Linotype" w:cs="Palatino Linotype"/>
          <w:sz w:val="24"/>
          <w:szCs w:val="24"/>
        </w:rPr>
        <w:t xml:space="preserve">Figure </w:t>
      </w:r>
      <w:r w:rsidRPr="43A02561" w:rsidR="70102BC1">
        <w:rPr>
          <w:rFonts w:ascii="Palatino Linotype" w:hAnsi="Palatino Linotype" w:eastAsia="Palatino Linotype" w:cs="Palatino Linotype"/>
          <w:sz w:val="24"/>
          <w:szCs w:val="24"/>
        </w:rPr>
        <w:t>24</w:t>
      </w:r>
      <w:r w:rsidRPr="43A02561" w:rsidR="49B723A2">
        <w:rPr>
          <w:rFonts w:ascii="Palatino Linotype" w:hAnsi="Palatino Linotype" w:eastAsia="Palatino Linotype" w:cs="Palatino Linotype"/>
          <w:sz w:val="24"/>
          <w:szCs w:val="24"/>
        </w:rPr>
        <w:t>: Spec 1.1.2 Trial Example 3 [</w:t>
      </w:r>
      <w:r w:rsidRPr="43A02561" w:rsidR="5726F8E4">
        <w:rPr>
          <w:rFonts w:ascii="Palatino Linotype" w:hAnsi="Palatino Linotype" w:eastAsia="Palatino Linotype" w:cs="Palatino Linotype"/>
          <w:sz w:val="24"/>
          <w:szCs w:val="24"/>
        </w:rPr>
        <w:t>24</w:t>
      </w:r>
      <w:r w:rsidRPr="43A02561" w:rsidR="49B723A2">
        <w:rPr>
          <w:rFonts w:ascii="Palatino Linotype" w:hAnsi="Palatino Linotype" w:eastAsia="Palatino Linotype" w:cs="Palatino Linotype"/>
          <w:sz w:val="24"/>
          <w:szCs w:val="24"/>
        </w:rPr>
        <w:t>]</w:t>
      </w:r>
    </w:p>
    <w:p w:rsidR="43A02561" w:rsidP="43A02561" w:rsidRDefault="43A02561" w14:paraId="2F21A965" w14:textId="7496D2B1">
      <w:pPr>
        <w:jc w:val="center"/>
      </w:pPr>
    </w:p>
    <w:p w:rsidR="43A02561" w:rsidP="43A02561" w:rsidRDefault="43A02561" w14:paraId="188A39D6" w14:textId="110D26DF">
      <w:pPr>
        <w:spacing w:line="270" w:lineRule="exact"/>
        <w:rPr>
          <w:rFonts w:ascii="Calibri" w:hAnsi="Calibri" w:eastAsia="Calibri" w:cs="Calibri"/>
          <w:sz w:val="22"/>
          <w:szCs w:val="22"/>
        </w:rPr>
      </w:pPr>
    </w:p>
    <w:p w:rsidR="49B723A2" w:rsidP="43A02561" w:rsidRDefault="49B723A2" w14:paraId="0D0ED975" w14:textId="31EAF67D">
      <w:pPr>
        <w:spacing w:line="270" w:lineRule="exact"/>
        <w:ind w:firstLine="720"/>
        <w:rPr>
          <w:rFonts w:ascii="Palatino Linotype" w:hAnsi="Palatino Linotype" w:eastAsia="Palatino Linotype" w:cs="Palatino Linotype"/>
          <w:sz w:val="24"/>
          <w:szCs w:val="24"/>
        </w:rPr>
      </w:pPr>
      <w:r w:rsidRPr="474386DC" w:rsidR="49B723A2">
        <w:rPr>
          <w:rFonts w:ascii="Palatino Linotype" w:hAnsi="Palatino Linotype" w:eastAsia="Palatino Linotype" w:cs="Palatino Linotype"/>
          <w:sz w:val="24"/>
          <w:szCs w:val="24"/>
        </w:rPr>
        <w:t xml:space="preserve">The test was run in three 1000-trial batches. If the filter were to fail, the code would </w:t>
      </w:r>
      <w:r w:rsidRPr="474386DC" w:rsidR="45366C40">
        <w:rPr>
          <w:rFonts w:ascii="Palatino Linotype" w:hAnsi="Palatino Linotype" w:eastAsia="Palatino Linotype" w:cs="Palatino Linotype"/>
          <w:sz w:val="24"/>
          <w:szCs w:val="24"/>
        </w:rPr>
        <w:t>hang,</w:t>
      </w:r>
      <w:r w:rsidRPr="474386DC" w:rsidR="49B723A2">
        <w:rPr>
          <w:rFonts w:ascii="Palatino Linotype" w:hAnsi="Palatino Linotype" w:eastAsia="Palatino Linotype" w:cs="Palatino Linotype"/>
          <w:sz w:val="24"/>
          <w:szCs w:val="24"/>
        </w:rPr>
        <w:t xml:space="preserve"> and that test would fail. </w:t>
      </w:r>
      <w:r w:rsidRPr="474386DC" w:rsidR="79D9DA54">
        <w:rPr>
          <w:rFonts w:ascii="Palatino Linotype" w:hAnsi="Palatino Linotype" w:eastAsia="Palatino Linotype" w:cs="Palatino Linotype"/>
          <w:sz w:val="24"/>
          <w:szCs w:val="24"/>
        </w:rPr>
        <w:t xml:space="preserve">Each 1000-trial batch was </w:t>
      </w:r>
      <w:r w:rsidRPr="474386DC" w:rsidR="5C7560FD">
        <w:rPr>
          <w:rFonts w:ascii="Palatino Linotype" w:hAnsi="Palatino Linotype" w:eastAsia="Palatino Linotype" w:cs="Palatino Linotype"/>
          <w:sz w:val="24"/>
          <w:szCs w:val="24"/>
        </w:rPr>
        <w:t>successful and</w:t>
      </w:r>
      <w:r w:rsidRPr="474386DC" w:rsidR="79D9DA54">
        <w:rPr>
          <w:rFonts w:ascii="Palatino Linotype" w:hAnsi="Palatino Linotype" w:eastAsia="Palatino Linotype" w:cs="Palatino Linotype"/>
          <w:sz w:val="24"/>
          <w:szCs w:val="24"/>
        </w:rPr>
        <w:t xml:space="preserve"> produced the following histograms. The histograms in figures 2</w:t>
      </w:r>
      <w:r w:rsidRPr="474386DC" w:rsidR="6A0EE245">
        <w:rPr>
          <w:rFonts w:ascii="Palatino Linotype" w:hAnsi="Palatino Linotype" w:eastAsia="Palatino Linotype" w:cs="Palatino Linotype"/>
          <w:sz w:val="24"/>
          <w:szCs w:val="24"/>
        </w:rPr>
        <w:t>5</w:t>
      </w:r>
      <w:r w:rsidRPr="474386DC" w:rsidR="79D9DA54">
        <w:rPr>
          <w:rFonts w:ascii="Palatino Linotype" w:hAnsi="Palatino Linotype" w:eastAsia="Palatino Linotype" w:cs="Palatino Linotype"/>
          <w:sz w:val="24"/>
          <w:szCs w:val="24"/>
        </w:rPr>
        <w:t>, 2</w:t>
      </w:r>
      <w:r w:rsidRPr="474386DC" w:rsidR="454DF4E4">
        <w:rPr>
          <w:rFonts w:ascii="Palatino Linotype" w:hAnsi="Palatino Linotype" w:eastAsia="Palatino Linotype" w:cs="Palatino Linotype"/>
          <w:sz w:val="24"/>
          <w:szCs w:val="24"/>
        </w:rPr>
        <w:t>6</w:t>
      </w:r>
      <w:r w:rsidRPr="474386DC" w:rsidR="79D9DA54">
        <w:rPr>
          <w:rFonts w:ascii="Palatino Linotype" w:hAnsi="Palatino Linotype" w:eastAsia="Palatino Linotype" w:cs="Palatino Linotype"/>
          <w:sz w:val="24"/>
          <w:szCs w:val="24"/>
        </w:rPr>
        <w:t>, and 2</w:t>
      </w:r>
      <w:r w:rsidRPr="474386DC" w:rsidR="2B5CAE1D">
        <w:rPr>
          <w:rFonts w:ascii="Palatino Linotype" w:hAnsi="Palatino Linotype" w:eastAsia="Palatino Linotype" w:cs="Palatino Linotype"/>
          <w:sz w:val="24"/>
          <w:szCs w:val="24"/>
        </w:rPr>
        <w:t>7</w:t>
      </w:r>
      <w:r w:rsidRPr="474386DC" w:rsidR="79D9DA54">
        <w:rPr>
          <w:rFonts w:ascii="Palatino Linotype" w:hAnsi="Palatino Linotype" w:eastAsia="Palatino Linotype" w:cs="Palatino Linotype"/>
          <w:sz w:val="24"/>
          <w:szCs w:val="24"/>
        </w:rPr>
        <w:t xml:space="preserve"> show the occurrence rate of input ratios throughout the</w:t>
      </w:r>
      <w:r w:rsidRPr="474386DC" w:rsidR="44C7BA2C">
        <w:rPr>
          <w:rFonts w:ascii="Palatino Linotype" w:hAnsi="Palatino Linotype" w:eastAsia="Palatino Linotype" w:cs="Palatino Linotype"/>
          <w:sz w:val="24"/>
          <w:szCs w:val="24"/>
        </w:rPr>
        <w:t xml:space="preserve"> test. Here, the input ratio is defined as the amplitude of the desired frequency data divided by the highest amplitude frequency data present in the randomly generated signal. The histograms illustrate that the filter </w:t>
      </w:r>
      <w:r w:rsidRPr="474386DC" w:rsidR="3EE555EA">
        <w:rPr>
          <w:rFonts w:ascii="Palatino Linotype" w:hAnsi="Palatino Linotype" w:eastAsia="Palatino Linotype" w:cs="Palatino Linotype"/>
          <w:sz w:val="24"/>
          <w:szCs w:val="24"/>
        </w:rPr>
        <w:t xml:space="preserve">runs successfully, even when the input ratio approaches zero, i.e., the </w:t>
      </w:r>
      <w:r w:rsidRPr="474386DC" w:rsidR="2910C699">
        <w:rPr>
          <w:rFonts w:ascii="Palatino Linotype" w:hAnsi="Palatino Linotype" w:eastAsia="Palatino Linotype" w:cs="Palatino Linotype"/>
          <w:sz w:val="24"/>
          <w:szCs w:val="24"/>
        </w:rPr>
        <w:t>amplitude of the desired frequency is much lower than the amplitudes at adjacent integer ultrasonic frequencies.</w:t>
      </w:r>
    </w:p>
    <w:p w:rsidR="43A02561" w:rsidP="43A02561" w:rsidRDefault="43A02561" w14:paraId="19E307FA" w14:textId="7786FA9A">
      <w:pPr>
        <w:spacing w:line="270" w:lineRule="exact"/>
        <w:rPr>
          <w:rFonts w:ascii="Palatino Linotype" w:hAnsi="Palatino Linotype" w:eastAsia="Palatino Linotype" w:cs="Palatino Linotype"/>
          <w:sz w:val="24"/>
          <w:szCs w:val="24"/>
        </w:rPr>
      </w:pPr>
    </w:p>
    <w:p w:rsidR="1C45EFC1" w:rsidP="43A02561" w:rsidRDefault="1C45EFC1" w14:paraId="72CB19E5" w14:textId="289C6A3A">
      <w:pPr>
        <w:spacing w:line="270" w:lineRule="exact"/>
        <w:jc w:val="center"/>
        <w:rPr>
          <w:rFonts w:ascii="Palatino Linotype" w:hAnsi="Palatino Linotype" w:eastAsia="Palatino Linotype" w:cs="Palatino Linotype"/>
          <w:sz w:val="24"/>
          <w:szCs w:val="24"/>
        </w:rPr>
      </w:pPr>
      <w:commentRangeStart w:id="193"/>
      <w:r w:rsidRPr="43A02561">
        <w:rPr>
          <w:rFonts w:ascii="Palatino Linotype" w:hAnsi="Palatino Linotype" w:eastAsia="Palatino Linotype" w:cs="Palatino Linotype"/>
          <w:b/>
          <w:bCs/>
          <w:sz w:val="24"/>
          <w:szCs w:val="24"/>
        </w:rPr>
        <w:t xml:space="preserve">1000 </w:t>
      </w:r>
      <w:commentRangeEnd w:id="193"/>
      <w:r w:rsidR="00C95462">
        <w:rPr>
          <w:rStyle w:val="CommentReference"/>
        </w:rPr>
        <w:commentReference w:id="193"/>
      </w:r>
      <w:r w:rsidRPr="43A02561">
        <w:rPr>
          <w:rFonts w:ascii="Palatino Linotype" w:hAnsi="Palatino Linotype" w:eastAsia="Palatino Linotype" w:cs="Palatino Linotype"/>
          <w:b/>
          <w:bCs/>
          <w:sz w:val="24"/>
          <w:szCs w:val="24"/>
        </w:rPr>
        <w:t>Trial Batch 1:</w:t>
      </w:r>
    </w:p>
    <w:p w:rsidR="43A02561" w:rsidP="43A02561" w:rsidRDefault="43A02561" w14:paraId="56329530" w14:textId="6F71EDE0">
      <w:pPr>
        <w:spacing w:line="270" w:lineRule="exact"/>
        <w:jc w:val="center"/>
        <w:rPr>
          <w:rFonts w:ascii="Calibri" w:hAnsi="Calibri" w:eastAsia="Calibri" w:cs="Calibri"/>
          <w:sz w:val="22"/>
          <w:szCs w:val="22"/>
        </w:rPr>
      </w:pPr>
    </w:p>
    <w:p w:rsidR="1C45EFC1" w:rsidP="43A02561" w:rsidRDefault="1C45EFC1" w14:paraId="47F6AE99" w14:textId="2C2FD0DC">
      <w:pPr>
        <w:jc w:val="center"/>
      </w:pPr>
      <w:r>
        <w:rPr>
          <w:noProof/>
        </w:rPr>
        <w:drawing>
          <wp:inline distT="0" distB="0" distL="0" distR="0" wp14:anchorId="4388BC6B" wp14:editId="6B15F02A">
            <wp:extent cx="5706534" cy="3209925"/>
            <wp:effectExtent l="0" t="0" r="0" b="0"/>
            <wp:docPr id="1962300810" name="Picture 1962300810" descr="450 &#10;400 &#10;350 &#10;300 &#10;250 &#10;200 &#10;150 &#10;100 &#10;0.2 &#10;0.6 &#10;0.7 &#10;0.8 &#10;0.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06534" cy="3209925"/>
                    </a:xfrm>
                    <a:prstGeom prst="rect">
                      <a:avLst/>
                    </a:prstGeom>
                  </pic:spPr>
                </pic:pic>
              </a:graphicData>
            </a:graphic>
          </wp:inline>
        </w:drawing>
      </w:r>
    </w:p>
    <w:p w:rsidR="3C2F204D" w:rsidP="43A02561" w:rsidRDefault="3C2F204D" w14:paraId="62D734E4" w14:textId="77BB0551">
      <w:pPr>
        <w:jc w:val="cente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Figure 2</w:t>
      </w:r>
      <w:r w:rsidRPr="43A02561" w:rsidR="14E37672">
        <w:rPr>
          <w:rFonts w:ascii="Palatino Linotype" w:hAnsi="Palatino Linotype" w:eastAsia="Palatino Linotype" w:cs="Palatino Linotype"/>
          <w:sz w:val="24"/>
          <w:szCs w:val="24"/>
        </w:rPr>
        <w:t>5</w:t>
      </w:r>
      <w:r w:rsidRPr="43A02561">
        <w:rPr>
          <w:rFonts w:ascii="Palatino Linotype" w:hAnsi="Palatino Linotype" w:eastAsia="Palatino Linotype" w:cs="Palatino Linotype"/>
          <w:sz w:val="24"/>
          <w:szCs w:val="24"/>
        </w:rPr>
        <w:t>: Spec 1.1.2 1000-Trial Batch 1 [2</w:t>
      </w:r>
      <w:r w:rsidRPr="43A02561" w:rsidR="5A033E96">
        <w:rPr>
          <w:rFonts w:ascii="Palatino Linotype" w:hAnsi="Palatino Linotype" w:eastAsia="Palatino Linotype" w:cs="Palatino Linotype"/>
          <w:sz w:val="24"/>
          <w:szCs w:val="24"/>
        </w:rPr>
        <w:t>5</w:t>
      </w:r>
      <w:r w:rsidRPr="43A02561">
        <w:rPr>
          <w:rFonts w:ascii="Palatino Linotype" w:hAnsi="Palatino Linotype" w:eastAsia="Palatino Linotype" w:cs="Palatino Linotype"/>
          <w:sz w:val="24"/>
          <w:szCs w:val="24"/>
        </w:rPr>
        <w:t>]</w:t>
      </w:r>
    </w:p>
    <w:p w:rsidR="43A02561" w:rsidP="43A02561" w:rsidRDefault="43A02561" w14:paraId="11E16EFD" w14:textId="5CBBD6A7">
      <w:pPr>
        <w:spacing w:line="270" w:lineRule="exact"/>
        <w:jc w:val="center"/>
        <w:rPr>
          <w:rFonts w:ascii="Calibri" w:hAnsi="Calibri" w:eastAsia="Calibri" w:cs="Calibri"/>
          <w:sz w:val="22"/>
          <w:szCs w:val="22"/>
        </w:rPr>
      </w:pPr>
    </w:p>
    <w:p w:rsidR="43A02561" w:rsidP="43A02561" w:rsidRDefault="43A02561" w14:paraId="2498E422" w14:textId="18D6E4C8">
      <w:pPr>
        <w:spacing w:line="270" w:lineRule="exact"/>
        <w:jc w:val="center"/>
        <w:rPr>
          <w:rFonts w:ascii="Calibri" w:hAnsi="Calibri" w:eastAsia="Calibri" w:cs="Calibri"/>
          <w:sz w:val="22"/>
          <w:szCs w:val="22"/>
        </w:rPr>
      </w:pPr>
    </w:p>
    <w:p w:rsidR="1C45EFC1" w:rsidP="43A02561" w:rsidRDefault="1C45EFC1" w14:paraId="1A016BB9" w14:textId="7D3116A0">
      <w:pPr>
        <w:spacing w:line="270" w:lineRule="exact"/>
        <w:jc w:val="center"/>
        <w:rPr>
          <w:rFonts w:ascii="Palatino Linotype" w:hAnsi="Palatino Linotype" w:eastAsia="Palatino Linotype" w:cs="Palatino Linotype"/>
          <w:sz w:val="24"/>
          <w:szCs w:val="24"/>
        </w:rPr>
      </w:pPr>
      <w:r w:rsidRPr="43A02561">
        <w:rPr>
          <w:rFonts w:ascii="Palatino Linotype" w:hAnsi="Palatino Linotype" w:eastAsia="Palatino Linotype" w:cs="Palatino Linotype"/>
          <w:b/>
          <w:bCs/>
          <w:sz w:val="24"/>
          <w:szCs w:val="24"/>
        </w:rPr>
        <w:t>1000 Trial Batch 2:</w:t>
      </w:r>
    </w:p>
    <w:p w:rsidR="43A02561" w:rsidP="43A02561" w:rsidRDefault="43A02561" w14:paraId="7DBE6276" w14:textId="0144E943">
      <w:pPr>
        <w:spacing w:line="270" w:lineRule="exact"/>
        <w:jc w:val="center"/>
        <w:rPr>
          <w:rFonts w:ascii="Calibri" w:hAnsi="Calibri" w:eastAsia="Calibri" w:cs="Calibri"/>
          <w:sz w:val="22"/>
          <w:szCs w:val="22"/>
        </w:rPr>
      </w:pPr>
    </w:p>
    <w:p w:rsidR="1C45EFC1" w:rsidP="43A02561" w:rsidRDefault="1C45EFC1" w14:paraId="39CF9FB5" w14:textId="726F0977">
      <w:pPr>
        <w:jc w:val="center"/>
      </w:pPr>
      <w:r>
        <w:rPr>
          <w:noProof/>
        </w:rPr>
        <w:lastRenderedPageBreak/>
        <w:drawing>
          <wp:inline distT="0" distB="0" distL="0" distR="0" wp14:anchorId="03359336" wp14:editId="2797AD5E">
            <wp:extent cx="5774267" cy="3248025"/>
            <wp:effectExtent l="0" t="0" r="0" b="0"/>
            <wp:docPr id="841084203" name="Picture 841084203" descr="450 &#10;400 &#10;350 &#10;300 &#10;250 &#10;200 &#10;150 &#10;1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74267" cy="3248025"/>
                    </a:xfrm>
                    <a:prstGeom prst="rect">
                      <a:avLst/>
                    </a:prstGeom>
                  </pic:spPr>
                </pic:pic>
              </a:graphicData>
            </a:graphic>
          </wp:inline>
        </w:drawing>
      </w:r>
    </w:p>
    <w:p w:rsidR="2CABBDE8" w:rsidP="43A02561" w:rsidRDefault="2CABBDE8" w14:paraId="211253BF" w14:textId="343C51FD">
      <w:pPr>
        <w:jc w:val="cente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Figure 2</w:t>
      </w:r>
      <w:r w:rsidRPr="43A02561" w:rsidR="5136E269">
        <w:rPr>
          <w:rFonts w:ascii="Palatino Linotype" w:hAnsi="Palatino Linotype" w:eastAsia="Palatino Linotype" w:cs="Palatino Linotype"/>
          <w:sz w:val="24"/>
          <w:szCs w:val="24"/>
        </w:rPr>
        <w:t>6</w:t>
      </w:r>
      <w:r w:rsidRPr="43A02561">
        <w:rPr>
          <w:rFonts w:ascii="Palatino Linotype" w:hAnsi="Palatino Linotype" w:eastAsia="Palatino Linotype" w:cs="Palatino Linotype"/>
          <w:sz w:val="24"/>
          <w:szCs w:val="24"/>
        </w:rPr>
        <w:t>: Spec 1.1.2 1000-Trial Batch 2 [2</w:t>
      </w:r>
      <w:r w:rsidRPr="43A02561" w:rsidR="524B7A27">
        <w:rPr>
          <w:rFonts w:ascii="Palatino Linotype" w:hAnsi="Palatino Linotype" w:eastAsia="Palatino Linotype" w:cs="Palatino Linotype"/>
          <w:sz w:val="24"/>
          <w:szCs w:val="24"/>
        </w:rPr>
        <w:t>6</w:t>
      </w:r>
      <w:r w:rsidRPr="43A02561">
        <w:rPr>
          <w:rFonts w:ascii="Palatino Linotype" w:hAnsi="Palatino Linotype" w:eastAsia="Palatino Linotype" w:cs="Palatino Linotype"/>
          <w:sz w:val="24"/>
          <w:szCs w:val="24"/>
        </w:rPr>
        <w:t>]</w:t>
      </w:r>
    </w:p>
    <w:p w:rsidR="43A02561" w:rsidP="43A02561" w:rsidRDefault="43A02561" w14:paraId="0897A022" w14:textId="24F2C21B">
      <w:pPr>
        <w:jc w:val="center"/>
      </w:pPr>
    </w:p>
    <w:p w:rsidR="43A02561" w:rsidP="43A02561" w:rsidRDefault="43A02561" w14:paraId="29063CB1" w14:textId="71C7BB08">
      <w:pPr>
        <w:spacing w:line="270" w:lineRule="exact"/>
        <w:jc w:val="center"/>
        <w:rPr>
          <w:rFonts w:ascii="Calibri" w:hAnsi="Calibri" w:eastAsia="Calibri" w:cs="Calibri"/>
          <w:sz w:val="22"/>
          <w:szCs w:val="22"/>
        </w:rPr>
      </w:pPr>
    </w:p>
    <w:p w:rsidR="43A02561" w:rsidP="43A02561" w:rsidRDefault="43A02561" w14:paraId="20C7A8FC" w14:textId="41E1E4ED">
      <w:pPr>
        <w:spacing w:line="270" w:lineRule="exact"/>
        <w:jc w:val="center"/>
        <w:rPr>
          <w:rFonts w:ascii="Calibri" w:hAnsi="Calibri" w:eastAsia="Calibri" w:cs="Calibri"/>
          <w:sz w:val="22"/>
          <w:szCs w:val="22"/>
        </w:rPr>
      </w:pPr>
    </w:p>
    <w:p w:rsidR="1C45EFC1" w:rsidP="43A02561" w:rsidRDefault="1C45EFC1" w14:paraId="6B9D01A0" w14:textId="79CE4E02">
      <w:pPr>
        <w:spacing w:line="270" w:lineRule="exact"/>
        <w:jc w:val="center"/>
        <w:rPr>
          <w:rFonts w:ascii="Calibri" w:hAnsi="Calibri" w:eastAsia="Calibri" w:cs="Calibri"/>
          <w:sz w:val="24"/>
          <w:szCs w:val="24"/>
        </w:rPr>
      </w:pPr>
      <w:r w:rsidRPr="43A02561">
        <w:rPr>
          <w:rFonts w:ascii="Palatino Linotype" w:hAnsi="Palatino Linotype" w:eastAsia="Palatino Linotype" w:cs="Palatino Linotype"/>
          <w:b/>
          <w:bCs/>
          <w:sz w:val="24"/>
          <w:szCs w:val="24"/>
        </w:rPr>
        <w:t>1000 Trial Batch 3:</w:t>
      </w:r>
    </w:p>
    <w:p w:rsidR="43A02561" w:rsidP="43A02561" w:rsidRDefault="43A02561" w14:paraId="553491F1" w14:textId="3DFB9164">
      <w:pPr>
        <w:spacing w:line="270" w:lineRule="exact"/>
        <w:jc w:val="center"/>
        <w:rPr>
          <w:rFonts w:ascii="Calibri" w:hAnsi="Calibri" w:eastAsia="Calibri" w:cs="Calibri"/>
          <w:sz w:val="22"/>
          <w:szCs w:val="22"/>
        </w:rPr>
      </w:pPr>
    </w:p>
    <w:p w:rsidR="1C45EFC1" w:rsidP="43A02561" w:rsidRDefault="1C45EFC1" w14:paraId="54244043" w14:textId="7DBC70FE">
      <w:pPr>
        <w:jc w:val="center"/>
        <w:rPr>
          <w:rFonts w:ascii="Palatino Linotype" w:hAnsi="Palatino Linotype" w:eastAsia="Palatino Linotype" w:cs="Palatino Linotype"/>
          <w:sz w:val="24"/>
          <w:szCs w:val="24"/>
        </w:rPr>
      </w:pPr>
      <w:r>
        <w:rPr>
          <w:noProof/>
        </w:rPr>
        <w:drawing>
          <wp:inline distT="0" distB="0" distL="0" distR="0" wp14:anchorId="115577AB" wp14:editId="4461B313">
            <wp:extent cx="5836708" cy="3283148"/>
            <wp:effectExtent l="0" t="0" r="0" b="0"/>
            <wp:docPr id="1838664583" name="Picture 1838664583" descr="Q Q &#10;400 &#10;350 &#10;300 &#10;250 &#10;200 &#10;150 &#10;1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836708" cy="3283148"/>
                    </a:xfrm>
                    <a:prstGeom prst="rect">
                      <a:avLst/>
                    </a:prstGeom>
                  </pic:spPr>
                </pic:pic>
              </a:graphicData>
            </a:graphic>
          </wp:inline>
        </w:drawing>
      </w:r>
      <w:r w:rsidRPr="43A02561" w:rsidR="0F265DC7">
        <w:rPr>
          <w:rFonts w:ascii="Palatino Linotype" w:hAnsi="Palatino Linotype" w:eastAsia="Palatino Linotype" w:cs="Palatino Linotype"/>
          <w:sz w:val="24"/>
          <w:szCs w:val="24"/>
        </w:rPr>
        <w:t>Figure 2</w:t>
      </w:r>
      <w:r w:rsidRPr="43A02561" w:rsidR="50391D4B">
        <w:rPr>
          <w:rFonts w:ascii="Palatino Linotype" w:hAnsi="Palatino Linotype" w:eastAsia="Palatino Linotype" w:cs="Palatino Linotype"/>
          <w:sz w:val="24"/>
          <w:szCs w:val="24"/>
        </w:rPr>
        <w:t>7</w:t>
      </w:r>
      <w:r w:rsidRPr="43A02561" w:rsidR="0F265DC7">
        <w:rPr>
          <w:rFonts w:ascii="Palatino Linotype" w:hAnsi="Palatino Linotype" w:eastAsia="Palatino Linotype" w:cs="Palatino Linotype"/>
          <w:sz w:val="24"/>
          <w:szCs w:val="24"/>
        </w:rPr>
        <w:t>: Spec 1.1.2 1000-Trial Batch 3 [2</w:t>
      </w:r>
      <w:r w:rsidRPr="43A02561" w:rsidR="27CA3F17">
        <w:rPr>
          <w:rFonts w:ascii="Palatino Linotype" w:hAnsi="Palatino Linotype" w:eastAsia="Palatino Linotype" w:cs="Palatino Linotype"/>
          <w:sz w:val="24"/>
          <w:szCs w:val="24"/>
        </w:rPr>
        <w:t>7</w:t>
      </w:r>
      <w:r w:rsidRPr="43A02561" w:rsidR="0F265DC7">
        <w:rPr>
          <w:rFonts w:ascii="Palatino Linotype" w:hAnsi="Palatino Linotype" w:eastAsia="Palatino Linotype" w:cs="Palatino Linotype"/>
          <w:sz w:val="24"/>
          <w:szCs w:val="24"/>
        </w:rPr>
        <w:t>]</w:t>
      </w:r>
    </w:p>
    <w:p w:rsidR="43A02561" w:rsidP="43A02561" w:rsidRDefault="43A02561" w14:paraId="4B3D61B4" w14:textId="1A2723A4">
      <w:pPr>
        <w:jc w:val="center"/>
      </w:pPr>
    </w:p>
    <w:p w:rsidR="43A02561" w:rsidP="43A02561" w:rsidRDefault="43A02561" w14:paraId="04726092" w14:textId="46C43E6D">
      <w:pPr>
        <w:spacing w:line="270" w:lineRule="exact"/>
        <w:rPr>
          <w:rFonts w:ascii="Calibri" w:hAnsi="Calibri" w:eastAsia="Calibri" w:cs="Calibri"/>
          <w:sz w:val="22"/>
          <w:szCs w:val="22"/>
        </w:rPr>
      </w:pPr>
    </w:p>
    <w:p w:rsidR="0F265DC7" w:rsidP="43A02561" w:rsidRDefault="0F265DC7" w14:paraId="22E7B6DB" w14:textId="152FDB49">
      <w:pPr>
        <w:spacing w:line="270" w:lineRule="exact"/>
        <w:ind w:firstLine="720"/>
        <w:rPr>
          <w:rFonts w:ascii="Palatino Linotype" w:hAnsi="Palatino Linotype" w:eastAsia="Palatino Linotype" w:cs="Palatino Linotype"/>
          <w:sz w:val="24"/>
          <w:szCs w:val="24"/>
        </w:rPr>
      </w:pPr>
      <w:r w:rsidRPr="474386DC" w:rsidR="0F265DC7">
        <w:rPr>
          <w:rFonts w:ascii="Palatino Linotype" w:hAnsi="Palatino Linotype" w:eastAsia="Palatino Linotype" w:cs="Palatino Linotype"/>
          <w:sz w:val="24"/>
          <w:szCs w:val="24"/>
        </w:rPr>
        <w:t xml:space="preserve">The data collected from this verification process is </w:t>
      </w:r>
      <w:commentRangeStart w:id="194"/>
      <w:r w:rsidRPr="474386DC" w:rsidR="0F265DC7">
        <w:rPr>
          <w:rFonts w:ascii="Palatino Linotype" w:hAnsi="Palatino Linotype" w:eastAsia="Palatino Linotype" w:cs="Palatino Linotype"/>
          <w:sz w:val="24"/>
          <w:szCs w:val="24"/>
        </w:rPr>
        <w:t xml:space="preserve">convincing evidence </w:t>
      </w:r>
      <w:commentRangeEnd w:id="194"/>
      <w:r>
        <w:rPr>
          <w:rStyle w:val="CommentReference"/>
        </w:rPr>
        <w:commentReference w:id="194"/>
      </w:r>
      <w:r w:rsidRPr="474386DC" w:rsidR="0F265DC7">
        <w:rPr>
          <w:rFonts w:ascii="Palatino Linotype" w:hAnsi="Palatino Linotype" w:eastAsia="Palatino Linotype" w:cs="Palatino Linotype"/>
          <w:sz w:val="24"/>
          <w:szCs w:val="24"/>
        </w:rPr>
        <w:t>that the system’s digital filter solution can reliably differentiate between 1 kHz gaps.</w:t>
      </w:r>
      <w:r w:rsidRPr="474386DC" w:rsidR="1F09C1D7">
        <w:rPr>
          <w:rFonts w:ascii="Palatino Linotype" w:hAnsi="Palatino Linotype" w:eastAsia="Palatino Linotype" w:cs="Palatino Linotype"/>
          <w:sz w:val="24"/>
          <w:szCs w:val="24"/>
        </w:rPr>
        <w:t xml:space="preserve"> The histograms routinely show that most input ratios are close to 1. This means that the amplitude of the </w:t>
      </w:r>
      <w:r w:rsidRPr="474386DC" w:rsidR="6C30D587">
        <w:rPr>
          <w:rFonts w:ascii="Palatino Linotype" w:hAnsi="Palatino Linotype" w:eastAsia="Palatino Linotype" w:cs="Palatino Linotype"/>
          <w:sz w:val="24"/>
          <w:szCs w:val="24"/>
        </w:rPr>
        <w:t xml:space="preserve">frequency </w:t>
      </w:r>
      <w:r w:rsidRPr="474386DC" w:rsidR="1F09C1D7">
        <w:rPr>
          <w:rFonts w:ascii="Palatino Linotype" w:hAnsi="Palatino Linotype" w:eastAsia="Palatino Linotype" w:cs="Palatino Linotype"/>
          <w:sz w:val="24"/>
          <w:szCs w:val="24"/>
        </w:rPr>
        <w:t xml:space="preserve">being filtered </w:t>
      </w:r>
      <w:r w:rsidRPr="474386DC" w:rsidR="1F09C1D7">
        <w:rPr>
          <w:rFonts w:ascii="Palatino Linotype" w:hAnsi="Palatino Linotype" w:eastAsia="Palatino Linotype" w:cs="Palatino Linotype"/>
          <w:sz w:val="24"/>
          <w:szCs w:val="24"/>
        </w:rPr>
        <w:t xml:space="preserve">for </w:t>
      </w:r>
      <w:r w:rsidRPr="474386DC" w:rsidR="0D629511">
        <w:rPr>
          <w:rFonts w:ascii="Palatino Linotype" w:hAnsi="Palatino Linotype" w:eastAsia="Palatino Linotype" w:cs="Palatino Linotype"/>
          <w:sz w:val="24"/>
          <w:szCs w:val="24"/>
        </w:rPr>
        <w:t>has</w:t>
      </w:r>
      <w:r w:rsidRPr="474386DC" w:rsidR="1F09C1D7">
        <w:rPr>
          <w:rFonts w:ascii="Palatino Linotype" w:hAnsi="Palatino Linotype" w:eastAsia="Palatino Linotype" w:cs="Palatino Linotype"/>
          <w:sz w:val="24"/>
          <w:szCs w:val="24"/>
        </w:rPr>
        <w:t xml:space="preserve"> close to, if no</w:t>
      </w:r>
      <w:r w:rsidRPr="474386DC" w:rsidR="44EE5F80">
        <w:rPr>
          <w:rFonts w:ascii="Palatino Linotype" w:hAnsi="Palatino Linotype" w:eastAsia="Palatino Linotype" w:cs="Palatino Linotype"/>
          <w:sz w:val="24"/>
          <w:szCs w:val="24"/>
        </w:rPr>
        <w:t>t the</w:t>
      </w:r>
      <w:r w:rsidRPr="474386DC" w:rsidR="02CDA0CB">
        <w:rPr>
          <w:rFonts w:ascii="Palatino Linotype" w:hAnsi="Palatino Linotype" w:eastAsia="Palatino Linotype" w:cs="Palatino Linotype"/>
          <w:sz w:val="24"/>
          <w:szCs w:val="24"/>
        </w:rPr>
        <w:t xml:space="preserve"> </w:t>
      </w:r>
      <w:r w:rsidRPr="474386DC" w:rsidR="44EE5F80">
        <w:rPr>
          <w:rFonts w:ascii="Palatino Linotype" w:hAnsi="Palatino Linotype" w:eastAsia="Palatino Linotype" w:cs="Palatino Linotype"/>
          <w:sz w:val="24"/>
          <w:szCs w:val="24"/>
        </w:rPr>
        <w:t xml:space="preserve">highest amplitude </w:t>
      </w:r>
      <w:r w:rsidRPr="474386DC" w:rsidR="44EE5F80">
        <w:rPr>
          <w:rFonts w:ascii="Palatino Linotype" w:hAnsi="Palatino Linotype" w:eastAsia="Palatino Linotype" w:cs="Palatino Linotype"/>
          <w:sz w:val="24"/>
          <w:szCs w:val="24"/>
        </w:rPr>
        <w:t>component</w:t>
      </w:r>
      <w:r w:rsidRPr="474386DC" w:rsidR="44EE5F80">
        <w:rPr>
          <w:rFonts w:ascii="Palatino Linotype" w:hAnsi="Palatino Linotype" w:eastAsia="Palatino Linotype" w:cs="Palatino Linotype"/>
          <w:sz w:val="24"/>
          <w:szCs w:val="24"/>
        </w:rPr>
        <w:t xml:space="preserve"> of the generated signal</w:t>
      </w:r>
      <w:r w:rsidRPr="474386DC" w:rsidR="7B196903">
        <w:rPr>
          <w:rFonts w:ascii="Palatino Linotype" w:hAnsi="Palatino Linotype" w:eastAsia="Palatino Linotype" w:cs="Palatino Linotype"/>
          <w:sz w:val="24"/>
          <w:szCs w:val="24"/>
        </w:rPr>
        <w:t>. This is okay, because the histogr</w:t>
      </w:r>
      <w:r w:rsidRPr="474386DC" w:rsidR="5E32D92A">
        <w:rPr>
          <w:rFonts w:ascii="Palatino Linotype" w:hAnsi="Palatino Linotype" w:eastAsia="Palatino Linotype" w:cs="Palatino Linotype"/>
          <w:sz w:val="24"/>
          <w:szCs w:val="24"/>
        </w:rPr>
        <w:t xml:space="preserve">am also shows that the filter is </w:t>
      </w:r>
      <w:r w:rsidRPr="474386DC" w:rsidR="6C181DFB">
        <w:rPr>
          <w:rFonts w:ascii="Palatino Linotype" w:hAnsi="Palatino Linotype" w:eastAsia="Palatino Linotype" w:cs="Palatino Linotype"/>
          <w:sz w:val="24"/>
          <w:szCs w:val="24"/>
        </w:rPr>
        <w:t xml:space="preserve">also </w:t>
      </w:r>
      <w:r w:rsidRPr="474386DC" w:rsidR="5E32D92A">
        <w:rPr>
          <w:rFonts w:ascii="Palatino Linotype" w:hAnsi="Palatino Linotype" w:eastAsia="Palatino Linotype" w:cs="Palatino Linotype"/>
          <w:sz w:val="24"/>
          <w:szCs w:val="24"/>
        </w:rPr>
        <w:t>successful when the input ratio approaches zero</w:t>
      </w:r>
      <w:r w:rsidRPr="474386DC" w:rsidR="2A127AAC">
        <w:rPr>
          <w:rFonts w:ascii="Palatino Linotype" w:hAnsi="Palatino Linotype" w:eastAsia="Palatino Linotype" w:cs="Palatino Linotype"/>
          <w:sz w:val="24"/>
          <w:szCs w:val="24"/>
        </w:rPr>
        <w:t xml:space="preserve">, meaning that the amplitude of the desired frequency </w:t>
      </w:r>
      <w:r w:rsidRPr="474386DC" w:rsidR="2A127AAC">
        <w:rPr>
          <w:rFonts w:ascii="Palatino Linotype" w:hAnsi="Palatino Linotype" w:eastAsia="Palatino Linotype" w:cs="Palatino Linotype"/>
          <w:sz w:val="24"/>
          <w:szCs w:val="24"/>
        </w:rPr>
        <w:t>comp</w:t>
      </w:r>
      <w:r w:rsidRPr="474386DC" w:rsidR="7B0CB575">
        <w:rPr>
          <w:rFonts w:ascii="Palatino Linotype" w:hAnsi="Palatino Linotype" w:eastAsia="Palatino Linotype" w:cs="Palatino Linotype"/>
          <w:sz w:val="24"/>
          <w:szCs w:val="24"/>
        </w:rPr>
        <w:t>o</w:t>
      </w:r>
      <w:r w:rsidRPr="474386DC" w:rsidR="2A127AAC">
        <w:rPr>
          <w:rFonts w:ascii="Palatino Linotype" w:hAnsi="Palatino Linotype" w:eastAsia="Palatino Linotype" w:cs="Palatino Linotype"/>
          <w:sz w:val="24"/>
          <w:szCs w:val="24"/>
        </w:rPr>
        <w:t>nent</w:t>
      </w:r>
      <w:r w:rsidRPr="474386DC" w:rsidR="2A127AAC">
        <w:rPr>
          <w:rFonts w:ascii="Palatino Linotype" w:hAnsi="Palatino Linotype" w:eastAsia="Palatino Linotype" w:cs="Palatino Linotype"/>
          <w:sz w:val="24"/>
          <w:szCs w:val="24"/>
        </w:rPr>
        <w:t xml:space="preserve"> </w:t>
      </w:r>
      <w:r w:rsidRPr="474386DC" w:rsidR="2A127AAC">
        <w:rPr>
          <w:rFonts w:ascii="Palatino Linotype" w:hAnsi="Palatino Linotype" w:eastAsia="Palatino Linotype" w:cs="Palatino Linotype"/>
          <w:sz w:val="24"/>
          <w:szCs w:val="24"/>
        </w:rPr>
        <w:t>i</w:t>
      </w:r>
      <w:r w:rsidRPr="474386DC" w:rsidR="38D2A72B">
        <w:rPr>
          <w:rFonts w:ascii="Palatino Linotype" w:hAnsi="Palatino Linotype" w:eastAsia="Palatino Linotype" w:cs="Palatino Linotype"/>
          <w:sz w:val="24"/>
          <w:szCs w:val="24"/>
        </w:rPr>
        <w:t>s</w:t>
      </w:r>
      <w:r w:rsidRPr="474386DC" w:rsidR="2A127AAC">
        <w:rPr>
          <w:rFonts w:ascii="Palatino Linotype" w:hAnsi="Palatino Linotype" w:eastAsia="Palatino Linotype" w:cs="Palatino Linotype"/>
          <w:sz w:val="24"/>
          <w:szCs w:val="24"/>
        </w:rPr>
        <w:t xml:space="preserve"> 10% or less than that of the highest amplitude frequency component</w:t>
      </w:r>
      <w:r w:rsidRPr="474386DC" w:rsidR="5E32D92A">
        <w:rPr>
          <w:rFonts w:ascii="Palatino Linotype" w:hAnsi="Palatino Linotype" w:eastAsia="Palatino Linotype" w:cs="Palatino Linotype"/>
          <w:sz w:val="24"/>
          <w:szCs w:val="24"/>
        </w:rPr>
        <w:t>.</w:t>
      </w:r>
      <w:r w:rsidRPr="474386DC" w:rsidR="5E32D92A">
        <w:rPr>
          <w:rFonts w:ascii="Palatino Linotype" w:hAnsi="Palatino Linotype" w:eastAsia="Palatino Linotype" w:cs="Palatino Linotype"/>
          <w:sz w:val="24"/>
          <w:szCs w:val="24"/>
        </w:rPr>
        <w:t xml:space="preserve"> </w:t>
      </w:r>
      <w:r w:rsidRPr="474386DC" w:rsidR="7D3FBE29">
        <w:rPr>
          <w:rFonts w:ascii="Palatino Linotype" w:hAnsi="Palatino Linotype" w:eastAsia="Palatino Linotype" w:cs="Palatino Linotype"/>
          <w:sz w:val="24"/>
          <w:szCs w:val="24"/>
        </w:rPr>
        <w:t xml:space="preserve"> </w:t>
      </w:r>
      <w:r w:rsidRPr="474386DC" w:rsidR="5E32D92A">
        <w:rPr>
          <w:rFonts w:ascii="Palatino Linotype" w:hAnsi="Palatino Linotype" w:eastAsia="Palatino Linotype" w:cs="Palatino Linotype"/>
          <w:sz w:val="24"/>
          <w:szCs w:val="24"/>
        </w:rPr>
        <w:t>I</w:t>
      </w:r>
      <w:r w:rsidRPr="474386DC" w:rsidR="5E32D92A">
        <w:rPr>
          <w:rFonts w:ascii="Palatino Linotype" w:hAnsi="Palatino Linotype" w:eastAsia="Palatino Linotype" w:cs="Palatino Linotype"/>
          <w:sz w:val="24"/>
          <w:szCs w:val="24"/>
        </w:rPr>
        <w:t xml:space="preserve">t is important that the filter be successful despite </w:t>
      </w:r>
      <w:r w:rsidRPr="474386DC" w:rsidR="5AF8716B">
        <w:rPr>
          <w:rFonts w:ascii="Palatino Linotype" w:hAnsi="Palatino Linotype" w:eastAsia="Palatino Linotype" w:cs="Palatino Linotype"/>
          <w:sz w:val="24"/>
          <w:szCs w:val="24"/>
        </w:rPr>
        <w:t>what the amplitudes of other signal frequency components may be.</w:t>
      </w:r>
      <w:r w:rsidRPr="474386DC" w:rsidR="6C47706C">
        <w:rPr>
          <w:rFonts w:ascii="Palatino Linotype" w:hAnsi="Palatino Linotype" w:eastAsia="Palatino Linotype" w:cs="Palatino Linotype"/>
          <w:sz w:val="24"/>
          <w:szCs w:val="24"/>
        </w:rPr>
        <w:t xml:space="preserve"> </w:t>
      </w:r>
      <w:r w:rsidRPr="474386DC" w:rsidR="6D99C95B">
        <w:rPr>
          <w:rFonts w:ascii="Palatino Linotype" w:hAnsi="Palatino Linotype" w:eastAsia="Palatino Linotype" w:cs="Palatino Linotype"/>
          <w:sz w:val="24"/>
          <w:szCs w:val="24"/>
        </w:rPr>
        <w:t xml:space="preserve">Across three batches of 1000 trials, the filter was able to isolate the desired frequency data 100% of the time, </w:t>
      </w:r>
      <w:r w:rsidRPr="474386DC" w:rsidR="30FC08DB">
        <w:rPr>
          <w:rFonts w:ascii="Palatino Linotype" w:hAnsi="Palatino Linotype" w:eastAsia="Palatino Linotype" w:cs="Palatino Linotype"/>
          <w:sz w:val="24"/>
          <w:szCs w:val="24"/>
        </w:rPr>
        <w:t>despite</w:t>
      </w:r>
      <w:r w:rsidRPr="474386DC" w:rsidR="6D99C95B">
        <w:rPr>
          <w:rFonts w:ascii="Palatino Linotype" w:hAnsi="Palatino Linotype" w:eastAsia="Palatino Linotype" w:cs="Palatino Linotype"/>
          <w:sz w:val="24"/>
          <w:szCs w:val="24"/>
        </w:rPr>
        <w:t xml:space="preserve"> the conditions. </w:t>
      </w:r>
      <w:r w:rsidRPr="474386DC" w:rsidR="6C47706C">
        <w:rPr>
          <w:rFonts w:ascii="Palatino Linotype" w:hAnsi="Palatino Linotype" w:eastAsia="Palatino Linotype" w:cs="Palatino Linotype"/>
          <w:sz w:val="24"/>
          <w:szCs w:val="24"/>
        </w:rPr>
        <w:t xml:space="preserve">Although these tests </w:t>
      </w:r>
      <w:r w:rsidRPr="474386DC" w:rsidR="164E1305">
        <w:rPr>
          <w:rFonts w:ascii="Palatino Linotype" w:hAnsi="Palatino Linotype" w:eastAsia="Palatino Linotype" w:cs="Palatino Linotype"/>
          <w:sz w:val="24"/>
          <w:szCs w:val="24"/>
        </w:rPr>
        <w:t>were</w:t>
      </w:r>
      <w:r w:rsidRPr="474386DC" w:rsidR="6C47706C">
        <w:rPr>
          <w:rFonts w:ascii="Palatino Linotype" w:hAnsi="Palatino Linotype" w:eastAsia="Palatino Linotype" w:cs="Palatino Linotype"/>
          <w:sz w:val="24"/>
          <w:szCs w:val="24"/>
        </w:rPr>
        <w:t xml:space="preserve"> conducted using perfect simulated data, </w:t>
      </w:r>
      <w:r w:rsidRPr="474386DC" w:rsidR="6EFFE302">
        <w:rPr>
          <w:rFonts w:ascii="Palatino Linotype" w:hAnsi="Palatino Linotype" w:eastAsia="Palatino Linotype" w:cs="Palatino Linotype"/>
          <w:sz w:val="24"/>
          <w:szCs w:val="24"/>
        </w:rPr>
        <w:t xml:space="preserve">they </w:t>
      </w:r>
      <w:r w:rsidRPr="474386DC" w:rsidR="6EFFE302">
        <w:rPr>
          <w:rFonts w:ascii="Palatino Linotype" w:hAnsi="Palatino Linotype" w:eastAsia="Palatino Linotype" w:cs="Palatino Linotype"/>
          <w:sz w:val="24"/>
          <w:szCs w:val="24"/>
        </w:rPr>
        <w:t>p</w:t>
      </w:r>
      <w:r w:rsidRPr="474386DC" w:rsidR="6EFFE302">
        <w:rPr>
          <w:rFonts w:ascii="Palatino Linotype" w:hAnsi="Palatino Linotype" w:eastAsia="Palatino Linotype" w:cs="Palatino Linotype"/>
          <w:sz w:val="24"/>
          <w:szCs w:val="24"/>
        </w:rPr>
        <w:t>rovided</w:t>
      </w:r>
      <w:r w:rsidRPr="474386DC" w:rsidR="6EFFE302">
        <w:rPr>
          <w:rFonts w:ascii="Palatino Linotype" w:hAnsi="Palatino Linotype" w:eastAsia="Palatino Linotype" w:cs="Palatino Linotype"/>
          <w:sz w:val="24"/>
          <w:szCs w:val="24"/>
        </w:rPr>
        <w:t xml:space="preserve"> </w:t>
      </w:r>
      <w:r w:rsidRPr="474386DC" w:rsidR="6EFFE302">
        <w:rPr>
          <w:rFonts w:ascii="Palatino Linotype" w:hAnsi="Palatino Linotype" w:eastAsia="Palatino Linotype" w:cs="Palatino Linotype"/>
          <w:sz w:val="24"/>
          <w:szCs w:val="24"/>
        </w:rPr>
        <w:t xml:space="preserve">the necessary data to </w:t>
      </w:r>
      <w:r w:rsidRPr="474386DC" w:rsidR="6EFFE302">
        <w:rPr>
          <w:rFonts w:ascii="Palatino Linotype" w:hAnsi="Palatino Linotype" w:eastAsia="Palatino Linotype" w:cs="Palatino Linotype"/>
          <w:sz w:val="24"/>
          <w:szCs w:val="24"/>
        </w:rPr>
        <w:t>conclude</w:t>
      </w:r>
      <w:r w:rsidRPr="474386DC" w:rsidR="6EFFE302">
        <w:rPr>
          <w:rFonts w:ascii="Palatino Linotype" w:hAnsi="Palatino Linotype" w:eastAsia="Palatino Linotype" w:cs="Palatino Linotype"/>
          <w:sz w:val="24"/>
          <w:szCs w:val="24"/>
        </w:rPr>
        <w:t xml:space="preserve"> that the filter would </w:t>
      </w:r>
      <w:r w:rsidRPr="474386DC" w:rsidR="6EFFE302">
        <w:rPr>
          <w:rFonts w:ascii="Palatino Linotype" w:hAnsi="Palatino Linotype" w:eastAsia="Palatino Linotype" w:cs="Palatino Linotype"/>
          <w:sz w:val="24"/>
          <w:szCs w:val="24"/>
        </w:rPr>
        <w:t>perform</w:t>
      </w:r>
      <w:r w:rsidRPr="474386DC" w:rsidR="6EFFE302">
        <w:rPr>
          <w:rFonts w:ascii="Palatino Linotype" w:hAnsi="Palatino Linotype" w:eastAsia="Palatino Linotype" w:cs="Palatino Linotype"/>
          <w:sz w:val="24"/>
          <w:szCs w:val="24"/>
        </w:rPr>
        <w:t xml:space="preserve"> to its specification during system-level testing.</w:t>
      </w:r>
    </w:p>
    <w:p w:rsidR="43A02561" w:rsidP="43A02561" w:rsidRDefault="43A02561" w14:paraId="28BBDCFC" w14:textId="7AAE82A7">
      <w:pPr>
        <w:spacing w:line="259" w:lineRule="auto"/>
        <w:rPr>
          <w:rFonts w:ascii="Palatino Linotype" w:hAnsi="Palatino Linotype" w:eastAsia="Palatino Linotype" w:cs="Palatino Linotype"/>
          <w:i/>
          <w:iCs/>
          <w:sz w:val="27"/>
          <w:szCs w:val="27"/>
        </w:rPr>
      </w:pPr>
    </w:p>
    <w:p w:rsidR="43A02561" w:rsidP="43A02561" w:rsidRDefault="43A02561" w14:paraId="1B513AC6" w14:textId="2C8AF060">
      <w:pPr>
        <w:spacing w:line="259" w:lineRule="auto"/>
        <w:rPr>
          <w:rFonts w:ascii="Palatino Linotype" w:hAnsi="Palatino Linotype" w:eastAsia="Palatino Linotype" w:cs="Palatino Linotype"/>
          <w:sz w:val="24"/>
          <w:szCs w:val="24"/>
        </w:rPr>
      </w:pPr>
    </w:p>
    <w:p w:rsidR="0CA83AE5" w:rsidP="43A02561" w:rsidRDefault="0CA83AE5" w14:paraId="7719C6F6" w14:textId="1C3C57A3">
      <w:pPr>
        <w:spacing w:line="259" w:lineRule="auto"/>
        <w:rPr>
          <w:rFonts w:ascii="Palatino Linotype" w:hAnsi="Palatino Linotype" w:eastAsia="Palatino Linotype" w:cs="Palatino Linotype"/>
          <w:i/>
          <w:iCs/>
          <w:sz w:val="27"/>
          <w:szCs w:val="27"/>
        </w:rPr>
      </w:pPr>
      <w:r w:rsidRPr="43A02561">
        <w:rPr>
          <w:rFonts w:ascii="Palatino Linotype" w:hAnsi="Palatino Linotype" w:eastAsia="Palatino Linotype" w:cs="Palatino Linotype"/>
          <w:i/>
          <w:iCs/>
          <w:sz w:val="27"/>
          <w:szCs w:val="27"/>
        </w:rPr>
        <w:t>4.1.</w:t>
      </w:r>
      <w:r w:rsidRPr="43A02561" w:rsidR="3D757426">
        <w:rPr>
          <w:rFonts w:ascii="Palatino Linotype" w:hAnsi="Palatino Linotype" w:eastAsia="Palatino Linotype" w:cs="Palatino Linotype"/>
          <w:i/>
          <w:iCs/>
          <w:sz w:val="27"/>
          <w:szCs w:val="27"/>
        </w:rPr>
        <w:t>2</w:t>
      </w:r>
      <w:r w:rsidRPr="43A02561">
        <w:rPr>
          <w:rFonts w:ascii="Palatino Linotype" w:hAnsi="Palatino Linotype" w:eastAsia="Palatino Linotype" w:cs="Palatino Linotype"/>
          <w:i/>
          <w:iCs/>
          <w:sz w:val="27"/>
          <w:szCs w:val="27"/>
        </w:rPr>
        <w:t xml:space="preserve"> Spec</w:t>
      </w:r>
      <w:r w:rsidRPr="43A02561" w:rsidR="6651117F">
        <w:rPr>
          <w:rFonts w:ascii="Palatino Linotype" w:hAnsi="Palatino Linotype" w:eastAsia="Palatino Linotype" w:cs="Palatino Linotype"/>
          <w:i/>
          <w:iCs/>
          <w:sz w:val="27"/>
          <w:szCs w:val="27"/>
        </w:rPr>
        <w:t xml:space="preserve"> </w:t>
      </w:r>
      <w:r w:rsidRPr="43A02561">
        <w:rPr>
          <w:rFonts w:ascii="Palatino Linotype" w:hAnsi="Palatino Linotype" w:eastAsia="Palatino Linotype" w:cs="Palatino Linotype"/>
          <w:i/>
          <w:iCs/>
          <w:sz w:val="27"/>
          <w:szCs w:val="27"/>
        </w:rPr>
        <w:t>1.2.1</w:t>
      </w:r>
    </w:p>
    <w:p w:rsidR="43A02561" w:rsidP="43A02561" w:rsidRDefault="43A02561" w14:paraId="5E6C2A56" w14:textId="5AE4BC04">
      <w:pPr>
        <w:spacing w:line="259" w:lineRule="auto"/>
        <w:rPr>
          <w:rFonts w:ascii="Palatino Linotype" w:hAnsi="Palatino Linotype" w:eastAsia="Palatino Linotype" w:cs="Palatino Linotype"/>
          <w:sz w:val="24"/>
          <w:szCs w:val="24"/>
        </w:rPr>
      </w:pPr>
    </w:p>
    <w:p w:rsidR="029F7CD4" w:rsidP="78E4F89D" w:rsidRDefault="7F5963BD" w14:paraId="7E1C3FF3" w14:textId="40D84512">
      <w:pPr>
        <w:spacing w:line="270" w:lineRule="exact"/>
        <w:ind w:firstLine="720"/>
        <w:rPr>
          <w:rFonts w:ascii="Palatino Linotype" w:hAnsi="Palatino Linotype" w:eastAsia="Palatino Linotype" w:cs="Palatino Linotype"/>
          <w:sz w:val="24"/>
          <w:szCs w:val="24"/>
        </w:rPr>
      </w:pPr>
      <w:r w:rsidRPr="474386DC" w:rsidR="7F5963BD">
        <w:rPr>
          <w:rFonts w:ascii="Palatino Linotype" w:hAnsi="Palatino Linotype" w:eastAsia="Palatino Linotype" w:cs="Palatino Linotype"/>
          <w:sz w:val="24"/>
          <w:szCs w:val="24"/>
        </w:rPr>
        <w:t xml:space="preserve">A test was devised which used </w:t>
      </w:r>
      <w:r w:rsidRPr="474386DC" w:rsidR="7F5963BD">
        <w:rPr>
          <w:rFonts w:ascii="Palatino Linotype" w:hAnsi="Palatino Linotype" w:eastAsia="Palatino Linotype" w:cs="Palatino Linotype"/>
          <w:sz w:val="24"/>
          <w:szCs w:val="24"/>
        </w:rPr>
        <w:t>MatLab</w:t>
      </w:r>
      <w:r w:rsidRPr="474386DC" w:rsidR="7F5963BD">
        <w:rPr>
          <w:rFonts w:ascii="Palatino Linotype" w:hAnsi="Palatino Linotype" w:eastAsia="Palatino Linotype" w:cs="Palatino Linotype"/>
          <w:sz w:val="24"/>
          <w:szCs w:val="24"/>
        </w:rPr>
        <w:t xml:space="preserve"> to generate a </w:t>
      </w:r>
      <w:r w:rsidRPr="474386DC" w:rsidR="7F5963BD">
        <w:rPr>
          <w:rFonts w:ascii="Palatino Linotype" w:hAnsi="Palatino Linotype" w:eastAsia="Palatino Linotype" w:cs="Palatino Linotype"/>
          <w:sz w:val="24"/>
          <w:szCs w:val="24"/>
        </w:rPr>
        <w:t>2.5 second long</w:t>
      </w:r>
      <w:r w:rsidRPr="474386DC" w:rsidR="7F5963BD">
        <w:rPr>
          <w:rFonts w:ascii="Palatino Linotype" w:hAnsi="Palatino Linotype" w:eastAsia="Palatino Linotype" w:cs="Palatino Linotype"/>
          <w:sz w:val="24"/>
          <w:szCs w:val="24"/>
        </w:rPr>
        <w:t xml:space="preserve"> signal that emulates the conditions of </w:t>
      </w:r>
      <w:r w:rsidRPr="474386DC" w:rsidR="7F5963BD">
        <w:rPr>
          <w:rFonts w:ascii="Palatino Linotype" w:hAnsi="Palatino Linotype" w:eastAsia="Palatino Linotype" w:cs="Palatino Linotype"/>
          <w:sz w:val="24"/>
          <w:szCs w:val="24"/>
        </w:rPr>
        <w:t>NavSea’s</w:t>
      </w:r>
      <w:r w:rsidRPr="474386DC" w:rsidR="7F5963BD">
        <w:rPr>
          <w:rFonts w:ascii="Palatino Linotype" w:hAnsi="Palatino Linotype" w:eastAsia="Palatino Linotype" w:cs="Palatino Linotype"/>
          <w:sz w:val="24"/>
          <w:szCs w:val="24"/>
        </w:rPr>
        <w:t xml:space="preserve"> annual </w:t>
      </w:r>
      <w:r w:rsidRPr="474386DC" w:rsidR="7F5963BD">
        <w:rPr>
          <w:rFonts w:ascii="Palatino Linotype" w:hAnsi="Palatino Linotype" w:eastAsia="Palatino Linotype" w:cs="Palatino Linotype"/>
          <w:sz w:val="24"/>
          <w:szCs w:val="24"/>
        </w:rPr>
        <w:t>RoboSub</w:t>
      </w:r>
      <w:r w:rsidRPr="474386DC" w:rsidR="7F5963BD">
        <w:rPr>
          <w:rFonts w:ascii="Palatino Linotype" w:hAnsi="Palatino Linotype" w:eastAsia="Palatino Linotype" w:cs="Palatino Linotype"/>
          <w:sz w:val="24"/>
          <w:szCs w:val="24"/>
        </w:rPr>
        <w:t xml:space="preserve"> competition. The signal includes the “chirps” from </w:t>
      </w:r>
      <w:r w:rsidRPr="474386DC" w:rsidR="44125D4C">
        <w:rPr>
          <w:rFonts w:ascii="Palatino Linotype" w:hAnsi="Palatino Linotype" w:eastAsia="Palatino Linotype" w:cs="Palatino Linotype"/>
          <w:sz w:val="24"/>
          <w:szCs w:val="24"/>
        </w:rPr>
        <w:t>various beacons in the pool, each set to an integer ultrasonic frequency between 25 kHz and 40 kHz. The chirps from these beacons have random amplitudes between zero and one</w:t>
      </w:r>
      <w:r w:rsidRPr="474386DC" w:rsidR="46293D61">
        <w:rPr>
          <w:rFonts w:ascii="Palatino Linotype" w:hAnsi="Palatino Linotype" w:eastAsia="Palatino Linotype" w:cs="Palatino Linotype"/>
          <w:sz w:val="24"/>
          <w:szCs w:val="24"/>
        </w:rPr>
        <w:t xml:space="preserve">, and have random lengths and start times which will fit within the </w:t>
      </w:r>
      <w:r w:rsidRPr="474386DC" w:rsidR="46293D61">
        <w:rPr>
          <w:rFonts w:ascii="Palatino Linotype" w:hAnsi="Palatino Linotype" w:eastAsia="Palatino Linotype" w:cs="Palatino Linotype"/>
          <w:sz w:val="24"/>
          <w:szCs w:val="24"/>
        </w:rPr>
        <w:t>2.5 second long</w:t>
      </w:r>
      <w:r w:rsidRPr="474386DC" w:rsidR="46293D61">
        <w:rPr>
          <w:rFonts w:ascii="Palatino Linotype" w:hAnsi="Palatino Linotype" w:eastAsia="Palatino Linotype" w:cs="Palatino Linotype"/>
          <w:sz w:val="24"/>
          <w:szCs w:val="24"/>
        </w:rPr>
        <w:t xml:space="preserve"> listening window. The signal also includes a chosen “ra</w:t>
      </w:r>
      <w:r w:rsidRPr="474386DC" w:rsidR="3DE43038">
        <w:rPr>
          <w:rFonts w:ascii="Palatino Linotype" w:hAnsi="Palatino Linotype" w:eastAsia="Palatino Linotype" w:cs="Palatino Linotype"/>
          <w:sz w:val="24"/>
          <w:szCs w:val="24"/>
        </w:rPr>
        <w:t xml:space="preserve">ndom” </w:t>
      </w:r>
      <w:r w:rsidRPr="474386DC" w:rsidR="46293D61">
        <w:rPr>
          <w:rFonts w:ascii="Palatino Linotype" w:hAnsi="Palatino Linotype" w:eastAsia="Palatino Linotype" w:cs="Palatino Linotype"/>
          <w:sz w:val="24"/>
          <w:szCs w:val="24"/>
        </w:rPr>
        <w:t>element</w:t>
      </w:r>
      <w:r w:rsidRPr="474386DC" w:rsidR="00FE60CD">
        <w:rPr>
          <w:rFonts w:ascii="Palatino Linotype" w:hAnsi="Palatino Linotype" w:eastAsia="Palatino Linotype" w:cs="Palatino Linotype"/>
          <w:sz w:val="24"/>
          <w:szCs w:val="24"/>
        </w:rPr>
        <w:t>:</w:t>
      </w:r>
      <w:r w:rsidRPr="474386DC" w:rsidR="380769A2">
        <w:rPr>
          <w:rFonts w:ascii="Palatino Linotype" w:hAnsi="Palatino Linotype" w:eastAsia="Palatino Linotype" w:cs="Palatino Linotype"/>
          <w:sz w:val="24"/>
          <w:szCs w:val="24"/>
        </w:rPr>
        <w:t xml:space="preserve"> an explosion </w:t>
      </w:r>
      <w:r w:rsidRPr="474386DC" w:rsidR="6C27F011">
        <w:rPr>
          <w:rFonts w:ascii="Palatino Linotype" w:hAnsi="Palatino Linotype" w:eastAsia="Palatino Linotype" w:cs="Palatino Linotype"/>
          <w:sz w:val="24"/>
          <w:szCs w:val="24"/>
        </w:rPr>
        <w:t xml:space="preserve">sound </w:t>
      </w:r>
      <w:r w:rsidRPr="474386DC" w:rsidR="00FE60CD">
        <w:rPr>
          <w:rFonts w:ascii="Palatino Linotype" w:hAnsi="Palatino Linotype" w:eastAsia="Palatino Linotype" w:cs="Palatino Linotype"/>
          <w:sz w:val="24"/>
          <w:szCs w:val="24"/>
        </w:rPr>
        <w:t>recording</w:t>
      </w:r>
      <w:r w:rsidRPr="474386DC" w:rsidR="00FE60CD">
        <w:rPr>
          <w:rFonts w:ascii="Palatino Linotype" w:hAnsi="Palatino Linotype" w:eastAsia="Palatino Linotype" w:cs="Palatino Linotype"/>
          <w:sz w:val="24"/>
          <w:szCs w:val="24"/>
        </w:rPr>
        <w:t xml:space="preserve"> </w:t>
      </w:r>
      <w:r w:rsidRPr="474386DC" w:rsidR="380769A2">
        <w:rPr>
          <w:rFonts w:ascii="Palatino Linotype" w:hAnsi="Palatino Linotype" w:eastAsia="Palatino Linotype" w:cs="Palatino Linotype"/>
          <w:sz w:val="24"/>
          <w:szCs w:val="24"/>
        </w:rPr>
        <w:t>which may be a decent substitute for unpredictable noises occurring in the competition pool</w:t>
      </w:r>
      <w:r w:rsidRPr="474386DC" w:rsidR="47821DD8">
        <w:rPr>
          <w:rFonts w:ascii="Palatino Linotype" w:hAnsi="Palatino Linotype" w:eastAsia="Palatino Linotype" w:cs="Palatino Linotype"/>
          <w:sz w:val="24"/>
          <w:szCs w:val="24"/>
        </w:rPr>
        <w:t>. Due to the way the signal is generated, the various components of the signal may or may not overlap with one another in the time domain</w:t>
      </w:r>
      <w:r w:rsidRPr="474386DC" w:rsidR="0FB28933">
        <w:rPr>
          <w:rFonts w:ascii="Palatino Linotype" w:hAnsi="Palatino Linotype" w:eastAsia="Palatino Linotype" w:cs="Palatino Linotype"/>
          <w:sz w:val="24"/>
          <w:szCs w:val="24"/>
        </w:rPr>
        <w:t>, which creates adversity which will test the robustness of the digital filter.</w:t>
      </w:r>
      <w:r w:rsidRPr="474386DC" w:rsidR="61670CF1">
        <w:rPr>
          <w:rFonts w:ascii="Palatino Linotype" w:hAnsi="Palatino Linotype" w:eastAsia="Palatino Linotype" w:cs="Palatino Linotype"/>
          <w:sz w:val="24"/>
          <w:szCs w:val="24"/>
        </w:rPr>
        <w:t xml:space="preserve"> The code for this test is structured such that the bandpass filter will always </w:t>
      </w:r>
      <w:r w:rsidRPr="474386DC" w:rsidR="03A0B2F8">
        <w:rPr>
          <w:rFonts w:ascii="Palatino Linotype" w:hAnsi="Palatino Linotype" w:eastAsia="Palatino Linotype" w:cs="Palatino Linotype"/>
          <w:sz w:val="24"/>
          <w:szCs w:val="24"/>
        </w:rPr>
        <w:t>attempt</w:t>
      </w:r>
      <w:r w:rsidRPr="474386DC" w:rsidR="03A0B2F8">
        <w:rPr>
          <w:rFonts w:ascii="Palatino Linotype" w:hAnsi="Palatino Linotype" w:eastAsia="Palatino Linotype" w:cs="Palatino Linotype"/>
          <w:sz w:val="24"/>
          <w:szCs w:val="24"/>
        </w:rPr>
        <w:t xml:space="preserve"> to </w:t>
      </w:r>
      <w:r w:rsidRPr="474386DC" w:rsidR="61670CF1">
        <w:rPr>
          <w:rFonts w:ascii="Palatino Linotype" w:hAnsi="Palatino Linotype" w:eastAsia="Palatino Linotype" w:cs="Palatino Linotype"/>
          <w:sz w:val="24"/>
          <w:szCs w:val="24"/>
        </w:rPr>
        <w:t>preserve the frequency data of the first in the list of randomly g</w:t>
      </w:r>
      <w:r w:rsidRPr="474386DC" w:rsidR="4101E181">
        <w:rPr>
          <w:rFonts w:ascii="Palatino Linotype" w:hAnsi="Palatino Linotype" w:eastAsia="Palatino Linotype" w:cs="Palatino Linotype"/>
          <w:sz w:val="24"/>
          <w:szCs w:val="24"/>
        </w:rPr>
        <w:t>enerated beacon frequencies.</w:t>
      </w:r>
    </w:p>
    <w:p w:rsidR="7CE7569E" w:rsidP="43A02561" w:rsidRDefault="2EFB8B75" w14:paraId="24D038AF" w14:textId="03D0E33B">
      <w:pPr>
        <w:spacing w:line="270" w:lineRule="exact"/>
        <w:rPr>
          <w:rFonts w:ascii="Palatino Linotype" w:hAnsi="Palatino Linotype" w:eastAsia="Palatino Linotype" w:cs="Palatino Linotype"/>
          <w:sz w:val="24"/>
          <w:szCs w:val="24"/>
        </w:rPr>
      </w:pPr>
      <w:r w:rsidRPr="474386DC" w:rsidR="2EFB8B75">
        <w:rPr>
          <w:rFonts w:ascii="Palatino Linotype" w:hAnsi="Palatino Linotype" w:eastAsia="Palatino Linotype" w:cs="Palatino Linotype"/>
          <w:sz w:val="24"/>
          <w:szCs w:val="24"/>
        </w:rPr>
        <w:t>Figures 2</w:t>
      </w:r>
      <w:r w:rsidRPr="474386DC" w:rsidR="03CDFFF4">
        <w:rPr>
          <w:rFonts w:ascii="Palatino Linotype" w:hAnsi="Palatino Linotype" w:eastAsia="Palatino Linotype" w:cs="Palatino Linotype"/>
          <w:sz w:val="24"/>
          <w:szCs w:val="24"/>
        </w:rPr>
        <w:t>8</w:t>
      </w:r>
      <w:r w:rsidRPr="474386DC" w:rsidR="2EFB8B75">
        <w:rPr>
          <w:rFonts w:ascii="Palatino Linotype" w:hAnsi="Palatino Linotype" w:eastAsia="Palatino Linotype" w:cs="Palatino Linotype"/>
          <w:sz w:val="24"/>
          <w:szCs w:val="24"/>
        </w:rPr>
        <w:t xml:space="preserve"> through </w:t>
      </w:r>
      <w:r w:rsidRPr="474386DC" w:rsidR="52521B83">
        <w:rPr>
          <w:rFonts w:ascii="Palatino Linotype" w:hAnsi="Palatino Linotype" w:eastAsia="Palatino Linotype" w:cs="Palatino Linotype"/>
          <w:sz w:val="24"/>
          <w:szCs w:val="24"/>
        </w:rPr>
        <w:t>31</w:t>
      </w:r>
      <w:r w:rsidRPr="474386DC" w:rsidR="2EFB8B75">
        <w:rPr>
          <w:rFonts w:ascii="Palatino Linotype" w:hAnsi="Palatino Linotype" w:eastAsia="Palatino Linotype" w:cs="Palatino Linotype"/>
          <w:sz w:val="24"/>
          <w:szCs w:val="24"/>
        </w:rPr>
        <w:t xml:space="preserve"> show a trial example plotted in the time and frequency domains, before and after filtering. </w:t>
      </w:r>
      <w:r w:rsidRPr="474386DC" w:rsidR="692E08F4">
        <w:rPr>
          <w:rFonts w:ascii="Palatino Linotype" w:hAnsi="Palatino Linotype" w:eastAsia="Palatino Linotype" w:cs="Palatino Linotype"/>
          <w:sz w:val="24"/>
          <w:szCs w:val="24"/>
        </w:rPr>
        <w:t xml:space="preserve">The signal frequencies and amplitudes, and the frequency being filtered for, are clearly </w:t>
      </w:r>
      <w:r w:rsidRPr="474386DC" w:rsidR="692E08F4">
        <w:rPr>
          <w:rFonts w:ascii="Palatino Linotype" w:hAnsi="Palatino Linotype" w:eastAsia="Palatino Linotype" w:cs="Palatino Linotype"/>
          <w:sz w:val="24"/>
          <w:szCs w:val="24"/>
        </w:rPr>
        <w:t>indicated</w:t>
      </w:r>
      <w:r w:rsidRPr="474386DC" w:rsidR="692E08F4">
        <w:rPr>
          <w:rFonts w:ascii="Palatino Linotype" w:hAnsi="Palatino Linotype" w:eastAsia="Palatino Linotype" w:cs="Palatino Linotype"/>
          <w:sz w:val="24"/>
          <w:szCs w:val="24"/>
        </w:rPr>
        <w:t>.</w:t>
      </w:r>
    </w:p>
    <w:p w:rsidR="43A02561" w:rsidP="43A02561" w:rsidRDefault="43A02561" w14:paraId="59D50964" w14:textId="1030B414">
      <w:pPr>
        <w:spacing w:line="285" w:lineRule="exact"/>
        <w:rPr>
          <w:rFonts w:ascii="Palatino Linotype" w:hAnsi="Palatino Linotype" w:eastAsia="Palatino Linotype" w:cs="Palatino Linotype"/>
          <w:b/>
          <w:bCs/>
          <w:sz w:val="24"/>
          <w:szCs w:val="24"/>
        </w:rPr>
      </w:pPr>
    </w:p>
    <w:p w:rsidR="47BC027B" w:rsidP="43A02561" w:rsidRDefault="47BC027B" w14:paraId="75CE2045" w14:textId="38420651">
      <w:pPr>
        <w:spacing w:line="495" w:lineRule="exact"/>
        <w:jc w:val="center"/>
        <w:rPr>
          <w:rFonts w:ascii="Palatino Linotype" w:hAnsi="Palatino Linotype" w:eastAsia="Palatino Linotype" w:cs="Palatino Linotype"/>
          <w:sz w:val="24"/>
          <w:szCs w:val="24"/>
        </w:rPr>
      </w:pPr>
      <w:r w:rsidRPr="43A02561">
        <w:rPr>
          <w:rFonts w:ascii="Palatino Linotype" w:hAnsi="Palatino Linotype" w:eastAsia="Palatino Linotype" w:cs="Palatino Linotype"/>
          <w:b/>
          <w:bCs/>
          <w:sz w:val="24"/>
          <w:szCs w:val="24"/>
        </w:rPr>
        <w:t>Trial Example 1:</w:t>
      </w:r>
    </w:p>
    <w:p w:rsidR="47BC027B" w:rsidP="43A02561" w:rsidRDefault="47BC027B" w14:paraId="583F655F" w14:textId="293277D2">
      <w:pPr>
        <w:jc w:val="center"/>
        <w:rPr>
          <w:rFonts w:ascii="Palatino Linotype" w:hAnsi="Palatino Linotype" w:eastAsia="Palatino Linotype" w:cs="Palatino Linotype"/>
          <w:sz w:val="24"/>
          <w:szCs w:val="24"/>
        </w:rPr>
      </w:pPr>
      <w:r>
        <w:rPr>
          <w:noProof/>
        </w:rPr>
        <w:lastRenderedPageBreak/>
        <w:drawing>
          <wp:inline distT="0" distB="0" distL="0" distR="0" wp14:anchorId="2E1AC11F" wp14:editId="41D5032A">
            <wp:extent cx="5895975" cy="3746401"/>
            <wp:effectExtent l="0" t="0" r="0" b="0"/>
            <wp:docPr id="1940097506" name="Picture 1940097506" descr="Trial Example 1: Pre-filter, Time Domain &#10;In this example, the randomly generated frequencies are 26, 45, 35, 48, 44, and 47 kHz. &#10;The frequency being filtered for is 26 kHz. &#10;GeneraEd signal in the time domain, before filtering &#10;1.5 &#10;1 &#10;0.5 &#10;-0.5 &#10;-1.5 &#10;0.5 &#10;1.5 &#10;2 &#10;2.5 &#10;2 €000 &#10;4 sooo &#10;35000 &#10;48000 &#10;44000 &#10;47000 &#10;&gt;&gt; amp &#10;0.4840 &#10;0.2408 &#10;0.8466 &#10;o. 9324 &#10;o. 3214 &#10;Time (secon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895975" cy="3746401"/>
                    </a:xfrm>
                    <a:prstGeom prst="rect">
                      <a:avLst/>
                    </a:prstGeom>
                  </pic:spPr>
                </pic:pic>
              </a:graphicData>
            </a:graphic>
          </wp:inline>
        </w:drawing>
      </w:r>
      <w:r w:rsidRPr="43A02561" w:rsidR="00138544">
        <w:rPr>
          <w:rFonts w:ascii="Palatino Linotype" w:hAnsi="Palatino Linotype" w:eastAsia="Palatino Linotype" w:cs="Palatino Linotype"/>
          <w:sz w:val="24"/>
          <w:szCs w:val="24"/>
        </w:rPr>
        <w:t>Figure 2</w:t>
      </w:r>
      <w:r w:rsidRPr="43A02561" w:rsidR="66E66393">
        <w:rPr>
          <w:rFonts w:ascii="Palatino Linotype" w:hAnsi="Palatino Linotype" w:eastAsia="Palatino Linotype" w:cs="Palatino Linotype"/>
          <w:sz w:val="24"/>
          <w:szCs w:val="24"/>
        </w:rPr>
        <w:t>8</w:t>
      </w:r>
      <w:r w:rsidRPr="43A02561" w:rsidR="00138544">
        <w:rPr>
          <w:rFonts w:ascii="Palatino Linotype" w:hAnsi="Palatino Linotype" w:eastAsia="Palatino Linotype" w:cs="Palatino Linotype"/>
          <w:sz w:val="24"/>
          <w:szCs w:val="24"/>
        </w:rPr>
        <w:t>: Spec 1.2.1 Trial Example 1, Time Domain, Pre-Filter [2</w:t>
      </w:r>
      <w:r w:rsidRPr="43A02561" w:rsidR="5D577488">
        <w:rPr>
          <w:rFonts w:ascii="Palatino Linotype" w:hAnsi="Palatino Linotype" w:eastAsia="Palatino Linotype" w:cs="Palatino Linotype"/>
          <w:sz w:val="24"/>
          <w:szCs w:val="24"/>
        </w:rPr>
        <w:t>8</w:t>
      </w:r>
      <w:r w:rsidRPr="43A02561" w:rsidR="00138544">
        <w:rPr>
          <w:rFonts w:ascii="Palatino Linotype" w:hAnsi="Palatino Linotype" w:eastAsia="Palatino Linotype" w:cs="Palatino Linotype"/>
          <w:sz w:val="24"/>
          <w:szCs w:val="24"/>
        </w:rPr>
        <w:t>]</w:t>
      </w:r>
    </w:p>
    <w:p w:rsidR="43A02561" w:rsidP="43A02561" w:rsidRDefault="43A02561" w14:paraId="02F36FB3" w14:textId="183E617E">
      <w:pPr>
        <w:jc w:val="center"/>
      </w:pPr>
    </w:p>
    <w:p w:rsidR="43A02561" w:rsidP="43A02561" w:rsidRDefault="43A02561" w14:paraId="69A958C7" w14:textId="04E9677C">
      <w:pPr>
        <w:spacing w:line="285" w:lineRule="exact"/>
        <w:jc w:val="center"/>
        <w:rPr>
          <w:rFonts w:ascii="Palatino Linotype" w:hAnsi="Palatino Linotype" w:eastAsia="Palatino Linotype" w:cs="Palatino Linotype"/>
          <w:sz w:val="24"/>
          <w:szCs w:val="24"/>
        </w:rPr>
      </w:pPr>
    </w:p>
    <w:p w:rsidR="47BC027B" w:rsidP="43A02561" w:rsidRDefault="47BC027B" w14:paraId="13ED2A18" w14:textId="0AC8F176">
      <w:pPr>
        <w:jc w:val="center"/>
        <w:rPr>
          <w:rFonts w:ascii="Palatino Linotype" w:hAnsi="Palatino Linotype" w:eastAsia="Palatino Linotype" w:cs="Palatino Linotype"/>
          <w:sz w:val="24"/>
          <w:szCs w:val="24"/>
        </w:rPr>
      </w:pPr>
      <w:r>
        <w:rPr>
          <w:noProof/>
        </w:rPr>
        <w:drawing>
          <wp:inline distT="0" distB="0" distL="0" distR="0" wp14:anchorId="3411A875" wp14:editId="5F5CDBE5">
            <wp:extent cx="5915891" cy="3660458"/>
            <wp:effectExtent l="0" t="0" r="0" b="0"/>
            <wp:docPr id="1418799082" name="Picture 1418799082" descr="Trial Example 1: Pre-filter, Frequency Domain &#10;In this example, the randomly generated frequencies are 26, 45, 35, 48, 44, and 47 kHz. &#10;The frequency being filtered for is 26 kHz. &#10;signal in the frequency domain, before filtering &#10;12000 &#10;10000 &#10;8000 &#10;6000 &#10;4000 &#10;2000 &#10;Frequency (104 Hz) &#10;x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15891" cy="3660458"/>
                    </a:xfrm>
                    <a:prstGeom prst="rect">
                      <a:avLst/>
                    </a:prstGeom>
                  </pic:spPr>
                </pic:pic>
              </a:graphicData>
            </a:graphic>
          </wp:inline>
        </w:drawing>
      </w:r>
      <w:r w:rsidRPr="43A02561" w:rsidR="3200A725">
        <w:rPr>
          <w:rFonts w:ascii="Palatino Linotype" w:hAnsi="Palatino Linotype" w:eastAsia="Palatino Linotype" w:cs="Palatino Linotype"/>
          <w:sz w:val="24"/>
          <w:szCs w:val="24"/>
        </w:rPr>
        <w:t>Figure 2</w:t>
      </w:r>
      <w:r w:rsidRPr="43A02561" w:rsidR="7ACCD219">
        <w:rPr>
          <w:rFonts w:ascii="Palatino Linotype" w:hAnsi="Palatino Linotype" w:eastAsia="Palatino Linotype" w:cs="Palatino Linotype"/>
          <w:sz w:val="24"/>
          <w:szCs w:val="24"/>
        </w:rPr>
        <w:t>9</w:t>
      </w:r>
      <w:r w:rsidRPr="43A02561" w:rsidR="3200A725">
        <w:rPr>
          <w:rFonts w:ascii="Palatino Linotype" w:hAnsi="Palatino Linotype" w:eastAsia="Palatino Linotype" w:cs="Palatino Linotype"/>
          <w:sz w:val="24"/>
          <w:szCs w:val="24"/>
        </w:rPr>
        <w:t xml:space="preserve">: Spec 1.2.1 Trial Example 1, </w:t>
      </w:r>
      <w:r w:rsidRPr="43A02561" w:rsidR="0B773C21">
        <w:rPr>
          <w:rFonts w:ascii="Palatino Linotype" w:hAnsi="Palatino Linotype" w:eastAsia="Palatino Linotype" w:cs="Palatino Linotype"/>
          <w:sz w:val="24"/>
          <w:szCs w:val="24"/>
        </w:rPr>
        <w:t>Frequency</w:t>
      </w:r>
      <w:r w:rsidRPr="43A02561" w:rsidR="3200A725">
        <w:rPr>
          <w:rFonts w:ascii="Palatino Linotype" w:hAnsi="Palatino Linotype" w:eastAsia="Palatino Linotype" w:cs="Palatino Linotype"/>
          <w:sz w:val="24"/>
          <w:szCs w:val="24"/>
        </w:rPr>
        <w:t xml:space="preserve"> Domain, Pre-Filter [2</w:t>
      </w:r>
      <w:r w:rsidRPr="43A02561" w:rsidR="0DE9ECD8">
        <w:rPr>
          <w:rFonts w:ascii="Palatino Linotype" w:hAnsi="Palatino Linotype" w:eastAsia="Palatino Linotype" w:cs="Palatino Linotype"/>
          <w:sz w:val="24"/>
          <w:szCs w:val="24"/>
        </w:rPr>
        <w:t>9</w:t>
      </w:r>
      <w:r w:rsidRPr="43A02561" w:rsidR="3200A725">
        <w:rPr>
          <w:rFonts w:ascii="Palatino Linotype" w:hAnsi="Palatino Linotype" w:eastAsia="Palatino Linotype" w:cs="Palatino Linotype"/>
          <w:sz w:val="24"/>
          <w:szCs w:val="24"/>
        </w:rPr>
        <w:t>]</w:t>
      </w:r>
    </w:p>
    <w:p w:rsidR="43A02561" w:rsidP="43A02561" w:rsidRDefault="43A02561" w14:paraId="468982DE" w14:textId="7AA0F32F">
      <w:pPr>
        <w:jc w:val="center"/>
        <w:rPr>
          <w:rFonts w:ascii="Palatino Linotype" w:hAnsi="Palatino Linotype" w:eastAsia="Palatino Linotype" w:cs="Palatino Linotype"/>
          <w:sz w:val="24"/>
          <w:szCs w:val="24"/>
        </w:rPr>
      </w:pPr>
    </w:p>
    <w:p w:rsidR="43A02561" w:rsidP="43A02561" w:rsidRDefault="43A02561" w14:paraId="22226C50" w14:textId="121C52F3">
      <w:pPr>
        <w:jc w:val="center"/>
        <w:rPr>
          <w:rFonts w:ascii="Palatino Linotype" w:hAnsi="Palatino Linotype" w:eastAsia="Palatino Linotype" w:cs="Palatino Linotype"/>
          <w:sz w:val="24"/>
          <w:szCs w:val="24"/>
        </w:rPr>
      </w:pPr>
    </w:p>
    <w:p w:rsidR="47BC027B" w:rsidP="43A02561" w:rsidRDefault="47BC027B" w14:paraId="3DDBF619" w14:textId="12378D6B">
      <w:pPr>
        <w:jc w:val="center"/>
        <w:rPr>
          <w:rFonts w:ascii="Palatino Linotype" w:hAnsi="Palatino Linotype" w:eastAsia="Palatino Linotype" w:cs="Palatino Linotype"/>
          <w:sz w:val="24"/>
          <w:szCs w:val="24"/>
        </w:rPr>
      </w:pPr>
      <w:r>
        <w:rPr>
          <w:noProof/>
        </w:rPr>
        <w:drawing>
          <wp:inline distT="0" distB="0" distL="0" distR="0" wp14:anchorId="1BBF6883" wp14:editId="39B58748">
            <wp:extent cx="5885007" cy="3641348"/>
            <wp:effectExtent l="0" t="0" r="0" b="0"/>
            <wp:docPr id="1573058804" name="Picture 1573058804" descr="Trial Example 1: Post Filter, Frequency Domain &#10;In this example, the randomly generated frequencies are 26, 45, 35, 48, 44, and 47 kHz. &#10;The frequency being filtered for is 26 kHz. &#10;Generated signal in the frequency domain, after filtering &#10;2500 &#10;2000 &#10;0 1500 &#10;1000 &#10;500 &#10;Frequency (104 Hz) &#10;x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885007" cy="3641348"/>
                    </a:xfrm>
                    <a:prstGeom prst="rect">
                      <a:avLst/>
                    </a:prstGeom>
                  </pic:spPr>
                </pic:pic>
              </a:graphicData>
            </a:graphic>
          </wp:inline>
        </w:drawing>
      </w:r>
      <w:r w:rsidRPr="43A02561" w:rsidR="00E58EBD">
        <w:rPr>
          <w:rFonts w:ascii="Palatino Linotype" w:hAnsi="Palatino Linotype" w:eastAsia="Palatino Linotype" w:cs="Palatino Linotype"/>
          <w:sz w:val="24"/>
          <w:szCs w:val="24"/>
        </w:rPr>
        <w:t xml:space="preserve">Figure </w:t>
      </w:r>
      <w:r w:rsidRPr="43A02561" w:rsidR="3F2B3F46">
        <w:rPr>
          <w:rFonts w:ascii="Palatino Linotype" w:hAnsi="Palatino Linotype" w:eastAsia="Palatino Linotype" w:cs="Palatino Linotype"/>
          <w:sz w:val="24"/>
          <w:szCs w:val="24"/>
        </w:rPr>
        <w:t>30</w:t>
      </w:r>
      <w:r w:rsidRPr="43A02561" w:rsidR="00E58EBD">
        <w:rPr>
          <w:rFonts w:ascii="Palatino Linotype" w:hAnsi="Palatino Linotype" w:eastAsia="Palatino Linotype" w:cs="Palatino Linotype"/>
          <w:sz w:val="24"/>
          <w:szCs w:val="24"/>
        </w:rPr>
        <w:t xml:space="preserve">: Spec 1.2.1 Trial Example 1, </w:t>
      </w:r>
      <w:r w:rsidRPr="43A02561" w:rsidR="4D3955F4">
        <w:rPr>
          <w:rFonts w:ascii="Palatino Linotype" w:hAnsi="Palatino Linotype" w:eastAsia="Palatino Linotype" w:cs="Palatino Linotype"/>
          <w:sz w:val="24"/>
          <w:szCs w:val="24"/>
        </w:rPr>
        <w:t>Frequency</w:t>
      </w:r>
      <w:r w:rsidRPr="43A02561" w:rsidR="00E58EBD">
        <w:rPr>
          <w:rFonts w:ascii="Palatino Linotype" w:hAnsi="Palatino Linotype" w:eastAsia="Palatino Linotype" w:cs="Palatino Linotype"/>
          <w:sz w:val="24"/>
          <w:szCs w:val="24"/>
        </w:rPr>
        <w:t xml:space="preserve"> Domain, P</w:t>
      </w:r>
      <w:r w:rsidRPr="43A02561" w:rsidR="71D14562">
        <w:rPr>
          <w:rFonts w:ascii="Palatino Linotype" w:hAnsi="Palatino Linotype" w:eastAsia="Palatino Linotype" w:cs="Palatino Linotype"/>
          <w:sz w:val="24"/>
          <w:szCs w:val="24"/>
        </w:rPr>
        <w:t>ost</w:t>
      </w:r>
      <w:r w:rsidRPr="43A02561" w:rsidR="00E58EBD">
        <w:rPr>
          <w:rFonts w:ascii="Palatino Linotype" w:hAnsi="Palatino Linotype" w:eastAsia="Palatino Linotype" w:cs="Palatino Linotype"/>
          <w:sz w:val="24"/>
          <w:szCs w:val="24"/>
        </w:rPr>
        <w:t>-Filter [</w:t>
      </w:r>
      <w:r w:rsidRPr="43A02561" w:rsidR="4535F316">
        <w:rPr>
          <w:rFonts w:ascii="Palatino Linotype" w:hAnsi="Palatino Linotype" w:eastAsia="Palatino Linotype" w:cs="Palatino Linotype"/>
          <w:sz w:val="24"/>
          <w:szCs w:val="24"/>
        </w:rPr>
        <w:t>30</w:t>
      </w:r>
      <w:r w:rsidRPr="43A02561" w:rsidR="00E58EBD">
        <w:rPr>
          <w:rFonts w:ascii="Palatino Linotype" w:hAnsi="Palatino Linotype" w:eastAsia="Palatino Linotype" w:cs="Palatino Linotype"/>
          <w:sz w:val="24"/>
          <w:szCs w:val="24"/>
        </w:rPr>
        <w:t>]</w:t>
      </w:r>
    </w:p>
    <w:p w:rsidR="43A02561" w:rsidP="43A02561" w:rsidRDefault="43A02561" w14:paraId="75F7A1E0" w14:textId="2CCD346E">
      <w:pPr>
        <w:jc w:val="center"/>
        <w:rPr>
          <w:rFonts w:ascii="Palatino Linotype" w:hAnsi="Palatino Linotype" w:eastAsia="Palatino Linotype" w:cs="Palatino Linotype"/>
          <w:sz w:val="24"/>
          <w:szCs w:val="24"/>
        </w:rPr>
      </w:pPr>
    </w:p>
    <w:p w:rsidR="43A02561" w:rsidP="43A02561" w:rsidRDefault="43A02561" w14:paraId="6F82C5A0" w14:textId="21ECB0C8">
      <w:pPr>
        <w:jc w:val="center"/>
        <w:rPr>
          <w:rFonts w:ascii="Palatino Linotype" w:hAnsi="Palatino Linotype" w:eastAsia="Palatino Linotype" w:cs="Palatino Linotype"/>
          <w:sz w:val="24"/>
          <w:szCs w:val="24"/>
        </w:rPr>
      </w:pPr>
    </w:p>
    <w:p w:rsidR="47BC027B" w:rsidP="43A02561" w:rsidRDefault="47BC027B" w14:paraId="686673C3" w14:textId="03D970D7">
      <w:pPr>
        <w:jc w:val="center"/>
        <w:rPr>
          <w:rFonts w:ascii="Palatino Linotype" w:hAnsi="Palatino Linotype" w:eastAsia="Palatino Linotype" w:cs="Palatino Linotype"/>
          <w:sz w:val="24"/>
          <w:szCs w:val="24"/>
        </w:rPr>
      </w:pPr>
      <w:r>
        <w:rPr>
          <w:noProof/>
        </w:rPr>
        <w:lastRenderedPageBreak/>
        <w:drawing>
          <wp:inline distT="0" distB="0" distL="0" distR="0" wp14:anchorId="32E6D1EF" wp14:editId="2B292E99">
            <wp:extent cx="5876502" cy="3587115"/>
            <wp:effectExtent l="0" t="0" r="0" b="0"/>
            <wp:docPr id="1145730606" name="Picture 1145730606" descr="Trial Example 1: Post Filter, Time Domain &#10;In this example, the randomly generated frequencies are 26, 45, 35, 48, 44, and 47 kHz. &#10;The frequency being filtered for is 26 kHz. &#10;Generated signal in the time domain, after filtering &#10;1.5 &#10;0.5 &#10;-0.5 &#10;0.5 &#10;1.5 &#10;Time (seconds) &#10;2.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876502" cy="3587115"/>
                    </a:xfrm>
                    <a:prstGeom prst="rect">
                      <a:avLst/>
                    </a:prstGeom>
                  </pic:spPr>
                </pic:pic>
              </a:graphicData>
            </a:graphic>
          </wp:inline>
        </w:drawing>
      </w:r>
      <w:r w:rsidRPr="43A02561" w:rsidR="797790A2">
        <w:rPr>
          <w:rFonts w:ascii="Palatino Linotype" w:hAnsi="Palatino Linotype" w:eastAsia="Palatino Linotype" w:cs="Palatino Linotype"/>
          <w:sz w:val="24"/>
          <w:szCs w:val="24"/>
        </w:rPr>
        <w:t xml:space="preserve">Figure </w:t>
      </w:r>
      <w:r w:rsidRPr="43A02561" w:rsidR="6939DB41">
        <w:rPr>
          <w:rFonts w:ascii="Palatino Linotype" w:hAnsi="Palatino Linotype" w:eastAsia="Palatino Linotype" w:cs="Palatino Linotype"/>
          <w:sz w:val="24"/>
          <w:szCs w:val="24"/>
        </w:rPr>
        <w:t>31</w:t>
      </w:r>
      <w:r w:rsidRPr="43A02561" w:rsidR="69ED87C5">
        <w:rPr>
          <w:rFonts w:ascii="Palatino Linotype" w:hAnsi="Palatino Linotype" w:eastAsia="Palatino Linotype" w:cs="Palatino Linotype"/>
          <w:sz w:val="24"/>
          <w:szCs w:val="24"/>
        </w:rPr>
        <w:t xml:space="preserve">: </w:t>
      </w:r>
      <w:r w:rsidRPr="43A02561" w:rsidR="797790A2">
        <w:rPr>
          <w:rFonts w:ascii="Palatino Linotype" w:hAnsi="Palatino Linotype" w:eastAsia="Palatino Linotype" w:cs="Palatino Linotype"/>
          <w:sz w:val="24"/>
          <w:szCs w:val="24"/>
        </w:rPr>
        <w:t>Spec 1.2.1 Trial Example 1, Ti</w:t>
      </w:r>
      <w:r w:rsidRPr="43A02561" w:rsidR="208E8817">
        <w:rPr>
          <w:rFonts w:ascii="Palatino Linotype" w:hAnsi="Palatino Linotype" w:eastAsia="Palatino Linotype" w:cs="Palatino Linotype"/>
          <w:sz w:val="24"/>
          <w:szCs w:val="24"/>
        </w:rPr>
        <w:t>me</w:t>
      </w:r>
      <w:r w:rsidRPr="43A02561" w:rsidR="797790A2">
        <w:rPr>
          <w:rFonts w:ascii="Palatino Linotype" w:hAnsi="Palatino Linotype" w:eastAsia="Palatino Linotype" w:cs="Palatino Linotype"/>
          <w:sz w:val="24"/>
          <w:szCs w:val="24"/>
        </w:rPr>
        <w:t xml:space="preserve"> Domain, P</w:t>
      </w:r>
      <w:r w:rsidRPr="43A02561" w:rsidR="46177E98">
        <w:rPr>
          <w:rFonts w:ascii="Palatino Linotype" w:hAnsi="Palatino Linotype" w:eastAsia="Palatino Linotype" w:cs="Palatino Linotype"/>
          <w:sz w:val="24"/>
          <w:szCs w:val="24"/>
        </w:rPr>
        <w:t>ost</w:t>
      </w:r>
      <w:r w:rsidRPr="43A02561" w:rsidR="797790A2">
        <w:rPr>
          <w:rFonts w:ascii="Palatino Linotype" w:hAnsi="Palatino Linotype" w:eastAsia="Palatino Linotype" w:cs="Palatino Linotype"/>
          <w:sz w:val="24"/>
          <w:szCs w:val="24"/>
        </w:rPr>
        <w:t>-Filter [</w:t>
      </w:r>
      <w:r w:rsidRPr="43A02561" w:rsidR="1F8055FA">
        <w:rPr>
          <w:rFonts w:ascii="Palatino Linotype" w:hAnsi="Palatino Linotype" w:eastAsia="Palatino Linotype" w:cs="Palatino Linotype"/>
          <w:sz w:val="24"/>
          <w:szCs w:val="24"/>
        </w:rPr>
        <w:t>31</w:t>
      </w:r>
      <w:r w:rsidRPr="43A02561" w:rsidR="797790A2">
        <w:rPr>
          <w:rFonts w:ascii="Palatino Linotype" w:hAnsi="Palatino Linotype" w:eastAsia="Palatino Linotype" w:cs="Palatino Linotype"/>
          <w:sz w:val="24"/>
          <w:szCs w:val="24"/>
        </w:rPr>
        <w:t>]</w:t>
      </w:r>
    </w:p>
    <w:p w:rsidR="43A02561" w:rsidP="43A02561" w:rsidRDefault="43A02561" w14:paraId="7D95EE1E" w14:textId="5A865EED">
      <w:pPr>
        <w:jc w:val="center"/>
        <w:rPr>
          <w:rFonts w:ascii="Palatino Linotype" w:hAnsi="Palatino Linotype" w:eastAsia="Palatino Linotype" w:cs="Palatino Linotype"/>
          <w:sz w:val="24"/>
          <w:szCs w:val="24"/>
        </w:rPr>
      </w:pPr>
    </w:p>
    <w:p w:rsidR="6F179D94" w:rsidP="78E4F89D" w:rsidRDefault="674EFFAC" w14:paraId="38B02522" w14:textId="590F59C4">
      <w:pPr>
        <w:ind w:firstLine="720"/>
        <w:rPr>
          <w:rFonts w:ascii="Palatino Linotype" w:hAnsi="Palatino Linotype" w:eastAsia="Palatino Linotype" w:cs="Palatino Linotype"/>
          <w:sz w:val="24"/>
          <w:szCs w:val="24"/>
        </w:rPr>
      </w:pPr>
      <w:r w:rsidRPr="474386DC" w:rsidR="674EFFAC">
        <w:rPr>
          <w:rFonts w:ascii="Palatino Linotype" w:hAnsi="Palatino Linotype" w:eastAsia="Palatino Linotype" w:cs="Palatino Linotype"/>
          <w:sz w:val="24"/>
          <w:szCs w:val="24"/>
        </w:rPr>
        <w:t xml:space="preserve">Two more trial examples from this test are shown below in figures </w:t>
      </w:r>
      <w:r w:rsidRPr="474386DC" w:rsidR="00E795C9">
        <w:rPr>
          <w:rFonts w:ascii="Palatino Linotype" w:hAnsi="Palatino Linotype" w:eastAsia="Palatino Linotype" w:cs="Palatino Linotype"/>
          <w:sz w:val="24"/>
          <w:szCs w:val="24"/>
        </w:rPr>
        <w:t>32</w:t>
      </w:r>
      <w:r w:rsidRPr="474386DC" w:rsidR="674EFFAC">
        <w:rPr>
          <w:rFonts w:ascii="Palatino Linotype" w:hAnsi="Palatino Linotype" w:eastAsia="Palatino Linotype" w:cs="Palatino Linotype"/>
          <w:sz w:val="24"/>
          <w:szCs w:val="24"/>
        </w:rPr>
        <w:t xml:space="preserve"> &amp; </w:t>
      </w:r>
      <w:r w:rsidRPr="474386DC" w:rsidR="210BB591">
        <w:rPr>
          <w:rFonts w:ascii="Palatino Linotype" w:hAnsi="Palatino Linotype" w:eastAsia="Palatino Linotype" w:cs="Palatino Linotype"/>
          <w:sz w:val="24"/>
          <w:szCs w:val="24"/>
        </w:rPr>
        <w:t>33</w:t>
      </w:r>
      <w:r w:rsidRPr="474386DC" w:rsidR="674EFFAC">
        <w:rPr>
          <w:rFonts w:ascii="Palatino Linotype" w:hAnsi="Palatino Linotype" w:eastAsia="Palatino Linotype" w:cs="Palatino Linotype"/>
          <w:sz w:val="24"/>
          <w:szCs w:val="24"/>
        </w:rPr>
        <w:t>. They include the</w:t>
      </w:r>
      <w:r w:rsidRPr="474386DC" w:rsidR="4658DB89">
        <w:rPr>
          <w:rFonts w:ascii="Palatino Linotype" w:hAnsi="Palatino Linotype" w:eastAsia="Palatino Linotype" w:cs="Palatino Linotype"/>
          <w:sz w:val="24"/>
          <w:szCs w:val="24"/>
        </w:rPr>
        <w:t xml:space="preserve"> randomly generated signal in the time domain before and after filtering. Again, the signal frequencies and amplitudes, and the frequency being filtered for, are clearly </w:t>
      </w:r>
      <w:r w:rsidRPr="474386DC" w:rsidR="4658DB89">
        <w:rPr>
          <w:rFonts w:ascii="Palatino Linotype" w:hAnsi="Palatino Linotype" w:eastAsia="Palatino Linotype" w:cs="Palatino Linotype"/>
          <w:sz w:val="24"/>
          <w:szCs w:val="24"/>
        </w:rPr>
        <w:t>indicated</w:t>
      </w:r>
      <w:r w:rsidRPr="474386DC" w:rsidR="4658DB89">
        <w:rPr>
          <w:rFonts w:ascii="Palatino Linotype" w:hAnsi="Palatino Linotype" w:eastAsia="Palatino Linotype" w:cs="Palatino Linotype"/>
          <w:sz w:val="24"/>
          <w:szCs w:val="24"/>
        </w:rPr>
        <w:t>.</w:t>
      </w:r>
    </w:p>
    <w:p w:rsidR="43A02561" w:rsidP="43A02561" w:rsidRDefault="43A02561" w14:paraId="79E977CD" w14:textId="3B4E2427">
      <w:pPr>
        <w:jc w:val="center"/>
        <w:rPr>
          <w:rFonts w:ascii="Palatino Linotype" w:hAnsi="Palatino Linotype" w:eastAsia="Palatino Linotype" w:cs="Palatino Linotype"/>
          <w:sz w:val="24"/>
          <w:szCs w:val="24"/>
        </w:rPr>
      </w:pPr>
    </w:p>
    <w:p w:rsidR="47BC027B" w:rsidP="43A02561" w:rsidRDefault="47BC027B" w14:paraId="11C9030E" w14:textId="0E910C63">
      <w:pPr>
        <w:spacing w:line="495" w:lineRule="exact"/>
        <w:jc w:val="center"/>
        <w:rPr>
          <w:rFonts w:ascii="Palatino Linotype" w:hAnsi="Palatino Linotype" w:eastAsia="Palatino Linotype" w:cs="Palatino Linotype"/>
          <w:sz w:val="24"/>
          <w:szCs w:val="24"/>
        </w:rPr>
      </w:pPr>
      <w:r w:rsidRPr="43A02561">
        <w:rPr>
          <w:rFonts w:ascii="Palatino Linotype" w:hAnsi="Palatino Linotype" w:eastAsia="Palatino Linotype" w:cs="Palatino Linotype"/>
          <w:b/>
          <w:bCs/>
          <w:sz w:val="24"/>
          <w:szCs w:val="24"/>
        </w:rPr>
        <w:t>Trial Example 2:</w:t>
      </w:r>
    </w:p>
    <w:p w:rsidR="47BC027B" w:rsidP="43A02561" w:rsidRDefault="47BC027B" w14:paraId="11CA9F34" w14:textId="67CF5120">
      <w:pPr>
        <w:jc w:val="center"/>
        <w:rPr>
          <w:rFonts w:ascii="Palatino Linotype" w:hAnsi="Palatino Linotype" w:eastAsia="Palatino Linotype" w:cs="Palatino Linotype"/>
          <w:sz w:val="24"/>
          <w:szCs w:val="24"/>
        </w:rPr>
      </w:pPr>
      <w:r>
        <w:rPr>
          <w:noProof/>
        </w:rPr>
        <w:lastRenderedPageBreak/>
        <w:drawing>
          <wp:inline distT="0" distB="0" distL="0" distR="0" wp14:anchorId="6ADD98BE" wp14:editId="1ACC1847">
            <wp:extent cx="5911098" cy="3583603"/>
            <wp:effectExtent l="0" t="0" r="0" b="0"/>
            <wp:docPr id="1630666268" name="Picture 1630666268" descr="Trial Example 2 &#10;GeneraEd signal in the time domain, before filtering &#10;0.5 &#10;-0.5 &#10;0.5 &#10;Frequencies &#10;[kHz] &#10;39 &#10;27 &#10;29 &#10;1.5 &#10;Time (seconds) &#10;Generated signal in the time domain, after filtering &#10;1.5 &#10;0.5 &#10;-0.5 &#10;0.5 &#10;Tlme (seconds) &#10;2.5 &#10;37 &#10;46 &#10;28 &#10;Input Ratio: &#10;2.5 &#10;.0960 &#10;Amplitudes &#10;.0931 &#10;.6549 &#10;.7324 &#10;.9701 &#10;.3251 &#10;.6418 &#10;1.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11098" cy="3583603"/>
                    </a:xfrm>
                    <a:prstGeom prst="rect">
                      <a:avLst/>
                    </a:prstGeom>
                  </pic:spPr>
                </pic:pic>
              </a:graphicData>
            </a:graphic>
          </wp:inline>
        </w:drawing>
      </w:r>
      <w:r w:rsidRPr="43A02561" w:rsidR="3E70B4C0">
        <w:rPr>
          <w:rFonts w:ascii="Palatino Linotype" w:hAnsi="Palatino Linotype" w:eastAsia="Palatino Linotype" w:cs="Palatino Linotype"/>
          <w:sz w:val="24"/>
          <w:szCs w:val="24"/>
        </w:rPr>
        <w:t xml:space="preserve">Figure </w:t>
      </w:r>
      <w:r w:rsidRPr="43A02561" w:rsidR="3FD1E3C4">
        <w:rPr>
          <w:rFonts w:ascii="Palatino Linotype" w:hAnsi="Palatino Linotype" w:eastAsia="Palatino Linotype" w:cs="Palatino Linotype"/>
          <w:sz w:val="24"/>
          <w:szCs w:val="24"/>
        </w:rPr>
        <w:t>32</w:t>
      </w:r>
      <w:r w:rsidRPr="43A02561" w:rsidR="3E70B4C0">
        <w:rPr>
          <w:rFonts w:ascii="Palatino Linotype" w:hAnsi="Palatino Linotype" w:eastAsia="Palatino Linotype" w:cs="Palatino Linotype"/>
          <w:sz w:val="24"/>
          <w:szCs w:val="24"/>
        </w:rPr>
        <w:t>: Spec 1.2.1 Trial Example 2, Time Domain, Pre &amp; Post-Filter [</w:t>
      </w:r>
      <w:r w:rsidRPr="43A02561" w:rsidR="035E497E">
        <w:rPr>
          <w:rFonts w:ascii="Palatino Linotype" w:hAnsi="Palatino Linotype" w:eastAsia="Palatino Linotype" w:cs="Palatino Linotype"/>
          <w:sz w:val="24"/>
          <w:szCs w:val="24"/>
        </w:rPr>
        <w:t>32</w:t>
      </w:r>
      <w:r w:rsidRPr="43A02561" w:rsidR="3E70B4C0">
        <w:rPr>
          <w:rFonts w:ascii="Palatino Linotype" w:hAnsi="Palatino Linotype" w:eastAsia="Palatino Linotype" w:cs="Palatino Linotype"/>
          <w:sz w:val="24"/>
          <w:szCs w:val="24"/>
        </w:rPr>
        <w:t>]</w:t>
      </w:r>
    </w:p>
    <w:p w:rsidR="43A02561" w:rsidP="43A02561" w:rsidRDefault="43A02561" w14:paraId="0EB77BD1" w14:textId="27012581">
      <w:pPr>
        <w:jc w:val="center"/>
        <w:rPr>
          <w:rFonts w:ascii="Palatino Linotype" w:hAnsi="Palatino Linotype" w:eastAsia="Palatino Linotype" w:cs="Palatino Linotype"/>
          <w:sz w:val="24"/>
          <w:szCs w:val="24"/>
        </w:rPr>
      </w:pPr>
    </w:p>
    <w:p w:rsidR="43A02561" w:rsidP="43A02561" w:rsidRDefault="43A02561" w14:paraId="4F137A3F" w14:textId="4F1E16F7">
      <w:pPr>
        <w:jc w:val="center"/>
        <w:rPr>
          <w:rFonts w:ascii="Palatino Linotype" w:hAnsi="Palatino Linotype" w:eastAsia="Palatino Linotype" w:cs="Palatino Linotype"/>
          <w:sz w:val="24"/>
          <w:szCs w:val="24"/>
        </w:rPr>
      </w:pPr>
    </w:p>
    <w:p w:rsidR="47BC027B" w:rsidP="43A02561" w:rsidRDefault="47BC027B" w14:paraId="73FF9EC4" w14:textId="69E55938">
      <w:pPr>
        <w:spacing w:line="495" w:lineRule="exact"/>
        <w:jc w:val="center"/>
        <w:rPr>
          <w:rFonts w:ascii="Palatino Linotype" w:hAnsi="Palatino Linotype" w:eastAsia="Palatino Linotype" w:cs="Palatino Linotype"/>
          <w:sz w:val="24"/>
          <w:szCs w:val="24"/>
        </w:rPr>
      </w:pPr>
      <w:r w:rsidRPr="43A02561">
        <w:rPr>
          <w:rFonts w:ascii="Palatino Linotype" w:hAnsi="Palatino Linotype" w:eastAsia="Palatino Linotype" w:cs="Palatino Linotype"/>
          <w:b/>
          <w:bCs/>
          <w:sz w:val="24"/>
          <w:szCs w:val="24"/>
        </w:rPr>
        <w:t>Trial Example 3:</w:t>
      </w:r>
    </w:p>
    <w:p w:rsidR="47BC027B" w:rsidP="43A02561" w:rsidRDefault="47BC027B" w14:paraId="389A8A55" w14:textId="4963DC1C">
      <w:pPr>
        <w:jc w:val="center"/>
        <w:rPr>
          <w:rFonts w:ascii="Palatino Linotype" w:hAnsi="Palatino Linotype" w:eastAsia="Palatino Linotype" w:cs="Palatino Linotype"/>
          <w:sz w:val="24"/>
          <w:szCs w:val="24"/>
        </w:rPr>
      </w:pPr>
      <w:r>
        <w:rPr>
          <w:noProof/>
        </w:rPr>
        <w:lastRenderedPageBreak/>
        <w:drawing>
          <wp:inline distT="0" distB="0" distL="0" distR="0" wp14:anchorId="1125A9F5" wp14:editId="45112BE2">
            <wp:extent cx="5937470" cy="3748028"/>
            <wp:effectExtent l="0" t="0" r="0" b="0"/>
            <wp:docPr id="257004754" name="Picture 257004754" descr="Trial Example 3 &#10;signal in the time domain, before filtering &#10;0.5 &#10;-0.5 &#10;0.5 &#10;1.5 &#10;Time (seconds) &#10;Generated signal in the time domain, after filtering &#10;1.5 &#10;0.5 &#10;-0.5 &#10;0.5 &#10;Time (seconds) &#10;2.5 &#10;2.5 &#10;Frequencies &#10;[kHz] &#10;38 &#10;41 &#10;31 &#10;27 &#10;30 &#10;45 &#10;Input Ratio: &#10;.1392 &#10;Amplitudes &#10;.1094 &#10;.1451 &#10;.7387 &#10;.0851 &#10;.3297 &#10;.7858 &#10;1.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37470" cy="3748028"/>
                    </a:xfrm>
                    <a:prstGeom prst="rect">
                      <a:avLst/>
                    </a:prstGeom>
                  </pic:spPr>
                </pic:pic>
              </a:graphicData>
            </a:graphic>
          </wp:inline>
        </w:drawing>
      </w:r>
      <w:r w:rsidRPr="43A02561" w:rsidR="2FDB133C">
        <w:rPr>
          <w:rFonts w:ascii="Palatino Linotype" w:hAnsi="Palatino Linotype" w:eastAsia="Palatino Linotype" w:cs="Palatino Linotype"/>
          <w:sz w:val="24"/>
          <w:szCs w:val="24"/>
        </w:rPr>
        <w:t xml:space="preserve">Figure </w:t>
      </w:r>
      <w:r w:rsidRPr="43A02561" w:rsidR="37ED3614">
        <w:rPr>
          <w:rFonts w:ascii="Palatino Linotype" w:hAnsi="Palatino Linotype" w:eastAsia="Palatino Linotype" w:cs="Palatino Linotype"/>
          <w:sz w:val="24"/>
          <w:szCs w:val="24"/>
        </w:rPr>
        <w:t>33</w:t>
      </w:r>
      <w:r w:rsidRPr="43A02561" w:rsidR="2FDB133C">
        <w:rPr>
          <w:rFonts w:ascii="Palatino Linotype" w:hAnsi="Palatino Linotype" w:eastAsia="Palatino Linotype" w:cs="Palatino Linotype"/>
          <w:sz w:val="24"/>
          <w:szCs w:val="24"/>
        </w:rPr>
        <w:t>: Spec 1.2.1 Trial Example 2, Time Domain, Pre &amp; Post-Filter [</w:t>
      </w:r>
      <w:r w:rsidRPr="43A02561" w:rsidR="23E8A1FF">
        <w:rPr>
          <w:rFonts w:ascii="Palatino Linotype" w:hAnsi="Palatino Linotype" w:eastAsia="Palatino Linotype" w:cs="Palatino Linotype"/>
          <w:sz w:val="24"/>
          <w:szCs w:val="24"/>
        </w:rPr>
        <w:t>33</w:t>
      </w:r>
      <w:r w:rsidRPr="43A02561" w:rsidR="2FDB133C">
        <w:rPr>
          <w:rFonts w:ascii="Palatino Linotype" w:hAnsi="Palatino Linotype" w:eastAsia="Palatino Linotype" w:cs="Palatino Linotype"/>
          <w:sz w:val="24"/>
          <w:szCs w:val="24"/>
        </w:rPr>
        <w:t>]</w:t>
      </w:r>
    </w:p>
    <w:p w:rsidR="43A02561" w:rsidP="43A02561" w:rsidRDefault="43A02561" w14:paraId="775C317A" w14:textId="75568BDB">
      <w:pPr>
        <w:jc w:val="center"/>
        <w:rPr>
          <w:rFonts w:ascii="Palatino Linotype" w:hAnsi="Palatino Linotype" w:eastAsia="Palatino Linotype" w:cs="Palatino Linotype"/>
          <w:sz w:val="24"/>
          <w:szCs w:val="24"/>
        </w:rPr>
      </w:pPr>
    </w:p>
    <w:p w:rsidR="226682EC" w:rsidP="78E4F89D" w:rsidRDefault="22FA3CC4" w14:paraId="21801BB0" w14:textId="11E9EBA1">
      <w:pPr>
        <w:ind w:firstLine="720"/>
        <w:rPr>
          <w:rFonts w:ascii="Palatino Linotype" w:hAnsi="Palatino Linotype" w:eastAsia="Palatino Linotype" w:cs="Palatino Linotype"/>
          <w:sz w:val="24"/>
          <w:szCs w:val="24"/>
        </w:rPr>
      </w:pPr>
      <w:r w:rsidRPr="474386DC" w:rsidR="22FA3CC4">
        <w:rPr>
          <w:rFonts w:ascii="Palatino Linotype" w:hAnsi="Palatino Linotype" w:eastAsia="Palatino Linotype" w:cs="Palatino Linotype"/>
          <w:sz w:val="24"/>
          <w:szCs w:val="24"/>
        </w:rPr>
        <w:t>This test was run in 1000-trial batches. If the filter failed on any trial, the test was a failure. In three 1000-trial batches, the filter was successful for every trial, even when input ra</w:t>
      </w:r>
      <w:r w:rsidRPr="474386DC" w:rsidR="32600B3B">
        <w:rPr>
          <w:rFonts w:ascii="Palatino Linotype" w:hAnsi="Palatino Linotype" w:eastAsia="Palatino Linotype" w:cs="Palatino Linotype"/>
          <w:sz w:val="24"/>
          <w:szCs w:val="24"/>
        </w:rPr>
        <w:t>tios were close to zero. Here</w:t>
      </w:r>
      <w:r w:rsidRPr="474386DC" w:rsidR="5D1B2BE1">
        <w:rPr>
          <w:rFonts w:ascii="Palatino Linotype" w:hAnsi="Palatino Linotype" w:eastAsia="Palatino Linotype" w:cs="Palatino Linotype"/>
          <w:sz w:val="24"/>
          <w:szCs w:val="24"/>
        </w:rPr>
        <w:t>,</w:t>
      </w:r>
      <w:r w:rsidRPr="474386DC" w:rsidR="32600B3B">
        <w:rPr>
          <w:rFonts w:ascii="Palatino Linotype" w:hAnsi="Palatino Linotype" w:eastAsia="Palatino Linotype" w:cs="Palatino Linotype"/>
          <w:sz w:val="24"/>
          <w:szCs w:val="24"/>
        </w:rPr>
        <w:t xml:space="preserve"> as in the test for spec 1.1.2, the input ratio is defined as the amplitude of the desired frequency data divided by the maximum amplitude present in the signal. </w:t>
      </w:r>
      <w:r w:rsidRPr="474386DC" w:rsidR="668CD6B1">
        <w:rPr>
          <w:rFonts w:ascii="Palatino Linotype" w:hAnsi="Palatino Linotype" w:eastAsia="Palatino Linotype" w:cs="Palatino Linotype"/>
          <w:sz w:val="24"/>
          <w:szCs w:val="24"/>
        </w:rPr>
        <w:t xml:space="preserve">The histograms shown below in figures </w:t>
      </w:r>
      <w:r w:rsidRPr="474386DC" w:rsidR="24FFBF7D">
        <w:rPr>
          <w:rFonts w:ascii="Palatino Linotype" w:hAnsi="Palatino Linotype" w:eastAsia="Palatino Linotype" w:cs="Palatino Linotype"/>
          <w:sz w:val="24"/>
          <w:szCs w:val="24"/>
        </w:rPr>
        <w:t xml:space="preserve">34, </w:t>
      </w:r>
      <w:r w:rsidRPr="474386DC" w:rsidR="668CD6B1">
        <w:rPr>
          <w:rFonts w:ascii="Palatino Linotype" w:hAnsi="Palatino Linotype" w:eastAsia="Palatino Linotype" w:cs="Palatino Linotype"/>
          <w:sz w:val="24"/>
          <w:szCs w:val="24"/>
        </w:rPr>
        <w:t>3</w:t>
      </w:r>
      <w:r w:rsidRPr="474386DC" w:rsidR="10315CCE">
        <w:rPr>
          <w:rFonts w:ascii="Palatino Linotype" w:hAnsi="Palatino Linotype" w:eastAsia="Palatino Linotype" w:cs="Palatino Linotype"/>
          <w:sz w:val="24"/>
          <w:szCs w:val="24"/>
        </w:rPr>
        <w:t>5</w:t>
      </w:r>
      <w:r w:rsidRPr="474386DC" w:rsidR="668CD6B1">
        <w:rPr>
          <w:rFonts w:ascii="Palatino Linotype" w:hAnsi="Palatino Linotype" w:eastAsia="Palatino Linotype" w:cs="Palatino Linotype"/>
          <w:sz w:val="24"/>
          <w:szCs w:val="24"/>
        </w:rPr>
        <w:t>, and 3</w:t>
      </w:r>
      <w:r w:rsidRPr="474386DC" w:rsidR="23816428">
        <w:rPr>
          <w:rFonts w:ascii="Palatino Linotype" w:hAnsi="Palatino Linotype" w:eastAsia="Palatino Linotype" w:cs="Palatino Linotype"/>
          <w:sz w:val="24"/>
          <w:szCs w:val="24"/>
        </w:rPr>
        <w:t>6</w:t>
      </w:r>
      <w:r w:rsidRPr="474386DC" w:rsidR="668CD6B1">
        <w:rPr>
          <w:rFonts w:ascii="Palatino Linotype" w:hAnsi="Palatino Linotype" w:eastAsia="Palatino Linotype" w:cs="Palatino Linotype"/>
          <w:sz w:val="24"/>
          <w:szCs w:val="24"/>
        </w:rPr>
        <w:t xml:space="preserve"> show the rate of occurrence of input ratios for each 1000-trial test.</w:t>
      </w:r>
    </w:p>
    <w:p w:rsidR="43A02561" w:rsidP="43A02561" w:rsidRDefault="43A02561" w14:paraId="7191B726" w14:textId="45113160">
      <w:pPr>
        <w:rPr>
          <w:rFonts w:ascii="Palatino Linotype" w:hAnsi="Palatino Linotype" w:eastAsia="Palatino Linotype" w:cs="Palatino Linotype"/>
          <w:sz w:val="24"/>
          <w:szCs w:val="24"/>
        </w:rPr>
      </w:pPr>
    </w:p>
    <w:p w:rsidR="47BC027B" w:rsidP="43A02561" w:rsidRDefault="47BC027B" w14:paraId="2473F07B" w14:textId="0BFB91B3">
      <w:pPr>
        <w:spacing w:line="495" w:lineRule="exact"/>
        <w:jc w:val="center"/>
        <w:rPr>
          <w:rFonts w:ascii="Palatino Linotype" w:hAnsi="Palatino Linotype" w:eastAsia="Palatino Linotype" w:cs="Palatino Linotype"/>
          <w:sz w:val="24"/>
          <w:szCs w:val="24"/>
        </w:rPr>
      </w:pPr>
      <w:r w:rsidRPr="43A02561">
        <w:rPr>
          <w:rFonts w:ascii="Palatino Linotype" w:hAnsi="Palatino Linotype" w:eastAsia="Palatino Linotype" w:cs="Palatino Linotype"/>
          <w:b/>
          <w:bCs/>
          <w:sz w:val="24"/>
          <w:szCs w:val="24"/>
        </w:rPr>
        <w:t>Batch 1 (1000 Trials):</w:t>
      </w:r>
    </w:p>
    <w:p w:rsidR="47BC027B" w:rsidP="43A02561" w:rsidRDefault="47BC027B" w14:paraId="34D79BFD" w14:textId="141E5BAC">
      <w:pPr>
        <w:jc w:val="center"/>
      </w:pPr>
      <w:r>
        <w:rPr>
          <w:noProof/>
        </w:rPr>
        <w:lastRenderedPageBreak/>
        <w:drawing>
          <wp:inline distT="0" distB="0" distL="0" distR="0" wp14:anchorId="52355A1D" wp14:editId="55B6CC75">
            <wp:extent cx="5829781" cy="3607177"/>
            <wp:effectExtent l="0" t="0" r="0" b="0"/>
            <wp:docPr id="775481504" name="Picture 775481504" descr="Filter Reliability Test 1 of 3 &#10;Input Ratio Frequency (1000 trials) &#10;U- &#10;300 &#10;250 &#10;200 &#10;150 &#10;100 &#10;50 &#10;o &#10;There were zero &#10;instances of &#10;failure in 1000 &#10;trials, even &#10;when input &#10;ratios were close &#10;to zero. &#10;0.1 &#10;0.2 &#10;0.3 &#10;0.4 &#10;0.5 &#10;0.6 &#10;Input Ratio &#10;0.7 &#10;0.8 &#10;0.9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829781" cy="3607177"/>
                    </a:xfrm>
                    <a:prstGeom prst="rect">
                      <a:avLst/>
                    </a:prstGeom>
                  </pic:spPr>
                </pic:pic>
              </a:graphicData>
            </a:graphic>
          </wp:inline>
        </w:drawing>
      </w:r>
    </w:p>
    <w:p w:rsidR="3D2372F7" w:rsidP="43A02561" w:rsidRDefault="3D2372F7" w14:paraId="4BDC11D8" w14:textId="297A492C">
      <w:pPr>
        <w:jc w:val="center"/>
        <w:rPr>
          <w:rFonts w:ascii="Palatino Linotype" w:hAnsi="Palatino Linotype" w:eastAsia="Palatino Linotype" w:cs="Palatino Linotype"/>
          <w:sz w:val="24"/>
          <w:szCs w:val="24"/>
        </w:rPr>
      </w:pPr>
      <w:commentRangeStart w:id="199"/>
      <w:r w:rsidRPr="43A02561">
        <w:rPr>
          <w:rFonts w:ascii="Palatino Linotype" w:hAnsi="Palatino Linotype" w:eastAsia="Palatino Linotype" w:cs="Palatino Linotype"/>
          <w:sz w:val="24"/>
          <w:szCs w:val="24"/>
        </w:rPr>
        <w:t xml:space="preserve">Figure </w:t>
      </w:r>
      <w:commentRangeEnd w:id="199"/>
      <w:r w:rsidR="00F76E51">
        <w:rPr>
          <w:rStyle w:val="CommentReference"/>
        </w:rPr>
        <w:commentReference w:id="199"/>
      </w:r>
      <w:r w:rsidRPr="43A02561" w:rsidR="6BE55CC9">
        <w:rPr>
          <w:rFonts w:ascii="Palatino Linotype" w:hAnsi="Palatino Linotype" w:eastAsia="Palatino Linotype" w:cs="Palatino Linotype"/>
          <w:sz w:val="24"/>
          <w:szCs w:val="24"/>
        </w:rPr>
        <w:t>34</w:t>
      </w:r>
      <w:r w:rsidRPr="43A02561">
        <w:rPr>
          <w:rFonts w:ascii="Palatino Linotype" w:hAnsi="Palatino Linotype" w:eastAsia="Palatino Linotype" w:cs="Palatino Linotype"/>
          <w:sz w:val="24"/>
          <w:szCs w:val="24"/>
        </w:rPr>
        <w:t>: Spec 1.2.1 1000-Trial Batch 1 [</w:t>
      </w:r>
      <w:r w:rsidRPr="43A02561" w:rsidR="7C8F23DC">
        <w:rPr>
          <w:rFonts w:ascii="Palatino Linotype" w:hAnsi="Palatino Linotype" w:eastAsia="Palatino Linotype" w:cs="Palatino Linotype"/>
          <w:sz w:val="24"/>
          <w:szCs w:val="24"/>
        </w:rPr>
        <w:t>34</w:t>
      </w:r>
      <w:r w:rsidRPr="43A02561">
        <w:rPr>
          <w:rFonts w:ascii="Palatino Linotype" w:hAnsi="Palatino Linotype" w:eastAsia="Palatino Linotype" w:cs="Palatino Linotype"/>
          <w:sz w:val="24"/>
          <w:szCs w:val="24"/>
        </w:rPr>
        <w:t>]</w:t>
      </w:r>
    </w:p>
    <w:p w:rsidR="43A02561" w:rsidP="43A02561" w:rsidRDefault="43A02561" w14:paraId="38560FA4" w14:textId="7C19A9F6">
      <w:pPr>
        <w:jc w:val="center"/>
        <w:rPr>
          <w:rFonts w:ascii="Palatino Linotype" w:hAnsi="Palatino Linotype" w:eastAsia="Palatino Linotype" w:cs="Palatino Linotype"/>
          <w:sz w:val="24"/>
          <w:szCs w:val="24"/>
        </w:rPr>
      </w:pPr>
    </w:p>
    <w:p w:rsidR="47BC027B" w:rsidP="43A02561" w:rsidRDefault="47BC027B" w14:paraId="1A186BB9" w14:textId="5A8E4B50">
      <w:pPr>
        <w:spacing w:line="495" w:lineRule="exact"/>
        <w:jc w:val="center"/>
        <w:rPr>
          <w:rFonts w:ascii="Palatino Linotype" w:hAnsi="Palatino Linotype" w:eastAsia="Palatino Linotype" w:cs="Palatino Linotype"/>
          <w:sz w:val="24"/>
          <w:szCs w:val="24"/>
        </w:rPr>
      </w:pPr>
      <w:r w:rsidRPr="43A02561">
        <w:rPr>
          <w:rFonts w:ascii="Palatino Linotype" w:hAnsi="Palatino Linotype" w:eastAsia="Palatino Linotype" w:cs="Palatino Linotype"/>
          <w:b/>
          <w:bCs/>
          <w:sz w:val="24"/>
          <w:szCs w:val="24"/>
        </w:rPr>
        <w:t>Batch 2 (1000 Trials):</w:t>
      </w:r>
    </w:p>
    <w:p w:rsidR="47BC027B" w:rsidP="43A02561" w:rsidRDefault="47BC027B" w14:paraId="5C518DB5" w14:textId="32BBE934">
      <w:pPr>
        <w:jc w:val="center"/>
        <w:rPr>
          <w:rFonts w:ascii="Palatino Linotype" w:hAnsi="Palatino Linotype" w:eastAsia="Palatino Linotype" w:cs="Palatino Linotype"/>
          <w:sz w:val="24"/>
          <w:szCs w:val="24"/>
        </w:rPr>
      </w:pPr>
      <w:r>
        <w:rPr>
          <w:noProof/>
        </w:rPr>
        <w:lastRenderedPageBreak/>
        <w:drawing>
          <wp:inline distT="0" distB="0" distL="0" distR="0" wp14:anchorId="1C6A89EC" wp14:editId="58ED05FA">
            <wp:extent cx="5872004" cy="3694470"/>
            <wp:effectExtent l="0" t="0" r="0" b="0"/>
            <wp:docPr id="564829397" name="Picture 564829397" descr="300 &#10;250 &#10;200 &#10;150 &#10;100 &#10;50 &#10;o &#10;Filter Reliability Test 2 of 3 &#10;Input Ratio Frequency (1000 Trials) &#10;There were zero &#10;instances of &#10;failure in 1000 &#10;trials, even &#10;with input ratios &#10;were close to &#10;zero. &#10;0.1 &#10;0.2 &#10;0.3 &#10;0.4 0.5 &#10;0.6 &#10;Input Ratio &#10;0.7 &#10;0.8 &#10;0.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872004" cy="3694470"/>
                    </a:xfrm>
                    <a:prstGeom prst="rect">
                      <a:avLst/>
                    </a:prstGeom>
                  </pic:spPr>
                </pic:pic>
              </a:graphicData>
            </a:graphic>
          </wp:inline>
        </w:drawing>
      </w:r>
      <w:r w:rsidRPr="43A02561" w:rsidR="24A5D7B6">
        <w:rPr>
          <w:rFonts w:ascii="Palatino Linotype" w:hAnsi="Palatino Linotype" w:eastAsia="Palatino Linotype" w:cs="Palatino Linotype"/>
          <w:sz w:val="24"/>
          <w:szCs w:val="24"/>
        </w:rPr>
        <w:t>Figure 3</w:t>
      </w:r>
      <w:r w:rsidRPr="43A02561" w:rsidR="3E6E65B3">
        <w:rPr>
          <w:rFonts w:ascii="Palatino Linotype" w:hAnsi="Palatino Linotype" w:eastAsia="Palatino Linotype" w:cs="Palatino Linotype"/>
          <w:sz w:val="24"/>
          <w:szCs w:val="24"/>
        </w:rPr>
        <w:t>5</w:t>
      </w:r>
      <w:r w:rsidRPr="43A02561" w:rsidR="24A5D7B6">
        <w:rPr>
          <w:rFonts w:ascii="Palatino Linotype" w:hAnsi="Palatino Linotype" w:eastAsia="Palatino Linotype" w:cs="Palatino Linotype"/>
          <w:sz w:val="24"/>
          <w:szCs w:val="24"/>
        </w:rPr>
        <w:t>: Spec 1.2.1 1000-Trial Batch 2 [3</w:t>
      </w:r>
      <w:r w:rsidRPr="43A02561" w:rsidR="735CA8EE">
        <w:rPr>
          <w:rFonts w:ascii="Palatino Linotype" w:hAnsi="Palatino Linotype" w:eastAsia="Palatino Linotype" w:cs="Palatino Linotype"/>
          <w:sz w:val="24"/>
          <w:szCs w:val="24"/>
        </w:rPr>
        <w:t>5</w:t>
      </w:r>
      <w:r w:rsidRPr="43A02561" w:rsidR="24A5D7B6">
        <w:rPr>
          <w:rFonts w:ascii="Palatino Linotype" w:hAnsi="Palatino Linotype" w:eastAsia="Palatino Linotype" w:cs="Palatino Linotype"/>
          <w:sz w:val="24"/>
          <w:szCs w:val="24"/>
        </w:rPr>
        <w:t>]</w:t>
      </w:r>
    </w:p>
    <w:p w:rsidR="43A02561" w:rsidP="43A02561" w:rsidRDefault="43A02561" w14:paraId="5302ED56" w14:textId="6BBAA193">
      <w:pPr>
        <w:jc w:val="center"/>
      </w:pPr>
    </w:p>
    <w:p w:rsidR="43A02561" w:rsidP="43A02561" w:rsidRDefault="43A02561" w14:paraId="5208044F" w14:textId="45DF1B17">
      <w:pPr>
        <w:jc w:val="center"/>
      </w:pPr>
    </w:p>
    <w:p w:rsidR="47BC027B" w:rsidP="43A02561" w:rsidRDefault="47BC027B" w14:paraId="2F868935" w14:textId="57A4D0B1">
      <w:pPr>
        <w:spacing w:line="495" w:lineRule="exact"/>
        <w:jc w:val="center"/>
        <w:rPr>
          <w:rFonts w:ascii="Palatino Linotype" w:hAnsi="Palatino Linotype" w:eastAsia="Palatino Linotype" w:cs="Palatino Linotype"/>
          <w:sz w:val="24"/>
          <w:szCs w:val="24"/>
        </w:rPr>
      </w:pPr>
      <w:r w:rsidRPr="43A02561">
        <w:rPr>
          <w:rFonts w:ascii="Palatino Linotype" w:hAnsi="Palatino Linotype" w:eastAsia="Palatino Linotype" w:cs="Palatino Linotype"/>
          <w:b/>
          <w:bCs/>
          <w:sz w:val="24"/>
          <w:szCs w:val="24"/>
        </w:rPr>
        <w:t>Batch 3 (1000 Trials):</w:t>
      </w:r>
    </w:p>
    <w:p w:rsidR="47BC027B" w:rsidP="43A02561" w:rsidRDefault="47BC027B" w14:paraId="40BFA96D" w14:textId="204852D3">
      <w:pPr>
        <w:jc w:val="center"/>
        <w:rPr>
          <w:rFonts w:ascii="Palatino Linotype" w:hAnsi="Palatino Linotype" w:eastAsia="Palatino Linotype" w:cs="Palatino Linotype"/>
          <w:sz w:val="24"/>
          <w:szCs w:val="24"/>
        </w:rPr>
      </w:pPr>
      <w:r>
        <w:rPr>
          <w:noProof/>
        </w:rPr>
        <w:lastRenderedPageBreak/>
        <w:drawing>
          <wp:inline distT="0" distB="0" distL="0" distR="0" wp14:anchorId="561C8408" wp14:editId="5566D9AF">
            <wp:extent cx="5928472" cy="3779401"/>
            <wp:effectExtent l="0" t="0" r="0" b="0"/>
            <wp:docPr id="378748032" name="Picture 378748032" descr="250 &#10;200 &#10;150 &#10;U- &#10;100 &#10;50 &#10;o &#10;Filter Reliability Test 3 of 3 &#10;Input Ratio Frequency (1000 Trials) &#10;There were zero &#10;instances of &#10;failure in 1000 &#10;trials, even &#10;when input &#10;ratios were close &#10;to zero. &#10;0.1 &#10;0.2 &#10;0.3 &#10;0.4 0.5 0.6 &#10;Input Ratio &#10;0.7 &#10;0.8 &#10;0.9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28472" cy="3779401"/>
                    </a:xfrm>
                    <a:prstGeom prst="rect">
                      <a:avLst/>
                    </a:prstGeom>
                  </pic:spPr>
                </pic:pic>
              </a:graphicData>
            </a:graphic>
          </wp:inline>
        </w:drawing>
      </w:r>
      <w:r w:rsidRPr="43A02561" w:rsidR="09402EC8">
        <w:rPr>
          <w:rFonts w:ascii="Palatino Linotype" w:hAnsi="Palatino Linotype" w:eastAsia="Palatino Linotype" w:cs="Palatino Linotype"/>
          <w:sz w:val="24"/>
          <w:szCs w:val="24"/>
        </w:rPr>
        <w:t>Figure 3</w:t>
      </w:r>
      <w:r w:rsidRPr="43A02561" w:rsidR="488C4DDA">
        <w:rPr>
          <w:rFonts w:ascii="Palatino Linotype" w:hAnsi="Palatino Linotype" w:eastAsia="Palatino Linotype" w:cs="Palatino Linotype"/>
          <w:sz w:val="24"/>
          <w:szCs w:val="24"/>
        </w:rPr>
        <w:t>6</w:t>
      </w:r>
      <w:r w:rsidRPr="43A02561" w:rsidR="09402EC8">
        <w:rPr>
          <w:rFonts w:ascii="Palatino Linotype" w:hAnsi="Palatino Linotype" w:eastAsia="Palatino Linotype" w:cs="Palatino Linotype"/>
          <w:sz w:val="24"/>
          <w:szCs w:val="24"/>
        </w:rPr>
        <w:t>: Spec 1.2.1 1000-Trial Batch 3 [3</w:t>
      </w:r>
      <w:r w:rsidRPr="43A02561" w:rsidR="620336F1">
        <w:rPr>
          <w:rFonts w:ascii="Palatino Linotype" w:hAnsi="Palatino Linotype" w:eastAsia="Palatino Linotype" w:cs="Palatino Linotype"/>
          <w:sz w:val="24"/>
          <w:szCs w:val="24"/>
        </w:rPr>
        <w:t>6</w:t>
      </w:r>
      <w:r w:rsidRPr="43A02561" w:rsidR="09402EC8">
        <w:rPr>
          <w:rFonts w:ascii="Palatino Linotype" w:hAnsi="Palatino Linotype" w:eastAsia="Palatino Linotype" w:cs="Palatino Linotype"/>
          <w:sz w:val="24"/>
          <w:szCs w:val="24"/>
        </w:rPr>
        <w:t>]</w:t>
      </w:r>
    </w:p>
    <w:p w:rsidRPr="004705FC" w:rsidR="00503758" w:rsidP="78E4F89D" w:rsidRDefault="00503758" w14:paraId="1590BC31" w14:textId="1F7EAD97">
      <w:pPr>
        <w:spacing w:line="285" w:lineRule="exact"/>
        <w:rPr>
          <w:rFonts w:ascii="Palatino Linotype" w:hAnsi="Palatino Linotype" w:eastAsia="Palatino Linotype" w:cs="Palatino Linotype"/>
          <w:b/>
          <w:bCs/>
          <w:sz w:val="24"/>
          <w:szCs w:val="24"/>
        </w:rPr>
      </w:pPr>
    </w:p>
    <w:p w:rsidR="31DA7774" w:rsidP="474386DC" w:rsidRDefault="498C0F8B" w14:paraId="68261026" w14:textId="6F080332">
      <w:pPr>
        <w:pStyle w:val="Heading2"/>
        <w:rPr>
          <w:rStyle w:val="InitialStyle"/>
          <w:rFonts w:ascii="Palatino Linotype" w:hAnsi="Palatino Linotype"/>
          <w:sz w:val="28"/>
          <w:szCs w:val="28"/>
        </w:rPr>
      </w:pPr>
      <w:bookmarkStart w:name="_Toc574485425" w:id="806356670"/>
      <w:bookmarkStart w:name="_Toc1878327452" w:id="1777817130"/>
      <w:bookmarkStart w:name="_Toc1311330941" w:id="1720141010"/>
      <w:bookmarkStart w:name="_Toc1505238255" w:id="120976922"/>
      <w:bookmarkStart w:name="_Toc730955253" w:id="1726886821"/>
      <w:bookmarkStart w:name="_Toc293233914" w:id="1138920786"/>
      <w:bookmarkStart w:name="_Toc1030959307" w:id="718618634"/>
      <w:bookmarkStart w:name="_Toc2067635214" w:id="1225550179"/>
      <w:bookmarkStart w:name="_Toc1455353544" w:id="1992319949"/>
      <w:bookmarkStart w:name="_Toc657890257" w:id="1956720091"/>
      <w:bookmarkStart w:name="_Toc1256032995" w:id="76703277"/>
      <w:bookmarkStart w:name="_Toc874742775" w:id="1608250260"/>
      <w:r w:rsidRPr="474386DC" w:rsidR="498C0F8B">
        <w:rPr>
          <w:rStyle w:val="InitialStyle"/>
          <w:rFonts w:ascii="Palatino Linotype" w:hAnsi="Palatino Linotype"/>
          <w:sz w:val="28"/>
          <w:szCs w:val="28"/>
        </w:rPr>
        <w:t xml:space="preserve">Verification of </w:t>
      </w:r>
      <w:r w:rsidRPr="474386DC" w:rsidR="498C0F8B">
        <w:rPr>
          <w:rFonts w:eastAsia="Palatino Linotype" w:cs="Palatino Linotype"/>
          <w:sz w:val="27"/>
          <w:szCs w:val="27"/>
        </w:rPr>
        <w:t>Location Algorithm</w:t>
      </w:r>
      <w:bookmarkEnd w:id="806356670"/>
      <w:bookmarkEnd w:id="1777817130"/>
      <w:bookmarkEnd w:id="1720141010"/>
      <w:bookmarkEnd w:id="120976922"/>
      <w:bookmarkEnd w:id="1726886821"/>
      <w:bookmarkEnd w:id="1138920786"/>
      <w:bookmarkEnd w:id="718618634"/>
      <w:bookmarkEnd w:id="1225550179"/>
      <w:bookmarkEnd w:id="1992319949"/>
      <w:bookmarkEnd w:id="1956720091"/>
      <w:bookmarkEnd w:id="76703277"/>
      <w:bookmarkEnd w:id="1608250260"/>
    </w:p>
    <w:p w:rsidR="175DD0A5" w:rsidP="43A02561" w:rsidRDefault="3F6F102D" w14:paraId="76EE389B" w14:textId="426678B5">
      <w:pPr>
        <w:pStyle w:val="Heading3"/>
        <w:rPr>
          <w:rFonts w:ascii="Palatino Linotype" w:hAnsi="Palatino Linotype" w:eastAsia="Palatino Linotype" w:cs="Palatino Linotype"/>
        </w:rPr>
      </w:pPr>
      <w:bookmarkStart w:name="_Toc1285518013" w:id="260533222"/>
      <w:bookmarkStart w:name="_Toc1523782073" w:id="1062277401"/>
      <w:bookmarkStart w:name="_Toc1670489238" w:id="2047982846"/>
      <w:bookmarkStart w:name="_Toc1781441897" w:id="323878653"/>
      <w:bookmarkStart w:name="_Toc404242859" w:id="73195766"/>
      <w:bookmarkStart w:name="_Toc76477101" w:id="1664550216"/>
      <w:bookmarkStart w:name="_Toc2113507540" w:id="1690945896"/>
      <w:bookmarkStart w:name="_Toc1470799051" w:id="1612560381"/>
      <w:bookmarkStart w:name="_Toc463190648" w:id="356004081"/>
      <w:bookmarkStart w:name="_Toc375767180" w:id="1594450043"/>
      <w:bookmarkStart w:name="_Toc696191695" w:id="1802391181"/>
      <w:bookmarkStart w:name="_Toc976168612" w:id="1631942409"/>
      <w:r w:rsidRPr="474386DC" w:rsidR="3F6F102D">
        <w:rPr>
          <w:rFonts w:ascii="Palatino Linotype" w:hAnsi="Palatino Linotype" w:eastAsia="Palatino Linotype" w:cs="Palatino Linotype"/>
        </w:rPr>
        <w:t>Spec</w:t>
      </w:r>
      <w:r w:rsidRPr="474386DC" w:rsidR="4A264358">
        <w:rPr>
          <w:rFonts w:ascii="Palatino Linotype" w:hAnsi="Palatino Linotype" w:eastAsia="Palatino Linotype" w:cs="Palatino Linotype"/>
        </w:rPr>
        <w:t xml:space="preserve"> 1.2.2</w:t>
      </w:r>
      <w:bookmarkEnd w:id="260533222"/>
      <w:bookmarkEnd w:id="1062277401"/>
      <w:bookmarkEnd w:id="2047982846"/>
      <w:bookmarkEnd w:id="323878653"/>
      <w:bookmarkEnd w:id="73195766"/>
      <w:bookmarkEnd w:id="1664550216"/>
      <w:bookmarkEnd w:id="1690945896"/>
      <w:bookmarkEnd w:id="1612560381"/>
      <w:bookmarkEnd w:id="356004081"/>
      <w:bookmarkEnd w:id="1594450043"/>
      <w:bookmarkEnd w:id="1802391181"/>
      <w:bookmarkEnd w:id="1631942409"/>
    </w:p>
    <w:p w:rsidR="10E1FBC1" w:rsidP="43A02561" w:rsidRDefault="10E1FBC1" w14:paraId="472A86E2" w14:textId="40FE508A"/>
    <w:p w:rsidR="10E1FBC1" w:rsidP="78E4F89D" w:rsidRDefault="52E092D6" w14:paraId="7BA59CF0" w14:textId="2FD72499">
      <w:pPr>
        <w:spacing w:line="259" w:lineRule="auto"/>
        <w:ind w:firstLine="720"/>
        <w:rPr>
          <w:rFonts w:ascii="Palatino Linotype" w:hAnsi="Palatino Linotype" w:eastAsia="Palatino Linotype" w:cs="Palatino Linotype"/>
          <w:sz w:val="24"/>
          <w:szCs w:val="24"/>
        </w:rPr>
      </w:pPr>
      <w:r w:rsidRPr="474386DC" w:rsidR="52E092D6">
        <w:rPr>
          <w:rFonts w:ascii="Palatino Linotype" w:hAnsi="Palatino Linotype" w:eastAsia="Palatino Linotype" w:cs="Palatino Linotype"/>
          <w:sz w:val="24"/>
          <w:szCs w:val="24"/>
        </w:rPr>
        <w:t xml:space="preserve">A critical </w:t>
      </w:r>
      <w:r w:rsidRPr="474386DC" w:rsidR="52E092D6">
        <w:rPr>
          <w:rFonts w:ascii="Palatino Linotype" w:hAnsi="Palatino Linotype" w:eastAsia="Palatino Linotype" w:cs="Palatino Linotype"/>
          <w:sz w:val="24"/>
          <w:szCs w:val="24"/>
        </w:rPr>
        <w:t>portion</w:t>
      </w:r>
      <w:r w:rsidRPr="474386DC" w:rsidR="52E092D6">
        <w:rPr>
          <w:rFonts w:ascii="Palatino Linotype" w:hAnsi="Palatino Linotype" w:eastAsia="Palatino Linotype" w:cs="Palatino Linotype"/>
          <w:sz w:val="24"/>
          <w:szCs w:val="24"/>
        </w:rPr>
        <w:t xml:space="preserve"> of </w:t>
      </w:r>
      <w:r w:rsidRPr="474386DC" w:rsidR="00C9BF0C">
        <w:rPr>
          <w:rFonts w:ascii="Palatino Linotype" w:hAnsi="Palatino Linotype" w:eastAsia="Palatino Linotype" w:cs="Palatino Linotype"/>
          <w:sz w:val="24"/>
          <w:szCs w:val="24"/>
        </w:rPr>
        <w:t xml:space="preserve">the location </w:t>
      </w:r>
      <w:r w:rsidRPr="474386DC" w:rsidR="52E092D6">
        <w:rPr>
          <w:rFonts w:ascii="Palatino Linotype" w:hAnsi="Palatino Linotype" w:eastAsia="Palatino Linotype" w:cs="Palatino Linotype"/>
          <w:sz w:val="24"/>
          <w:szCs w:val="24"/>
        </w:rPr>
        <w:t>system is the speed at which</w:t>
      </w:r>
      <w:r w:rsidRPr="474386DC" w:rsidR="19518A9A">
        <w:rPr>
          <w:rFonts w:ascii="Palatino Linotype" w:hAnsi="Palatino Linotype" w:eastAsia="Palatino Linotype" w:cs="Palatino Linotype"/>
          <w:sz w:val="24"/>
          <w:szCs w:val="24"/>
        </w:rPr>
        <w:t xml:space="preserve"> members of the </w:t>
      </w:r>
      <w:r w:rsidRPr="474386DC" w:rsidR="19518A9A">
        <w:rPr>
          <w:rFonts w:ascii="Palatino Linotype" w:hAnsi="Palatino Linotype" w:eastAsia="Palatino Linotype" w:cs="Palatino Linotype"/>
          <w:sz w:val="24"/>
          <w:szCs w:val="24"/>
        </w:rPr>
        <w:t>RoboSub</w:t>
      </w:r>
      <w:r w:rsidRPr="474386DC" w:rsidR="19518A9A">
        <w:rPr>
          <w:rFonts w:ascii="Palatino Linotype" w:hAnsi="Palatino Linotype" w:eastAsia="Palatino Linotype" w:cs="Palatino Linotype"/>
          <w:sz w:val="24"/>
          <w:szCs w:val="24"/>
        </w:rPr>
        <w:t xml:space="preserve"> team </w:t>
      </w:r>
      <w:r w:rsidRPr="474386DC" w:rsidR="19518A9A">
        <w:rPr>
          <w:rFonts w:ascii="Palatino Linotype" w:hAnsi="Palatino Linotype" w:eastAsia="Palatino Linotype" w:cs="Palatino Linotype"/>
          <w:sz w:val="24"/>
          <w:szCs w:val="24"/>
        </w:rPr>
        <w:t>are able to</w:t>
      </w:r>
      <w:r w:rsidRPr="474386DC" w:rsidR="19518A9A">
        <w:rPr>
          <w:rFonts w:ascii="Palatino Linotype" w:hAnsi="Palatino Linotype" w:eastAsia="Palatino Linotype" w:cs="Palatino Linotype"/>
          <w:sz w:val="24"/>
          <w:szCs w:val="24"/>
        </w:rPr>
        <w:t xml:space="preserve"> select the pinger frequency that the submarine is detecting. At the competition, the team will have many adjustments to make to their system</w:t>
      </w:r>
      <w:r w:rsidRPr="474386DC" w:rsidR="0E1E3DDF">
        <w:rPr>
          <w:rFonts w:ascii="Palatino Linotype" w:hAnsi="Palatino Linotype" w:eastAsia="Palatino Linotype" w:cs="Palatino Linotype"/>
          <w:sz w:val="24"/>
          <w:szCs w:val="24"/>
        </w:rPr>
        <w:t xml:space="preserve">. Thus, the team asked </w:t>
      </w:r>
      <w:r w:rsidRPr="474386DC" w:rsidR="5314F47B">
        <w:rPr>
          <w:rFonts w:ascii="Palatino Linotype" w:hAnsi="Palatino Linotype" w:eastAsia="Palatino Linotype" w:cs="Palatino Linotype"/>
          <w:sz w:val="24"/>
          <w:szCs w:val="24"/>
        </w:rPr>
        <w:t xml:space="preserve">that each setup </w:t>
      </w:r>
      <w:r w:rsidRPr="474386DC" w:rsidR="19518A9A">
        <w:rPr>
          <w:rFonts w:ascii="Palatino Linotype" w:hAnsi="Palatino Linotype" w:eastAsia="Palatino Linotype" w:cs="Palatino Linotype"/>
          <w:sz w:val="24"/>
          <w:szCs w:val="24"/>
        </w:rPr>
        <w:t xml:space="preserve">task </w:t>
      </w:r>
      <w:r w:rsidRPr="474386DC" w:rsidR="61423FF4">
        <w:rPr>
          <w:rFonts w:ascii="Palatino Linotype" w:hAnsi="Palatino Linotype" w:eastAsia="Palatino Linotype" w:cs="Palatino Linotype"/>
          <w:sz w:val="24"/>
          <w:szCs w:val="24"/>
        </w:rPr>
        <w:t xml:space="preserve">be as simple as possible. </w:t>
      </w:r>
      <w:r w:rsidRPr="474386DC" w:rsidR="61423FF4">
        <w:rPr>
          <w:rFonts w:ascii="Palatino Linotype" w:hAnsi="Palatino Linotype" w:eastAsia="Palatino Linotype" w:cs="Palatino Linotype"/>
          <w:sz w:val="24"/>
          <w:szCs w:val="24"/>
        </w:rPr>
        <w:t>In order to</w:t>
      </w:r>
      <w:r w:rsidRPr="474386DC" w:rsidR="61423FF4">
        <w:rPr>
          <w:rFonts w:ascii="Palatino Linotype" w:hAnsi="Palatino Linotype" w:eastAsia="Palatino Linotype" w:cs="Palatino Linotype"/>
          <w:sz w:val="24"/>
          <w:szCs w:val="24"/>
        </w:rPr>
        <w:t xml:space="preserve"> test the speed at which the team was able to change the desired frequency, 3 members of t</w:t>
      </w:r>
      <w:r w:rsidRPr="474386DC" w:rsidR="6C515A6B">
        <w:rPr>
          <w:rFonts w:ascii="Palatino Linotype" w:hAnsi="Palatino Linotype" w:eastAsia="Palatino Linotype" w:cs="Palatino Linotype"/>
          <w:sz w:val="24"/>
          <w:szCs w:val="24"/>
        </w:rPr>
        <w:t xml:space="preserve">he team who were most likely </w:t>
      </w:r>
      <w:r w:rsidRPr="474386DC" w:rsidR="3706E386">
        <w:rPr>
          <w:rFonts w:ascii="Palatino Linotype" w:hAnsi="Palatino Linotype" w:eastAsia="Palatino Linotype" w:cs="Palatino Linotype"/>
          <w:sz w:val="24"/>
          <w:szCs w:val="24"/>
        </w:rPr>
        <w:t xml:space="preserve">to be at the competition were tested. The team members were given </w:t>
      </w:r>
      <w:r w:rsidRPr="474386DC" w:rsidR="2062C5E8">
        <w:rPr>
          <w:rFonts w:ascii="Palatino Linotype" w:hAnsi="Palatino Linotype" w:eastAsia="Palatino Linotype" w:cs="Palatino Linotype"/>
          <w:sz w:val="24"/>
          <w:szCs w:val="24"/>
        </w:rPr>
        <w:t xml:space="preserve">the </w:t>
      </w:r>
      <w:r w:rsidRPr="474386DC" w:rsidR="3706E386">
        <w:rPr>
          <w:rFonts w:ascii="Palatino Linotype" w:hAnsi="Palatino Linotype" w:eastAsia="Palatino Linotype" w:cs="Palatino Linotype"/>
          <w:sz w:val="24"/>
          <w:szCs w:val="24"/>
        </w:rPr>
        <w:t>entire</w:t>
      </w:r>
      <w:r w:rsidRPr="474386DC" w:rsidR="649A0704">
        <w:rPr>
          <w:rFonts w:ascii="Palatino Linotype" w:hAnsi="Palatino Linotype" w:eastAsia="Palatino Linotype" w:cs="Palatino Linotype"/>
          <w:sz w:val="24"/>
          <w:szCs w:val="24"/>
        </w:rPr>
        <w:t xml:space="preserve"> system</w:t>
      </w:r>
      <w:r w:rsidRPr="474386DC" w:rsidR="3706E386">
        <w:rPr>
          <w:rFonts w:ascii="Palatino Linotype" w:hAnsi="Palatino Linotype" w:eastAsia="Palatino Linotype" w:cs="Palatino Linotype"/>
          <w:sz w:val="24"/>
          <w:szCs w:val="24"/>
        </w:rPr>
        <w:t xml:space="preserve"> code. After familiarizing themselves with the code, team </w:t>
      </w:r>
      <w:r w:rsidRPr="474386DC" w:rsidR="25FDEAE3">
        <w:rPr>
          <w:rFonts w:ascii="Palatino Linotype" w:hAnsi="Palatino Linotype" w:eastAsia="Palatino Linotype" w:cs="Palatino Linotype"/>
          <w:sz w:val="24"/>
          <w:szCs w:val="24"/>
        </w:rPr>
        <w:t>members</w:t>
      </w:r>
      <w:r w:rsidRPr="474386DC" w:rsidR="3706E386">
        <w:rPr>
          <w:rFonts w:ascii="Palatino Linotype" w:hAnsi="Palatino Linotype" w:eastAsia="Palatino Linotype" w:cs="Palatino Linotype"/>
          <w:sz w:val="24"/>
          <w:szCs w:val="24"/>
        </w:rPr>
        <w:t xml:space="preserve"> were given a </w:t>
      </w:r>
      <w:r w:rsidRPr="474386DC" w:rsidR="71D93153">
        <w:rPr>
          <w:rFonts w:ascii="Palatino Linotype" w:hAnsi="Palatino Linotype" w:eastAsia="Palatino Linotype" w:cs="Palatino Linotype"/>
          <w:sz w:val="24"/>
          <w:szCs w:val="24"/>
        </w:rPr>
        <w:t xml:space="preserve">frequency to filter for. Each member was timed how long it took for them to correctly alter the frequency. The subjects were asked to do this </w:t>
      </w:r>
      <w:r w:rsidRPr="474386DC" w:rsidR="0CB88C89">
        <w:rPr>
          <w:rFonts w:ascii="Palatino Linotype" w:hAnsi="Palatino Linotype" w:eastAsia="Palatino Linotype" w:cs="Palatino Linotype"/>
          <w:sz w:val="24"/>
          <w:szCs w:val="24"/>
        </w:rPr>
        <w:t xml:space="preserve">3 times each and their times were averaged. These results can be seen in the table below. </w:t>
      </w:r>
    </w:p>
    <w:p w:rsidR="43A02561" w:rsidP="43A02561" w:rsidRDefault="43A02561" w14:paraId="79EA1FB9" w14:textId="1E54028B">
      <w:pPr>
        <w:spacing w:line="259" w:lineRule="auto"/>
        <w:rPr>
          <w:rFonts w:ascii="Palatino Linotype" w:hAnsi="Palatino Linotype" w:eastAsia="Palatino Linotype" w:cs="Palatino Linotype"/>
          <w:sz w:val="24"/>
          <w:szCs w:val="24"/>
        </w:rPr>
      </w:pPr>
    </w:p>
    <w:tbl>
      <w:tblPr>
        <w:tblStyle w:val="TableGrid"/>
        <w:tblW w:w="0" w:type="auto"/>
        <w:tblLayout w:type="fixed"/>
        <w:tblLook w:val="06A0" w:firstRow="1" w:lastRow="0" w:firstColumn="1" w:lastColumn="0" w:noHBand="1" w:noVBand="1"/>
      </w:tblPr>
      <w:tblGrid>
        <w:gridCol w:w="4680"/>
        <w:gridCol w:w="4680"/>
      </w:tblGrid>
      <w:tr w:rsidR="43A02561" w:rsidTr="474386DC" w14:paraId="0DF29C8D" w14:textId="77777777">
        <w:trPr>
          <w:trHeight w:val="300"/>
        </w:trPr>
        <w:tc>
          <w:tcPr>
            <w:tcW w:w="4680" w:type="dxa"/>
            <w:tcMar/>
          </w:tcPr>
          <w:p w:rsidR="43A02561" w:rsidP="43A02561" w:rsidRDefault="43A02561" w14:paraId="70498E39" w14:textId="2FA56279">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Team Member</w:t>
            </w:r>
          </w:p>
        </w:tc>
        <w:tc>
          <w:tcPr>
            <w:tcW w:w="4680" w:type="dxa"/>
            <w:tcMar/>
          </w:tcPr>
          <w:p w:rsidR="43A02561" w:rsidP="43A02561" w:rsidRDefault="43A02561" w14:paraId="4510DC09" w14:textId="0C3F3E83">
            <w:pPr>
              <w:rPr>
                <w:rFonts w:ascii="Palatino Linotype" w:hAnsi="Palatino Linotype" w:eastAsia="Palatino Linotype" w:cs="Palatino Linotype"/>
                <w:sz w:val="24"/>
                <w:szCs w:val="24"/>
              </w:rPr>
            </w:pPr>
            <w:r w:rsidRPr="474386DC" w:rsidR="43A02561">
              <w:rPr>
                <w:rFonts w:ascii="Palatino Linotype" w:hAnsi="Palatino Linotype" w:eastAsia="Palatino Linotype" w:cs="Palatino Linotype"/>
                <w:sz w:val="24"/>
                <w:szCs w:val="24"/>
              </w:rPr>
              <w:t>Time to adapt solution (</w:t>
            </w:r>
            <w:r w:rsidRPr="474386DC" w:rsidR="033BAE23">
              <w:rPr>
                <w:rFonts w:ascii="Palatino Linotype" w:hAnsi="Palatino Linotype" w:eastAsia="Palatino Linotype" w:cs="Palatino Linotype"/>
                <w:sz w:val="24"/>
                <w:szCs w:val="24"/>
              </w:rPr>
              <w:t>sec</w:t>
            </w:r>
            <w:r w:rsidRPr="474386DC" w:rsidR="792BCCD6">
              <w:rPr>
                <w:rFonts w:ascii="Palatino Linotype" w:hAnsi="Palatino Linotype" w:eastAsia="Palatino Linotype" w:cs="Palatino Linotype"/>
                <w:sz w:val="24"/>
                <w:szCs w:val="24"/>
              </w:rPr>
              <w:t>onds</w:t>
            </w:r>
            <w:r w:rsidRPr="474386DC" w:rsidR="5CE47C9C">
              <w:rPr>
                <w:rFonts w:ascii="Palatino Linotype" w:hAnsi="Palatino Linotype" w:eastAsia="Palatino Linotype" w:cs="Palatino Linotype"/>
                <w:sz w:val="24"/>
                <w:szCs w:val="24"/>
              </w:rPr>
              <w:t>)</w:t>
            </w:r>
          </w:p>
        </w:tc>
      </w:tr>
      <w:tr w:rsidR="43A02561" w:rsidTr="474386DC" w14:paraId="7F3CBF1F" w14:textId="77777777">
        <w:trPr>
          <w:trHeight w:val="300"/>
        </w:trPr>
        <w:tc>
          <w:tcPr>
            <w:tcW w:w="4680" w:type="dxa"/>
            <w:tcMar/>
          </w:tcPr>
          <w:p w:rsidR="43A02561" w:rsidP="43A02561" w:rsidRDefault="43A02561" w14:paraId="2A4B25F2" w14:textId="0E254EA9">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1</w:t>
            </w:r>
          </w:p>
        </w:tc>
        <w:tc>
          <w:tcPr>
            <w:tcW w:w="4680" w:type="dxa"/>
            <w:tcMar/>
          </w:tcPr>
          <w:p w:rsidR="4371357E" w:rsidP="43A02561" w:rsidRDefault="4371357E" w14:paraId="2ED3281F" w14:textId="15CC77B9">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6.99</w:t>
            </w:r>
          </w:p>
        </w:tc>
      </w:tr>
      <w:tr w:rsidR="43A02561" w:rsidTr="474386DC" w14:paraId="0B8C710A" w14:textId="77777777">
        <w:trPr>
          <w:trHeight w:val="300"/>
        </w:trPr>
        <w:tc>
          <w:tcPr>
            <w:tcW w:w="4680" w:type="dxa"/>
            <w:tcMar/>
          </w:tcPr>
          <w:p w:rsidR="43A02561" w:rsidP="43A02561" w:rsidRDefault="43A02561" w14:paraId="69D6D594" w14:textId="1562D083">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2</w:t>
            </w:r>
          </w:p>
        </w:tc>
        <w:tc>
          <w:tcPr>
            <w:tcW w:w="4680" w:type="dxa"/>
            <w:tcMar/>
          </w:tcPr>
          <w:p w:rsidR="43868DDE" w:rsidP="43A02561" w:rsidRDefault="43868DDE" w14:paraId="56803922" w14:textId="6BB37530">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5.41</w:t>
            </w:r>
          </w:p>
        </w:tc>
      </w:tr>
      <w:tr w:rsidR="43A02561" w:rsidTr="474386DC" w14:paraId="29363E1C" w14:textId="77777777">
        <w:trPr>
          <w:trHeight w:val="300"/>
        </w:trPr>
        <w:tc>
          <w:tcPr>
            <w:tcW w:w="4680" w:type="dxa"/>
            <w:tcMar/>
          </w:tcPr>
          <w:p w:rsidR="43A02561" w:rsidP="43A02561" w:rsidRDefault="43A02561" w14:paraId="7684094D" w14:textId="507F449B">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lastRenderedPageBreak/>
              <w:t>3</w:t>
            </w:r>
          </w:p>
        </w:tc>
        <w:tc>
          <w:tcPr>
            <w:tcW w:w="4680" w:type="dxa"/>
            <w:tcMar/>
          </w:tcPr>
          <w:p w:rsidR="449A26B7" w:rsidP="43A02561" w:rsidRDefault="449A26B7" w14:paraId="2BCB8E3F" w14:textId="044B6820">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7.01</w:t>
            </w:r>
          </w:p>
        </w:tc>
      </w:tr>
    </w:tbl>
    <w:p w:rsidR="3D14F83F" w:rsidP="43A02561" w:rsidRDefault="30C94C48" w14:paraId="14AE27E8" w14:textId="02D61957">
      <w:pPr>
        <w:spacing w:line="259" w:lineRule="auto"/>
        <w:jc w:val="center"/>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t xml:space="preserve">Table </w:t>
      </w:r>
      <w:r w:rsidRPr="7C92B487" w:rsidR="1B466A93">
        <w:rPr>
          <w:rFonts w:ascii="Palatino Linotype" w:hAnsi="Palatino Linotype" w:eastAsia="Palatino Linotype" w:cs="Palatino Linotype"/>
          <w:sz w:val="24"/>
          <w:szCs w:val="24"/>
        </w:rPr>
        <w:t>2</w:t>
      </w:r>
    </w:p>
    <w:p w:rsidR="43A02561" w:rsidP="43A02561" w:rsidRDefault="43A02561" w14:paraId="4DD88323" w14:textId="1DAC92CE">
      <w:pPr>
        <w:spacing w:line="259" w:lineRule="auto"/>
        <w:rPr>
          <w:rFonts w:ascii="Palatino Linotype" w:hAnsi="Palatino Linotype" w:eastAsia="Palatino Linotype" w:cs="Palatino Linotype"/>
          <w:sz w:val="24"/>
          <w:szCs w:val="24"/>
        </w:rPr>
      </w:pPr>
    </w:p>
    <w:p w:rsidR="449A26B7" w:rsidP="78E4F89D" w:rsidRDefault="204DB09F" w14:paraId="2B2314C1" w14:textId="7AC2C480">
      <w:pPr>
        <w:spacing w:line="259" w:lineRule="auto"/>
        <w:ind w:firstLine="720"/>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t>In order to pass this spec, the team must be able to change the frequency in under 5 minutes. As seen from the results, all three members wer</w:t>
      </w:r>
      <w:r w:rsidRPr="7C92B487" w:rsidR="3626734C">
        <w:rPr>
          <w:rFonts w:ascii="Palatino Linotype" w:hAnsi="Palatino Linotype" w:eastAsia="Palatino Linotype" w:cs="Palatino Linotype"/>
          <w:sz w:val="24"/>
          <w:szCs w:val="24"/>
        </w:rPr>
        <w:t xml:space="preserve">e able to change the frequency consistently under 10 seconds. Even under the additional stress of the </w:t>
      </w:r>
      <w:r w:rsidRPr="7C92B487" w:rsidR="3D3009CE">
        <w:rPr>
          <w:rFonts w:ascii="Palatino Linotype" w:hAnsi="Palatino Linotype" w:eastAsia="Palatino Linotype" w:cs="Palatino Linotype"/>
          <w:sz w:val="24"/>
          <w:szCs w:val="24"/>
        </w:rPr>
        <w:t>competition</w:t>
      </w:r>
      <w:r w:rsidRPr="7C92B487" w:rsidR="3626734C">
        <w:rPr>
          <w:rFonts w:ascii="Palatino Linotype" w:hAnsi="Palatino Linotype" w:eastAsia="Palatino Linotype" w:cs="Palatino Linotype"/>
          <w:sz w:val="24"/>
          <w:szCs w:val="24"/>
        </w:rPr>
        <w:t xml:space="preserve">, </w:t>
      </w:r>
      <w:r w:rsidRPr="7C92B487" w:rsidR="6D241E67">
        <w:rPr>
          <w:rFonts w:ascii="Palatino Linotype" w:hAnsi="Palatino Linotype" w:eastAsia="Palatino Linotype" w:cs="Palatino Linotype"/>
          <w:sz w:val="24"/>
          <w:szCs w:val="24"/>
        </w:rPr>
        <w:t>there is</w:t>
      </w:r>
      <w:r w:rsidRPr="7C92B487" w:rsidR="3626734C">
        <w:rPr>
          <w:rFonts w:ascii="Palatino Linotype" w:hAnsi="Palatino Linotype" w:eastAsia="Palatino Linotype" w:cs="Palatino Linotype"/>
          <w:sz w:val="24"/>
          <w:szCs w:val="24"/>
        </w:rPr>
        <w:t xml:space="preserve"> </w:t>
      </w:r>
      <w:r w:rsidRPr="7C92B487" w:rsidR="6839D75C">
        <w:rPr>
          <w:rFonts w:ascii="Palatino Linotype" w:hAnsi="Palatino Linotype" w:eastAsia="Palatino Linotype" w:cs="Palatino Linotype"/>
          <w:sz w:val="24"/>
          <w:szCs w:val="24"/>
        </w:rPr>
        <w:t>confiden</w:t>
      </w:r>
      <w:r w:rsidRPr="7C92B487" w:rsidR="17457122">
        <w:rPr>
          <w:rFonts w:ascii="Palatino Linotype" w:hAnsi="Palatino Linotype" w:eastAsia="Palatino Linotype" w:cs="Palatino Linotype"/>
          <w:sz w:val="24"/>
          <w:szCs w:val="24"/>
        </w:rPr>
        <w:t xml:space="preserve">ce </w:t>
      </w:r>
      <w:r w:rsidRPr="7C92B487" w:rsidR="3626734C">
        <w:rPr>
          <w:rFonts w:ascii="Palatino Linotype" w:hAnsi="Palatino Linotype" w:eastAsia="Palatino Linotype" w:cs="Palatino Linotype"/>
          <w:sz w:val="24"/>
          <w:szCs w:val="24"/>
        </w:rPr>
        <w:t>that the team will be able to correctly alter the frequency in under 5 min</w:t>
      </w:r>
      <w:r w:rsidRPr="7C92B487" w:rsidR="0DD6A860">
        <w:rPr>
          <w:rFonts w:ascii="Palatino Linotype" w:hAnsi="Palatino Linotype" w:eastAsia="Palatino Linotype" w:cs="Palatino Linotype"/>
          <w:sz w:val="24"/>
          <w:szCs w:val="24"/>
        </w:rPr>
        <w:t>utes. Therefore, this spec is passed.</w:t>
      </w:r>
    </w:p>
    <w:p w:rsidR="26F34044" w:rsidP="43A02561" w:rsidRDefault="11E10F40" w14:paraId="055E87F6" w14:textId="0D79824A">
      <w:pPr>
        <w:pStyle w:val="Heading3"/>
        <w:rPr>
          <w:rFonts w:ascii="Palatino Linotype" w:hAnsi="Palatino Linotype" w:eastAsia="Palatino Linotype" w:cs="Palatino Linotype"/>
        </w:rPr>
      </w:pPr>
      <w:bookmarkStart w:name="_Toc170176403" w:id="889941089"/>
      <w:bookmarkStart w:name="_Toc1024286897" w:id="875258733"/>
      <w:bookmarkStart w:name="_Toc2113894089" w:id="1925500138"/>
      <w:bookmarkStart w:name="_Toc1986243358" w:id="1927733039"/>
      <w:bookmarkStart w:name="_Toc1527171214" w:id="264438946"/>
      <w:bookmarkStart w:name="_Toc413288447" w:id="367170525"/>
      <w:bookmarkStart w:name="_Toc635083130" w:id="2140224125"/>
      <w:bookmarkStart w:name="_Toc1454909122" w:id="1946225541"/>
      <w:bookmarkStart w:name="_Toc1080911774" w:id="1867698548"/>
      <w:bookmarkStart w:name="_Toc1425588027" w:id="294732085"/>
      <w:bookmarkStart w:name="_Toc2041458039" w:id="1509356182"/>
      <w:bookmarkStart w:name="_Toc739901679" w:id="376860087"/>
      <w:r w:rsidRPr="474386DC" w:rsidR="11E10F40">
        <w:rPr>
          <w:rFonts w:ascii="Palatino Linotype" w:hAnsi="Palatino Linotype" w:eastAsia="Palatino Linotype" w:cs="Palatino Linotype"/>
        </w:rPr>
        <w:t>Spec 2.1.1</w:t>
      </w:r>
      <w:bookmarkEnd w:id="889941089"/>
      <w:bookmarkEnd w:id="875258733"/>
      <w:bookmarkEnd w:id="1925500138"/>
      <w:bookmarkEnd w:id="1927733039"/>
      <w:bookmarkEnd w:id="264438946"/>
      <w:bookmarkEnd w:id="367170525"/>
      <w:bookmarkEnd w:id="2140224125"/>
      <w:bookmarkEnd w:id="1946225541"/>
      <w:bookmarkEnd w:id="1867698548"/>
      <w:bookmarkEnd w:id="294732085"/>
      <w:bookmarkEnd w:id="1509356182"/>
      <w:bookmarkEnd w:id="376860087"/>
    </w:p>
    <w:p w:rsidR="43A02561" w:rsidP="43A02561" w:rsidRDefault="43A02561" w14:paraId="317AD437" w14:textId="3327E638"/>
    <w:p w:rsidR="26F34044" w:rsidP="43A02561" w:rsidRDefault="26F34044" w14:paraId="670AB36C" w14:textId="6489430F">
      <w:pPr>
        <w:ind w:firstLine="720"/>
        <w:rPr>
          <w:rFonts w:ascii="Palatino Linotype" w:hAnsi="Palatino Linotype" w:eastAsia="Palatino Linotype" w:cs="Palatino Linotype"/>
          <w:sz w:val="24"/>
          <w:szCs w:val="24"/>
        </w:rPr>
      </w:pPr>
      <w:r w:rsidRPr="474386DC" w:rsidR="26F34044">
        <w:rPr>
          <w:rFonts w:ascii="Palatino Linotype" w:hAnsi="Palatino Linotype" w:eastAsia="Palatino Linotype" w:cs="Palatino Linotype"/>
          <w:sz w:val="24"/>
          <w:szCs w:val="24"/>
        </w:rPr>
        <w:t xml:space="preserve">To verify the accuracy of the multilateration system a </w:t>
      </w:r>
      <w:r w:rsidRPr="474386DC" w:rsidR="26F34044">
        <w:rPr>
          <w:rFonts w:ascii="Palatino Linotype" w:hAnsi="Palatino Linotype" w:eastAsia="Palatino Linotype" w:cs="Palatino Linotype"/>
          <w:sz w:val="24"/>
          <w:szCs w:val="24"/>
        </w:rPr>
        <w:t>Mat</w:t>
      </w:r>
      <w:r w:rsidRPr="474386DC" w:rsidR="5D0E25EF">
        <w:rPr>
          <w:rFonts w:ascii="Palatino Linotype" w:hAnsi="Palatino Linotype" w:eastAsia="Palatino Linotype" w:cs="Palatino Linotype"/>
          <w:sz w:val="24"/>
          <w:szCs w:val="24"/>
        </w:rPr>
        <w:t>L</w:t>
      </w:r>
      <w:r w:rsidRPr="474386DC" w:rsidR="26F34044">
        <w:rPr>
          <w:rFonts w:ascii="Palatino Linotype" w:hAnsi="Palatino Linotype" w:eastAsia="Palatino Linotype" w:cs="Palatino Linotype"/>
          <w:sz w:val="24"/>
          <w:szCs w:val="24"/>
        </w:rPr>
        <w:t>ab</w:t>
      </w:r>
      <w:r w:rsidRPr="474386DC" w:rsidR="26F34044">
        <w:rPr>
          <w:rFonts w:ascii="Palatino Linotype" w:hAnsi="Palatino Linotype" w:eastAsia="Palatino Linotype" w:cs="Palatino Linotype"/>
          <w:sz w:val="24"/>
          <w:szCs w:val="24"/>
        </w:rPr>
        <w:t xml:space="preserve"> simulation was run. This simulation generated 100 random pinger locations within 2 meters of the hydrophone array. Expected TDOA values were calculated and rounded to what could be expected with</w:t>
      </w:r>
      <w:r w:rsidRPr="474386DC" w:rsidR="5268BF55">
        <w:rPr>
          <w:rFonts w:ascii="Palatino Linotype" w:hAnsi="Palatino Linotype" w:eastAsia="Palatino Linotype" w:cs="Palatino Linotype"/>
          <w:sz w:val="24"/>
          <w:szCs w:val="24"/>
        </w:rPr>
        <w:t xml:space="preserve"> the </w:t>
      </w:r>
      <w:r w:rsidRPr="474386DC" w:rsidR="26F34044">
        <w:rPr>
          <w:rFonts w:ascii="Palatino Linotype" w:hAnsi="Palatino Linotype" w:eastAsia="Palatino Linotype" w:cs="Palatino Linotype"/>
          <w:sz w:val="24"/>
          <w:szCs w:val="24"/>
        </w:rPr>
        <w:t>192 kHz sampling rate</w:t>
      </w:r>
      <w:r w:rsidRPr="474386DC" w:rsidR="52666EBA">
        <w:rPr>
          <w:rFonts w:ascii="Palatino Linotype" w:hAnsi="Palatino Linotype" w:eastAsia="Palatino Linotype" w:cs="Palatino Linotype"/>
          <w:sz w:val="24"/>
          <w:szCs w:val="24"/>
        </w:rPr>
        <w:t xml:space="preserve"> of the system</w:t>
      </w:r>
      <w:r w:rsidRPr="474386DC" w:rsidR="26F34044">
        <w:rPr>
          <w:rFonts w:ascii="Palatino Linotype" w:hAnsi="Palatino Linotype" w:eastAsia="Palatino Linotype" w:cs="Palatino Linotype"/>
          <w:sz w:val="24"/>
          <w:szCs w:val="24"/>
        </w:rPr>
        <w:t xml:space="preserve">. From there, the TDOA values were plugged into </w:t>
      </w:r>
      <w:r w:rsidRPr="474386DC" w:rsidR="26F34044">
        <w:rPr>
          <w:rFonts w:ascii="Palatino Linotype" w:hAnsi="Palatino Linotype" w:eastAsia="Palatino Linotype" w:cs="Palatino Linotype"/>
          <w:sz w:val="24"/>
          <w:szCs w:val="24"/>
        </w:rPr>
        <w:t xml:space="preserve">the multilateration </w:t>
      </w:r>
      <w:r w:rsidRPr="474386DC" w:rsidR="393415D2">
        <w:rPr>
          <w:rFonts w:ascii="Palatino Linotype" w:hAnsi="Palatino Linotype" w:eastAsia="Palatino Linotype" w:cs="Palatino Linotype"/>
          <w:sz w:val="24"/>
          <w:szCs w:val="24"/>
        </w:rPr>
        <w:t>algorithm,</w:t>
      </w:r>
      <w:r w:rsidRPr="474386DC" w:rsidR="26F34044">
        <w:rPr>
          <w:rFonts w:ascii="Palatino Linotype" w:hAnsi="Palatino Linotype" w:eastAsia="Palatino Linotype" w:cs="Palatino Linotype"/>
          <w:sz w:val="24"/>
          <w:szCs w:val="24"/>
        </w:rPr>
        <w:t xml:space="preserve"> and the error was calculated for each simulation. The simulation code can be seen in the appendix. The table below contains the accuracy results of the 100 runs. </w:t>
      </w:r>
    </w:p>
    <w:p w:rsidR="43A02561" w:rsidP="43A02561" w:rsidRDefault="43A02561" w14:paraId="3480E277" w14:textId="1BFD26C6">
      <w:pPr>
        <w:rPr>
          <w:rFonts w:ascii="Palatino Linotype" w:hAnsi="Palatino Linotype" w:eastAsia="Palatino Linotype" w:cs="Palatino Linotype"/>
          <w:sz w:val="24"/>
          <w:szCs w:val="24"/>
        </w:rPr>
      </w:pPr>
    </w:p>
    <w:tbl>
      <w:tblPr>
        <w:tblStyle w:val="TableGrid"/>
        <w:tblW w:w="0" w:type="auto"/>
        <w:tblLayout w:type="fixed"/>
        <w:tblLook w:val="06A0" w:firstRow="1" w:lastRow="0" w:firstColumn="1" w:lastColumn="0" w:noHBand="1" w:noVBand="1"/>
      </w:tblPr>
      <w:tblGrid>
        <w:gridCol w:w="4680"/>
        <w:gridCol w:w="4680"/>
      </w:tblGrid>
      <w:tr w:rsidR="43A02561" w:rsidTr="474386DC" w14:paraId="75AFCA3E" w14:textId="77777777">
        <w:trPr>
          <w:trHeight w:val="300"/>
        </w:trPr>
        <w:tc>
          <w:tcPr>
            <w:tcW w:w="4680" w:type="dxa"/>
            <w:tcMar/>
          </w:tcPr>
          <w:p w:rsidR="43A02561" w:rsidP="43A02561" w:rsidRDefault="43A02561" w14:paraId="116FC665" w14:textId="055C419B">
            <w:pPr>
              <w:rPr>
                <w:rFonts w:ascii="Palatino Linotype" w:hAnsi="Palatino Linotype" w:eastAsia="Palatino Linotype" w:cs="Palatino Linotype"/>
                <w:sz w:val="24"/>
                <w:szCs w:val="24"/>
              </w:rPr>
            </w:pPr>
          </w:p>
        </w:tc>
        <w:tc>
          <w:tcPr>
            <w:tcW w:w="4680" w:type="dxa"/>
            <w:tcMar/>
          </w:tcPr>
          <w:p w:rsidR="43A02561" w:rsidP="43A02561" w:rsidRDefault="43A02561" w14:paraId="643E440F" w14:textId="57F1A302">
            <w:pPr>
              <w:rPr>
                <w:rFonts w:ascii="Palatino Linotype" w:hAnsi="Palatino Linotype" w:eastAsia="Palatino Linotype" w:cs="Palatino Linotype"/>
                <w:sz w:val="24"/>
                <w:szCs w:val="24"/>
              </w:rPr>
            </w:pPr>
            <w:r w:rsidRPr="474386DC" w:rsidR="43A02561">
              <w:rPr>
                <w:rFonts w:ascii="Palatino Linotype" w:hAnsi="Palatino Linotype" w:eastAsia="Palatino Linotype" w:cs="Palatino Linotype"/>
                <w:sz w:val="24"/>
                <w:szCs w:val="24"/>
              </w:rPr>
              <w:t>Error (Meters</w:t>
            </w:r>
            <w:r w:rsidRPr="474386DC" w:rsidR="1906DEB1">
              <w:rPr>
                <w:rFonts w:ascii="Palatino Linotype" w:hAnsi="Palatino Linotype" w:eastAsia="Palatino Linotype" w:cs="Palatino Linotype"/>
                <w:sz w:val="24"/>
                <w:szCs w:val="24"/>
              </w:rPr>
              <w:t>)</w:t>
            </w:r>
          </w:p>
        </w:tc>
      </w:tr>
      <w:tr w:rsidR="43A02561" w:rsidTr="474386DC" w14:paraId="1A4ABD7A" w14:textId="77777777">
        <w:trPr>
          <w:trHeight w:val="300"/>
        </w:trPr>
        <w:tc>
          <w:tcPr>
            <w:tcW w:w="4680" w:type="dxa"/>
            <w:tcMar/>
          </w:tcPr>
          <w:p w:rsidR="43A02561" w:rsidP="43A02561" w:rsidRDefault="43A02561" w14:paraId="7F5C8E49" w14:textId="5337D52A">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Min</w:t>
            </w:r>
          </w:p>
        </w:tc>
        <w:tc>
          <w:tcPr>
            <w:tcW w:w="4680" w:type="dxa"/>
            <w:tcMar/>
          </w:tcPr>
          <w:p w:rsidR="43A02561" w:rsidP="43A02561" w:rsidRDefault="43A02561" w14:paraId="55EA0428" w14:textId="44CA5776">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 xml:space="preserve">.0025 </w:t>
            </w:r>
          </w:p>
        </w:tc>
      </w:tr>
      <w:tr w:rsidR="43A02561" w:rsidTr="474386DC" w14:paraId="7F192836" w14:textId="77777777">
        <w:trPr>
          <w:trHeight w:val="300"/>
        </w:trPr>
        <w:tc>
          <w:tcPr>
            <w:tcW w:w="4680" w:type="dxa"/>
            <w:tcMar/>
          </w:tcPr>
          <w:p w:rsidR="43A02561" w:rsidP="43A02561" w:rsidRDefault="43A02561" w14:paraId="177D09F7" w14:textId="11BBA570">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Max</w:t>
            </w:r>
          </w:p>
        </w:tc>
        <w:tc>
          <w:tcPr>
            <w:tcW w:w="4680" w:type="dxa"/>
            <w:tcMar/>
          </w:tcPr>
          <w:p w:rsidR="43A02561" w:rsidP="43A02561" w:rsidRDefault="43A02561" w14:paraId="2A155B11" w14:textId="6BDE6CCF">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.4177</w:t>
            </w:r>
          </w:p>
        </w:tc>
      </w:tr>
      <w:tr w:rsidR="43A02561" w:rsidTr="474386DC" w14:paraId="72004621" w14:textId="77777777">
        <w:trPr>
          <w:trHeight w:val="300"/>
        </w:trPr>
        <w:tc>
          <w:tcPr>
            <w:tcW w:w="4680" w:type="dxa"/>
            <w:tcMar/>
          </w:tcPr>
          <w:p w:rsidR="43A02561" w:rsidP="43A02561" w:rsidRDefault="43A02561" w14:paraId="59A45095" w14:textId="67D48FE1">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Mean</w:t>
            </w:r>
          </w:p>
        </w:tc>
        <w:tc>
          <w:tcPr>
            <w:tcW w:w="4680" w:type="dxa"/>
            <w:tcMar/>
          </w:tcPr>
          <w:p w:rsidR="43A02561" w:rsidP="43A02561" w:rsidRDefault="43A02561" w14:paraId="04F9CF94" w14:textId="68D754CD">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.1195</w:t>
            </w:r>
          </w:p>
        </w:tc>
      </w:tr>
    </w:tbl>
    <w:p w:rsidR="7553470C" w:rsidP="43A02561" w:rsidRDefault="5C01E1EE" w14:paraId="7C918E6A" w14:textId="1B344F9A">
      <w:pPr>
        <w:spacing w:line="259" w:lineRule="auto"/>
        <w:jc w:val="center"/>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t xml:space="preserve">Table </w:t>
      </w:r>
      <w:r w:rsidRPr="7C92B487" w:rsidR="11399BF9">
        <w:rPr>
          <w:rFonts w:ascii="Palatino Linotype" w:hAnsi="Palatino Linotype" w:eastAsia="Palatino Linotype" w:cs="Palatino Linotype"/>
          <w:sz w:val="24"/>
          <w:szCs w:val="24"/>
        </w:rPr>
        <w:t>3</w:t>
      </w:r>
    </w:p>
    <w:p w:rsidR="43A02561" w:rsidP="43A02561" w:rsidRDefault="43A02561" w14:paraId="2AC6348B" w14:textId="154F396A">
      <w:pPr>
        <w:jc w:val="center"/>
      </w:pPr>
    </w:p>
    <w:p w:rsidR="43A02561" w:rsidP="43A02561" w:rsidRDefault="43A02561" w14:paraId="49A5C41E" w14:textId="0780C905"/>
    <w:p w:rsidR="7FF485F0" w:rsidP="78E4F89D" w:rsidRDefault="548DAE0A" w14:paraId="7326DD89" w14:textId="2B3AEBA1">
      <w:pPr>
        <w:ind w:firstLine="720"/>
        <w:rPr>
          <w:rFonts w:ascii="Palatino Linotype" w:hAnsi="Palatino Linotype" w:eastAsia="Palatino Linotype" w:cs="Palatino Linotype"/>
          <w:sz w:val="24"/>
          <w:szCs w:val="24"/>
        </w:rPr>
      </w:pPr>
      <w:r w:rsidRPr="474386DC" w:rsidR="548DAE0A">
        <w:rPr>
          <w:rFonts w:ascii="Palatino Linotype" w:hAnsi="Palatino Linotype" w:eastAsia="Palatino Linotype" w:cs="Palatino Linotype"/>
          <w:sz w:val="24"/>
          <w:szCs w:val="24"/>
        </w:rPr>
        <w:t xml:space="preserve">This table highlights the accuracy of the </w:t>
      </w:r>
      <w:r w:rsidRPr="474386DC" w:rsidR="00D86EEF">
        <w:rPr>
          <w:rFonts w:ascii="Palatino Linotype" w:hAnsi="Palatino Linotype" w:eastAsia="Palatino Linotype" w:cs="Palatino Linotype"/>
          <w:sz w:val="24"/>
          <w:szCs w:val="24"/>
        </w:rPr>
        <w:t>multilateration</w:t>
      </w:r>
      <w:r w:rsidRPr="474386DC" w:rsidR="548DAE0A">
        <w:rPr>
          <w:rFonts w:ascii="Palatino Linotype" w:hAnsi="Palatino Linotype" w:eastAsia="Palatino Linotype" w:cs="Palatino Linotype"/>
          <w:sz w:val="24"/>
          <w:szCs w:val="24"/>
        </w:rPr>
        <w:t xml:space="preserve"> algorithm. The closest </w:t>
      </w:r>
      <w:r w:rsidRPr="474386DC" w:rsidR="1A6230DE">
        <w:rPr>
          <w:rFonts w:ascii="Palatino Linotype" w:hAnsi="Palatino Linotype" w:eastAsia="Palatino Linotype" w:cs="Palatino Linotype"/>
          <w:sz w:val="24"/>
          <w:szCs w:val="24"/>
        </w:rPr>
        <w:t xml:space="preserve">the </w:t>
      </w:r>
      <w:r w:rsidRPr="474386DC" w:rsidR="548DAE0A">
        <w:rPr>
          <w:rFonts w:ascii="Palatino Linotype" w:hAnsi="Palatino Linotype" w:eastAsia="Palatino Linotype" w:cs="Palatino Linotype"/>
          <w:sz w:val="24"/>
          <w:szCs w:val="24"/>
        </w:rPr>
        <w:t>algorithm</w:t>
      </w:r>
      <w:r w:rsidRPr="474386DC" w:rsidR="548DAE0A">
        <w:rPr>
          <w:rFonts w:ascii="Palatino Linotype" w:hAnsi="Palatino Linotype" w:eastAsia="Palatino Linotype" w:cs="Palatino Linotype"/>
          <w:sz w:val="24"/>
          <w:szCs w:val="24"/>
        </w:rPr>
        <w:t xml:space="preserve"> was able to </w:t>
      </w:r>
      <w:r w:rsidRPr="474386DC" w:rsidR="013BB63E">
        <w:rPr>
          <w:rFonts w:ascii="Palatino Linotype" w:hAnsi="Palatino Linotype" w:eastAsia="Palatino Linotype" w:cs="Palatino Linotype"/>
          <w:sz w:val="24"/>
          <w:szCs w:val="24"/>
        </w:rPr>
        <w:t>determine</w:t>
      </w:r>
      <w:r w:rsidRPr="474386DC" w:rsidR="013BB63E">
        <w:rPr>
          <w:rFonts w:ascii="Palatino Linotype" w:hAnsi="Palatino Linotype" w:eastAsia="Palatino Linotype" w:cs="Palatino Linotype"/>
          <w:sz w:val="24"/>
          <w:szCs w:val="24"/>
        </w:rPr>
        <w:t xml:space="preserve"> the actual location of the pinger was .0025 meters away. The furth</w:t>
      </w:r>
      <w:r w:rsidRPr="474386DC" w:rsidR="292CB405">
        <w:rPr>
          <w:rFonts w:ascii="Palatino Linotype" w:hAnsi="Palatino Linotype" w:eastAsia="Palatino Linotype" w:cs="Palatino Linotype"/>
          <w:sz w:val="24"/>
          <w:szCs w:val="24"/>
        </w:rPr>
        <w:t xml:space="preserve">est the algorithm was able to calculate the pinger was .4177 meters away. </w:t>
      </w:r>
      <w:r w:rsidRPr="474386DC" w:rsidR="292CB405">
        <w:rPr>
          <w:rFonts w:ascii="Palatino Linotype" w:hAnsi="Palatino Linotype" w:eastAsia="Palatino Linotype" w:cs="Palatino Linotype"/>
          <w:sz w:val="24"/>
          <w:szCs w:val="24"/>
        </w:rPr>
        <w:t>This allows the algorithm to pass the spec as t</w:t>
      </w:r>
      <w:r w:rsidRPr="474386DC" w:rsidR="45645323">
        <w:rPr>
          <w:rFonts w:ascii="Palatino Linotype" w:hAnsi="Palatino Linotype" w:eastAsia="Palatino Linotype" w:cs="Palatino Linotype"/>
          <w:sz w:val="24"/>
          <w:szCs w:val="24"/>
        </w:rPr>
        <w:t>he</w:t>
      </w:r>
      <w:r w:rsidRPr="474386DC" w:rsidR="292CB405">
        <w:rPr>
          <w:rFonts w:ascii="Palatino Linotype" w:hAnsi="Palatino Linotype" w:eastAsia="Palatino Linotype" w:cs="Palatino Linotype"/>
          <w:sz w:val="24"/>
          <w:szCs w:val="24"/>
        </w:rPr>
        <w:t xml:space="preserve"> require</w:t>
      </w:r>
      <w:r w:rsidRPr="474386DC" w:rsidR="0C373FE0">
        <w:rPr>
          <w:rFonts w:ascii="Palatino Linotype" w:hAnsi="Palatino Linotype" w:eastAsia="Palatino Linotype" w:cs="Palatino Linotype"/>
          <w:sz w:val="24"/>
          <w:szCs w:val="24"/>
        </w:rPr>
        <w:t>ment is</w:t>
      </w:r>
      <w:r w:rsidRPr="474386DC" w:rsidR="292CB405">
        <w:rPr>
          <w:rFonts w:ascii="Palatino Linotype" w:hAnsi="Palatino Linotype" w:eastAsia="Palatino Linotype" w:cs="Palatino Linotype"/>
          <w:sz w:val="24"/>
          <w:szCs w:val="24"/>
        </w:rPr>
        <w:t xml:space="preserve"> that </w:t>
      </w:r>
      <w:r w:rsidRPr="474386DC" w:rsidR="04817DCB">
        <w:rPr>
          <w:rFonts w:ascii="Palatino Linotype" w:hAnsi="Palatino Linotype" w:eastAsia="Palatino Linotype" w:cs="Palatino Linotype"/>
          <w:sz w:val="24"/>
          <w:szCs w:val="24"/>
        </w:rPr>
        <w:t>the system is able</w:t>
      </w:r>
      <w:r w:rsidRPr="474386DC" w:rsidR="292CB405">
        <w:rPr>
          <w:rFonts w:ascii="Palatino Linotype" w:hAnsi="Palatino Linotype" w:eastAsia="Palatino Linotype" w:cs="Palatino Linotype"/>
          <w:sz w:val="24"/>
          <w:szCs w:val="24"/>
        </w:rPr>
        <w:t xml:space="preserve"> to determine pinger location within .5 meters.</w:t>
      </w:r>
      <w:r w:rsidRPr="474386DC" w:rsidR="292CB405">
        <w:rPr>
          <w:rFonts w:ascii="Palatino Linotype" w:hAnsi="Palatino Linotype" w:eastAsia="Palatino Linotype" w:cs="Palatino Linotype"/>
          <w:sz w:val="24"/>
          <w:szCs w:val="24"/>
        </w:rPr>
        <w:t xml:space="preserve"> Additionally, the </w:t>
      </w:r>
      <w:r w:rsidRPr="474386DC" w:rsidR="0CB9660D">
        <w:rPr>
          <w:rFonts w:ascii="Palatino Linotype" w:hAnsi="Palatino Linotype" w:eastAsia="Palatino Linotype" w:cs="Palatino Linotype"/>
          <w:sz w:val="24"/>
          <w:szCs w:val="24"/>
        </w:rPr>
        <w:t xml:space="preserve">mean sits at .1195 meters which means that the majority of </w:t>
      </w:r>
      <w:r w:rsidRPr="474386DC" w:rsidR="29029025">
        <w:rPr>
          <w:rFonts w:ascii="Palatino Linotype" w:hAnsi="Palatino Linotype" w:eastAsia="Palatino Linotype" w:cs="Palatino Linotype"/>
          <w:sz w:val="24"/>
          <w:szCs w:val="24"/>
        </w:rPr>
        <w:t xml:space="preserve">the </w:t>
      </w:r>
      <w:r w:rsidRPr="474386DC" w:rsidR="0CB9660D">
        <w:rPr>
          <w:rFonts w:ascii="Palatino Linotype" w:hAnsi="Palatino Linotype" w:eastAsia="Palatino Linotype" w:cs="Palatino Linotype"/>
          <w:sz w:val="24"/>
          <w:szCs w:val="24"/>
        </w:rPr>
        <w:t xml:space="preserve">runs were well under the required </w:t>
      </w:r>
      <w:r w:rsidRPr="474386DC" w:rsidR="0CB9660D">
        <w:rPr>
          <w:rFonts w:ascii="Palatino Linotype" w:hAnsi="Palatino Linotype" w:eastAsia="Palatino Linotype" w:cs="Palatino Linotype"/>
          <w:sz w:val="24"/>
          <w:szCs w:val="24"/>
        </w:rPr>
        <w:t>.5 meter</w:t>
      </w:r>
      <w:r w:rsidRPr="474386DC" w:rsidR="0CB9660D">
        <w:rPr>
          <w:rFonts w:ascii="Palatino Linotype" w:hAnsi="Palatino Linotype" w:eastAsia="Palatino Linotype" w:cs="Palatino Linotype"/>
          <w:sz w:val="24"/>
          <w:szCs w:val="24"/>
        </w:rPr>
        <w:t xml:space="preserve"> error margin. </w:t>
      </w:r>
    </w:p>
    <w:p w:rsidR="43A02561" w:rsidP="43A02561" w:rsidRDefault="43A02561" w14:paraId="33FF8C39" w14:textId="696484CF"/>
    <w:p w:rsidR="7C81D41E" w:rsidP="43A02561" w:rsidRDefault="0684176B" w14:paraId="1C61FD5F" w14:textId="70F01E2E">
      <w:pPr>
        <w:pStyle w:val="Heading3"/>
        <w:rPr>
          <w:rFonts w:ascii="Palatino Linotype" w:hAnsi="Palatino Linotype" w:eastAsia="Palatino Linotype" w:cs="Palatino Linotype"/>
        </w:rPr>
      </w:pPr>
      <w:bookmarkStart w:name="_Toc1027331588" w:id="1235794051"/>
      <w:bookmarkStart w:name="_Toc2086017770" w:id="1696381274"/>
      <w:bookmarkStart w:name="_Toc1300679557" w:id="1221797359"/>
      <w:bookmarkStart w:name="_Toc259408408" w:id="1166809968"/>
      <w:bookmarkStart w:name="_Toc647426533" w:id="2043318945"/>
      <w:bookmarkStart w:name="_Toc913321590" w:id="285074023"/>
      <w:bookmarkStart w:name="_Toc881258817" w:id="1095453943"/>
      <w:bookmarkStart w:name="_Toc635513615" w:id="1920698183"/>
      <w:bookmarkStart w:name="_Toc1251067595" w:id="1668883853"/>
      <w:bookmarkStart w:name="_Toc474414003" w:id="59393309"/>
      <w:bookmarkStart w:name="_Toc530151296" w:id="1031077622"/>
      <w:bookmarkStart w:name="_Toc947513092" w:id="998663211"/>
      <w:r w:rsidRPr="474386DC" w:rsidR="0684176B">
        <w:rPr>
          <w:rFonts w:ascii="Palatino Linotype" w:hAnsi="Palatino Linotype" w:eastAsia="Palatino Linotype" w:cs="Palatino Linotype"/>
        </w:rPr>
        <w:t>S</w:t>
      </w:r>
      <w:r w:rsidRPr="474386DC" w:rsidR="57DFE72D">
        <w:rPr>
          <w:rFonts w:ascii="Palatino Linotype" w:hAnsi="Palatino Linotype" w:eastAsia="Palatino Linotype" w:cs="Palatino Linotype"/>
        </w:rPr>
        <w:t>pec 2.1.2</w:t>
      </w:r>
      <w:bookmarkEnd w:id="1235794051"/>
      <w:bookmarkEnd w:id="1696381274"/>
      <w:bookmarkEnd w:id="1221797359"/>
      <w:bookmarkEnd w:id="1166809968"/>
      <w:bookmarkEnd w:id="2043318945"/>
      <w:bookmarkEnd w:id="285074023"/>
      <w:bookmarkEnd w:id="1095453943"/>
      <w:bookmarkEnd w:id="1920698183"/>
      <w:bookmarkEnd w:id="1668883853"/>
      <w:bookmarkEnd w:id="59393309"/>
      <w:bookmarkEnd w:id="1031077622"/>
      <w:bookmarkEnd w:id="998663211"/>
    </w:p>
    <w:p w:rsidR="43A02561" w:rsidP="43A02561" w:rsidRDefault="43A02561" w14:paraId="567ADEED" w14:textId="3414DCED"/>
    <w:p w:rsidR="531C24DF" w:rsidP="43A02561" w:rsidRDefault="531C24DF" w14:paraId="5A472C15" w14:textId="5A73A35B">
      <w:pPr>
        <w:ind w:firstLine="720"/>
        <w:rPr>
          <w:rFonts w:ascii="Palatino Linotype" w:hAnsi="Palatino Linotype" w:eastAsia="Palatino Linotype" w:cs="Palatino Linotype"/>
          <w:sz w:val="24"/>
          <w:szCs w:val="24"/>
        </w:rPr>
      </w:pPr>
      <w:r w:rsidRPr="474386DC" w:rsidR="531C24DF">
        <w:rPr>
          <w:rFonts w:ascii="Palatino Linotype" w:hAnsi="Palatino Linotype" w:eastAsia="Palatino Linotype" w:cs="Palatino Linotype"/>
          <w:sz w:val="24"/>
          <w:szCs w:val="24"/>
        </w:rPr>
        <w:t xml:space="preserve">To verify the accuracy of the multilateration system a </w:t>
      </w:r>
      <w:r w:rsidRPr="474386DC" w:rsidR="531C24DF">
        <w:rPr>
          <w:rFonts w:ascii="Palatino Linotype" w:hAnsi="Palatino Linotype" w:eastAsia="Palatino Linotype" w:cs="Palatino Linotype"/>
          <w:sz w:val="24"/>
          <w:szCs w:val="24"/>
        </w:rPr>
        <w:t>Mat</w:t>
      </w:r>
      <w:r w:rsidRPr="474386DC" w:rsidR="15D13281">
        <w:rPr>
          <w:rFonts w:ascii="Palatino Linotype" w:hAnsi="Palatino Linotype" w:eastAsia="Palatino Linotype" w:cs="Palatino Linotype"/>
          <w:sz w:val="24"/>
          <w:szCs w:val="24"/>
        </w:rPr>
        <w:t>L</w:t>
      </w:r>
      <w:r w:rsidRPr="474386DC" w:rsidR="531C24DF">
        <w:rPr>
          <w:rFonts w:ascii="Palatino Linotype" w:hAnsi="Palatino Linotype" w:eastAsia="Palatino Linotype" w:cs="Palatino Linotype"/>
          <w:sz w:val="24"/>
          <w:szCs w:val="24"/>
        </w:rPr>
        <w:t>ab</w:t>
      </w:r>
      <w:r w:rsidRPr="474386DC" w:rsidR="531C24DF">
        <w:rPr>
          <w:rFonts w:ascii="Palatino Linotype" w:hAnsi="Palatino Linotype" w:eastAsia="Palatino Linotype" w:cs="Palatino Linotype"/>
          <w:sz w:val="24"/>
          <w:szCs w:val="24"/>
        </w:rPr>
        <w:t xml:space="preserve"> simulation was run. This simulation generated 100 random pinger locations within the entire course bounds. These course bounds Expected TDOA values were calculated and rounded to what </w:t>
      </w:r>
      <w:r w:rsidRPr="474386DC" w:rsidR="531C24DF">
        <w:rPr>
          <w:rFonts w:ascii="Palatino Linotype" w:hAnsi="Palatino Linotype" w:eastAsia="Palatino Linotype" w:cs="Palatino Linotype"/>
          <w:sz w:val="24"/>
          <w:szCs w:val="24"/>
        </w:rPr>
        <w:t xml:space="preserve">could be expected with </w:t>
      </w:r>
      <w:r w:rsidRPr="474386DC" w:rsidR="774E18E1">
        <w:rPr>
          <w:rFonts w:ascii="Palatino Linotype" w:hAnsi="Palatino Linotype" w:eastAsia="Palatino Linotype" w:cs="Palatino Linotype"/>
          <w:sz w:val="24"/>
          <w:szCs w:val="24"/>
        </w:rPr>
        <w:t xml:space="preserve">the </w:t>
      </w:r>
      <w:r w:rsidRPr="474386DC" w:rsidR="531C24DF">
        <w:rPr>
          <w:rFonts w:ascii="Palatino Linotype" w:hAnsi="Palatino Linotype" w:eastAsia="Palatino Linotype" w:cs="Palatino Linotype"/>
          <w:sz w:val="24"/>
          <w:szCs w:val="24"/>
        </w:rPr>
        <w:t xml:space="preserve">192 kHz sampling rate. From there, the TDOA values were plugged into the multilateration algorithm and the error was calculated for each simulation. The simulation code can be seen in the appendix. The table below contains the accuracy results of the 100 runs. </w:t>
      </w:r>
    </w:p>
    <w:p w:rsidR="43A02561" w:rsidP="43A02561" w:rsidRDefault="43A02561" w14:paraId="724A0617" w14:textId="3E5BB847">
      <w:pPr>
        <w:rPr>
          <w:rFonts w:ascii="Palatino Linotype" w:hAnsi="Palatino Linotype" w:eastAsia="Palatino Linotype" w:cs="Palatino Linotype"/>
          <w:sz w:val="24"/>
          <w:szCs w:val="24"/>
        </w:rPr>
      </w:pPr>
    </w:p>
    <w:tbl>
      <w:tblPr>
        <w:tblStyle w:val="TableGrid"/>
        <w:tblW w:w="0" w:type="auto"/>
        <w:tblLayout w:type="fixed"/>
        <w:tblLook w:val="06A0" w:firstRow="1" w:lastRow="0" w:firstColumn="1" w:lastColumn="0" w:noHBand="1" w:noVBand="1"/>
      </w:tblPr>
      <w:tblGrid>
        <w:gridCol w:w="4680"/>
        <w:gridCol w:w="4680"/>
      </w:tblGrid>
      <w:tr w:rsidR="43A02561" w:rsidTr="43A02561" w14:paraId="6DC97260" w14:textId="77777777">
        <w:trPr>
          <w:trHeight w:val="300"/>
        </w:trPr>
        <w:tc>
          <w:tcPr>
            <w:tcW w:w="4680" w:type="dxa"/>
          </w:tcPr>
          <w:p w:rsidR="43A02561" w:rsidP="43A02561" w:rsidRDefault="43A02561" w14:paraId="071968F6" w14:textId="055C419B">
            <w:pPr>
              <w:rPr>
                <w:rFonts w:ascii="Palatino Linotype" w:hAnsi="Palatino Linotype" w:eastAsia="Palatino Linotype" w:cs="Palatino Linotype"/>
                <w:sz w:val="24"/>
                <w:szCs w:val="24"/>
              </w:rPr>
            </w:pPr>
          </w:p>
        </w:tc>
        <w:tc>
          <w:tcPr>
            <w:tcW w:w="4680" w:type="dxa"/>
          </w:tcPr>
          <w:p w:rsidR="43A02561" w:rsidP="43A02561" w:rsidRDefault="43A02561" w14:paraId="2E6F20DA" w14:textId="5F5DC4B2">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Error (Meters</w:t>
            </w:r>
          </w:p>
        </w:tc>
      </w:tr>
      <w:tr w:rsidR="43A02561" w:rsidTr="43A02561" w14:paraId="7B0EFA93" w14:textId="77777777">
        <w:trPr>
          <w:trHeight w:val="300"/>
        </w:trPr>
        <w:tc>
          <w:tcPr>
            <w:tcW w:w="4680" w:type="dxa"/>
          </w:tcPr>
          <w:p w:rsidR="43A02561" w:rsidP="43A02561" w:rsidRDefault="43A02561" w14:paraId="470B1BAC" w14:textId="5337D52A">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Min</w:t>
            </w:r>
          </w:p>
        </w:tc>
        <w:tc>
          <w:tcPr>
            <w:tcW w:w="4680" w:type="dxa"/>
          </w:tcPr>
          <w:p w:rsidR="43A02561" w:rsidP="43A02561" w:rsidRDefault="43A02561" w14:paraId="0ADEB54B" w14:textId="74AB59E6">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.0082</w:t>
            </w:r>
          </w:p>
        </w:tc>
      </w:tr>
      <w:tr w:rsidR="43A02561" w:rsidTr="43A02561" w14:paraId="418C6F57" w14:textId="77777777">
        <w:trPr>
          <w:trHeight w:val="300"/>
        </w:trPr>
        <w:tc>
          <w:tcPr>
            <w:tcW w:w="4680" w:type="dxa"/>
          </w:tcPr>
          <w:p w:rsidR="43A02561" w:rsidP="43A02561" w:rsidRDefault="43A02561" w14:paraId="2986C9EE" w14:textId="11BBA570">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Max</w:t>
            </w:r>
          </w:p>
        </w:tc>
        <w:tc>
          <w:tcPr>
            <w:tcW w:w="4680" w:type="dxa"/>
          </w:tcPr>
          <w:p w:rsidR="43A02561" w:rsidP="43A02561" w:rsidRDefault="43A02561" w14:paraId="429047D6" w14:textId="3C9D0CDB">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6.1385</w:t>
            </w:r>
          </w:p>
        </w:tc>
      </w:tr>
      <w:tr w:rsidR="43A02561" w:rsidTr="43A02561" w14:paraId="1E031E15" w14:textId="77777777">
        <w:trPr>
          <w:trHeight w:val="300"/>
        </w:trPr>
        <w:tc>
          <w:tcPr>
            <w:tcW w:w="4680" w:type="dxa"/>
          </w:tcPr>
          <w:p w:rsidR="43A02561" w:rsidP="43A02561" w:rsidRDefault="43A02561" w14:paraId="48B17192" w14:textId="67D48FE1">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Mean</w:t>
            </w:r>
          </w:p>
        </w:tc>
        <w:tc>
          <w:tcPr>
            <w:tcW w:w="4680" w:type="dxa"/>
          </w:tcPr>
          <w:p w:rsidR="43A02561" w:rsidP="43A02561" w:rsidRDefault="43A02561" w14:paraId="6A7B019A" w14:textId="0FA6E6E7">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.7975</w:t>
            </w:r>
          </w:p>
        </w:tc>
      </w:tr>
    </w:tbl>
    <w:p w:rsidR="54489926" w:rsidP="43A02561" w:rsidRDefault="53600210" w14:paraId="29425430" w14:textId="3891A6E2">
      <w:pPr>
        <w:spacing w:line="259" w:lineRule="auto"/>
        <w:jc w:val="center"/>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t xml:space="preserve">Table </w:t>
      </w:r>
      <w:r w:rsidRPr="7C92B487" w:rsidR="265DB0CF">
        <w:rPr>
          <w:rFonts w:ascii="Palatino Linotype" w:hAnsi="Palatino Linotype" w:eastAsia="Palatino Linotype" w:cs="Palatino Linotype"/>
          <w:sz w:val="24"/>
          <w:szCs w:val="24"/>
        </w:rPr>
        <w:t>4</w:t>
      </w:r>
    </w:p>
    <w:p w:rsidR="43A02561" w:rsidP="43A02561" w:rsidRDefault="43A02561" w14:paraId="47C6D9F9" w14:textId="728B263B">
      <w:pPr>
        <w:rPr>
          <w:rFonts w:ascii="Palatino Linotype" w:hAnsi="Palatino Linotype" w:eastAsia="Palatino Linotype" w:cs="Palatino Linotype"/>
          <w:sz w:val="24"/>
          <w:szCs w:val="24"/>
        </w:rPr>
      </w:pPr>
    </w:p>
    <w:p w:rsidR="43A02561" w:rsidP="474386DC" w:rsidRDefault="43A02561" w14:paraId="350D20F4" w14:textId="06305D72">
      <w:pPr>
        <w:spacing w:line="259" w:lineRule="auto"/>
        <w:ind w:firstLine="720"/>
        <w:rPr>
          <w:rFonts w:ascii="Palatino Linotype" w:hAnsi="Palatino Linotype" w:eastAsia="Palatino Linotype" w:cs="Palatino Linotype"/>
          <w:sz w:val="24"/>
          <w:szCs w:val="24"/>
        </w:rPr>
      </w:pPr>
      <w:r w:rsidRPr="474386DC" w:rsidR="5997FCFE">
        <w:rPr>
          <w:rFonts w:ascii="Palatino Linotype" w:hAnsi="Palatino Linotype" w:eastAsia="Palatino Linotype" w:cs="Palatino Linotype"/>
          <w:sz w:val="24"/>
          <w:szCs w:val="24"/>
        </w:rPr>
        <w:t xml:space="preserve">This table highlights the accuracy of the </w:t>
      </w:r>
      <w:r w:rsidRPr="474386DC" w:rsidR="5997FCFE">
        <w:rPr>
          <w:rFonts w:ascii="Palatino Linotype" w:hAnsi="Palatino Linotype" w:eastAsia="Palatino Linotype" w:cs="Palatino Linotype"/>
          <w:sz w:val="24"/>
          <w:szCs w:val="24"/>
        </w:rPr>
        <w:t>mutlilateration</w:t>
      </w:r>
      <w:r w:rsidRPr="474386DC" w:rsidR="5997FCFE">
        <w:rPr>
          <w:rFonts w:ascii="Palatino Linotype" w:hAnsi="Palatino Linotype" w:eastAsia="Palatino Linotype" w:cs="Palatino Linotype"/>
          <w:sz w:val="24"/>
          <w:szCs w:val="24"/>
        </w:rPr>
        <w:t xml:space="preserve"> algorithm. The closest </w:t>
      </w:r>
      <w:r w:rsidRPr="474386DC" w:rsidR="574BFE9B">
        <w:rPr>
          <w:rFonts w:ascii="Palatino Linotype" w:hAnsi="Palatino Linotype" w:eastAsia="Palatino Linotype" w:cs="Palatino Linotype"/>
          <w:sz w:val="24"/>
          <w:szCs w:val="24"/>
        </w:rPr>
        <w:t xml:space="preserve">the </w:t>
      </w:r>
      <w:r w:rsidRPr="474386DC" w:rsidR="5997FCFE">
        <w:rPr>
          <w:rFonts w:ascii="Palatino Linotype" w:hAnsi="Palatino Linotype" w:eastAsia="Palatino Linotype" w:cs="Palatino Linotype"/>
          <w:sz w:val="24"/>
          <w:szCs w:val="24"/>
        </w:rPr>
        <w:t xml:space="preserve">algorithm was able to determine the actual location of the pinger was .0082 meters away. </w:t>
      </w:r>
      <w:r w:rsidRPr="474386DC" w:rsidR="5997FCFE">
        <w:rPr>
          <w:rFonts w:ascii="Palatino Linotype" w:hAnsi="Palatino Linotype" w:eastAsia="Palatino Linotype" w:cs="Palatino Linotype"/>
          <w:sz w:val="24"/>
          <w:szCs w:val="24"/>
        </w:rPr>
        <w:t>The furthest the algorithm was able to calculate the pinger was 6.1385 meters away.</w:t>
      </w:r>
      <w:r w:rsidRPr="474386DC" w:rsidR="5997FCFE">
        <w:rPr>
          <w:rFonts w:ascii="Palatino Linotype" w:hAnsi="Palatino Linotype" w:eastAsia="Palatino Linotype" w:cs="Palatino Linotype"/>
          <w:sz w:val="24"/>
          <w:szCs w:val="24"/>
        </w:rPr>
        <w:t xml:space="preserve"> </w:t>
      </w:r>
      <w:r w:rsidRPr="474386DC" w:rsidR="5997FCFE">
        <w:rPr>
          <w:rFonts w:ascii="Palatino Linotype" w:hAnsi="Palatino Linotype" w:eastAsia="Palatino Linotype" w:cs="Palatino Linotype"/>
          <w:sz w:val="24"/>
          <w:szCs w:val="24"/>
        </w:rPr>
        <w:t>In each of the 100 runs of the code, the algorithm was able to determine the correct direction.</w:t>
      </w:r>
      <w:r w:rsidRPr="474386DC" w:rsidR="5997FCFE">
        <w:rPr>
          <w:rFonts w:ascii="Palatino Linotype" w:hAnsi="Palatino Linotype" w:eastAsia="Palatino Linotype" w:cs="Palatino Linotype"/>
          <w:sz w:val="24"/>
          <w:szCs w:val="24"/>
        </w:rPr>
        <w:t xml:space="preserve"> </w:t>
      </w:r>
      <w:r w:rsidRPr="474386DC" w:rsidR="121EFFC7">
        <w:rPr>
          <w:rFonts w:ascii="Palatino Linotype" w:hAnsi="Palatino Linotype" w:eastAsia="Palatino Linotype" w:cs="Palatino Linotype"/>
          <w:sz w:val="24"/>
          <w:szCs w:val="24"/>
        </w:rPr>
        <w:t xml:space="preserve">This test verifies that the spec is passed. </w:t>
      </w:r>
    </w:p>
    <w:p w:rsidR="30B16DA6" w:rsidP="43A02561" w:rsidRDefault="419781D2" w14:paraId="5D99DACE" w14:textId="63C53296">
      <w:pPr>
        <w:pStyle w:val="Heading3"/>
        <w:rPr>
          <w:rFonts w:ascii="Palatino Linotype" w:hAnsi="Palatino Linotype" w:eastAsia="Palatino Linotype" w:cs="Palatino Linotype"/>
        </w:rPr>
      </w:pPr>
      <w:bookmarkStart w:name="_Toc1203591270" w:id="481409318"/>
      <w:bookmarkStart w:name="_Toc648266368" w:id="940636151"/>
      <w:bookmarkStart w:name="_Toc1807964125" w:id="160401238"/>
      <w:bookmarkStart w:name="_Toc1973465470" w:id="1775988916"/>
      <w:bookmarkStart w:name="_Toc1088227135" w:id="930000925"/>
      <w:bookmarkStart w:name="_Toc414729597" w:id="447598630"/>
      <w:bookmarkStart w:name="_Toc1067947925" w:id="670235314"/>
      <w:bookmarkStart w:name="_Toc2053294427" w:id="1049751917"/>
      <w:bookmarkStart w:name="_Toc1178525408" w:id="1989551015"/>
      <w:bookmarkStart w:name="_Toc1546843528" w:id="1944889432"/>
      <w:bookmarkStart w:name="_Toc1958730668" w:id="1544227115"/>
      <w:bookmarkStart w:name="_Toc310695715" w:id="704197122"/>
      <w:r w:rsidRPr="474386DC" w:rsidR="419781D2">
        <w:rPr>
          <w:rFonts w:ascii="Palatino Linotype" w:hAnsi="Palatino Linotype" w:eastAsia="Palatino Linotype" w:cs="Palatino Linotype"/>
        </w:rPr>
        <w:t>Spec 2.2.1</w:t>
      </w:r>
      <w:bookmarkEnd w:id="481409318"/>
      <w:bookmarkEnd w:id="940636151"/>
      <w:bookmarkEnd w:id="160401238"/>
      <w:bookmarkEnd w:id="1775988916"/>
      <w:bookmarkEnd w:id="930000925"/>
      <w:bookmarkEnd w:id="447598630"/>
      <w:bookmarkEnd w:id="670235314"/>
      <w:bookmarkEnd w:id="1049751917"/>
      <w:bookmarkEnd w:id="1989551015"/>
      <w:bookmarkEnd w:id="1944889432"/>
      <w:bookmarkEnd w:id="1544227115"/>
      <w:bookmarkEnd w:id="704197122"/>
    </w:p>
    <w:p w:rsidR="43A02561" w:rsidP="43A02561" w:rsidRDefault="43A02561" w14:paraId="549F2471" w14:textId="2777C4AD"/>
    <w:p w:rsidR="3FFDBBDF" w:rsidP="43A02561" w:rsidRDefault="3FFDBBDF" w14:paraId="092D6E3E" w14:textId="62EB40DC">
      <w:pPr>
        <w:ind w:firstLine="720"/>
        <w:rPr>
          <w:rFonts w:ascii="Palatino Linotype" w:hAnsi="Palatino Linotype" w:eastAsia="Palatino Linotype" w:cs="Palatino Linotype"/>
          <w:sz w:val="24"/>
          <w:szCs w:val="24"/>
        </w:rPr>
      </w:pPr>
      <w:r w:rsidRPr="474386DC" w:rsidR="3FFDBBDF">
        <w:rPr>
          <w:rFonts w:ascii="Palatino Linotype" w:hAnsi="Palatino Linotype" w:eastAsia="Palatino Linotype" w:cs="Palatino Linotype"/>
          <w:sz w:val="24"/>
          <w:szCs w:val="24"/>
        </w:rPr>
        <w:t xml:space="preserve">The next specification requires that the return type of the </w:t>
      </w:r>
      <w:r w:rsidRPr="474386DC" w:rsidR="3FFDBBDF">
        <w:rPr>
          <w:rFonts w:ascii="Palatino Linotype" w:hAnsi="Palatino Linotype" w:eastAsia="Palatino Linotype" w:cs="Palatino Linotype"/>
          <w:sz w:val="24"/>
          <w:szCs w:val="24"/>
        </w:rPr>
        <w:t>multilateration</w:t>
      </w:r>
      <w:r w:rsidRPr="474386DC" w:rsidR="3FFDBBDF">
        <w:rPr>
          <w:rFonts w:ascii="Palatino Linotype" w:hAnsi="Palatino Linotype" w:eastAsia="Palatino Linotype" w:cs="Palatino Linotype"/>
          <w:sz w:val="24"/>
          <w:szCs w:val="24"/>
        </w:rPr>
        <w:t xml:space="preserve"> algorithm be a </w:t>
      </w:r>
      <w:r w:rsidRPr="474386DC" w:rsidR="28E1817F">
        <w:rPr>
          <w:rFonts w:ascii="Palatino Linotype" w:hAnsi="Palatino Linotype" w:eastAsia="Palatino Linotype" w:cs="Palatino Linotype"/>
          <w:sz w:val="24"/>
          <w:szCs w:val="24"/>
        </w:rPr>
        <w:t>three-unit</w:t>
      </w:r>
      <w:r w:rsidRPr="474386DC" w:rsidR="3FFDBBDF">
        <w:rPr>
          <w:rFonts w:ascii="Palatino Linotype" w:hAnsi="Palatino Linotype" w:eastAsia="Palatino Linotype" w:cs="Palatino Linotype"/>
          <w:sz w:val="24"/>
          <w:szCs w:val="24"/>
        </w:rPr>
        <w:t xml:space="preserve"> vector array. Each unit corresponds to an x, y, and z l</w:t>
      </w:r>
      <w:r w:rsidRPr="474386DC" w:rsidR="3FFDBBDF">
        <w:rPr>
          <w:rFonts w:ascii="Palatino Linotype" w:hAnsi="Palatino Linotype" w:eastAsia="Palatino Linotype" w:cs="Palatino Linotype"/>
          <w:sz w:val="24"/>
          <w:szCs w:val="24"/>
        </w:rPr>
        <w:t>ocation.</w:t>
      </w:r>
      <w:r w:rsidRPr="474386DC" w:rsidR="3FFDBBDF">
        <w:rPr>
          <w:rFonts w:ascii="Palatino Linotype" w:hAnsi="Palatino Linotype" w:eastAsia="Palatino Linotype" w:cs="Palatino Linotype"/>
          <w:sz w:val="24"/>
          <w:szCs w:val="24"/>
        </w:rPr>
        <w:t xml:space="preserve"> This verification follows a similar process to the two </w:t>
      </w:r>
      <w:r w:rsidRPr="474386DC" w:rsidR="3FFDBBDF">
        <w:rPr>
          <w:rFonts w:ascii="Palatino Linotype" w:hAnsi="Palatino Linotype" w:eastAsia="Palatino Linotype" w:cs="Palatino Linotype"/>
          <w:sz w:val="24"/>
          <w:szCs w:val="24"/>
        </w:rPr>
        <w:t>previous</w:t>
      </w:r>
      <w:r w:rsidRPr="474386DC" w:rsidR="3FFDBBDF">
        <w:rPr>
          <w:rFonts w:ascii="Palatino Linotype" w:hAnsi="Palatino Linotype" w:eastAsia="Palatino Linotype" w:cs="Palatino Linotype"/>
          <w:sz w:val="24"/>
          <w:szCs w:val="24"/>
        </w:rPr>
        <w:t xml:space="preserve"> verificatio</w:t>
      </w:r>
      <w:r w:rsidRPr="474386DC" w:rsidR="3FFDBBDF">
        <w:rPr>
          <w:rFonts w:ascii="Palatino Linotype" w:hAnsi="Palatino Linotype" w:eastAsia="Palatino Linotype" w:cs="Palatino Linotype"/>
          <w:sz w:val="24"/>
          <w:szCs w:val="24"/>
        </w:rPr>
        <w:t xml:space="preserve">ns. A </w:t>
      </w:r>
      <w:r w:rsidRPr="474386DC" w:rsidR="3FFDBBDF">
        <w:rPr>
          <w:rFonts w:ascii="Palatino Linotype" w:hAnsi="Palatino Linotype" w:eastAsia="Palatino Linotype" w:cs="Palatino Linotype"/>
          <w:sz w:val="24"/>
          <w:szCs w:val="24"/>
        </w:rPr>
        <w:t>Mat</w:t>
      </w:r>
      <w:r w:rsidRPr="474386DC" w:rsidR="525E926C">
        <w:rPr>
          <w:rFonts w:ascii="Palatino Linotype" w:hAnsi="Palatino Linotype" w:eastAsia="Palatino Linotype" w:cs="Palatino Linotype"/>
          <w:sz w:val="24"/>
          <w:szCs w:val="24"/>
        </w:rPr>
        <w:t>L</w:t>
      </w:r>
      <w:r w:rsidRPr="474386DC" w:rsidR="3FFDBBDF">
        <w:rPr>
          <w:rFonts w:ascii="Palatino Linotype" w:hAnsi="Palatino Linotype" w:eastAsia="Palatino Linotype" w:cs="Palatino Linotype"/>
          <w:sz w:val="24"/>
          <w:szCs w:val="24"/>
        </w:rPr>
        <w:t>ab</w:t>
      </w:r>
      <w:r w:rsidRPr="474386DC" w:rsidR="3FFDBBDF">
        <w:rPr>
          <w:rFonts w:ascii="Palatino Linotype" w:hAnsi="Palatino Linotype" w:eastAsia="Palatino Linotype" w:cs="Palatino Linotype"/>
          <w:sz w:val="24"/>
          <w:szCs w:val="24"/>
        </w:rPr>
        <w:t xml:space="preserve"> simulation was run. This simulation generated 100 random pinger locations within the entire course bounds. These course bounds Expected TDOA values were calculated and rounded to what could be expected with </w:t>
      </w:r>
      <w:r w:rsidRPr="474386DC" w:rsidR="5F07AB19">
        <w:rPr>
          <w:rFonts w:ascii="Palatino Linotype" w:hAnsi="Palatino Linotype" w:eastAsia="Palatino Linotype" w:cs="Palatino Linotype"/>
          <w:sz w:val="24"/>
          <w:szCs w:val="24"/>
        </w:rPr>
        <w:t xml:space="preserve">the </w:t>
      </w:r>
      <w:r w:rsidRPr="474386DC" w:rsidR="3FFDBBDF">
        <w:rPr>
          <w:rFonts w:ascii="Palatino Linotype" w:hAnsi="Palatino Linotype" w:eastAsia="Palatino Linotype" w:cs="Palatino Linotype"/>
          <w:sz w:val="24"/>
          <w:szCs w:val="24"/>
        </w:rPr>
        <w:t xml:space="preserve">192 kHz sampling rate. From there, the TDOA values were plugged into the </w:t>
      </w:r>
      <w:r w:rsidRPr="474386DC" w:rsidR="3FFDBBDF">
        <w:rPr>
          <w:rFonts w:ascii="Palatino Linotype" w:hAnsi="Palatino Linotype" w:eastAsia="Palatino Linotype" w:cs="Palatino Linotype"/>
          <w:sz w:val="24"/>
          <w:szCs w:val="24"/>
        </w:rPr>
        <w:t>multilateration</w:t>
      </w:r>
      <w:r w:rsidRPr="474386DC" w:rsidR="3FFDBBDF">
        <w:rPr>
          <w:rFonts w:ascii="Palatino Linotype" w:hAnsi="Palatino Linotype" w:eastAsia="Palatino Linotype" w:cs="Palatino Linotype"/>
          <w:sz w:val="24"/>
          <w:szCs w:val="24"/>
        </w:rPr>
        <w:t xml:space="preserve"> algorithm. For each one of these runs, it was verified that the system returned an x, y, and z coordinate. 100 trials were run and each one of runs returned a solution like the one seen in the figure below</w:t>
      </w:r>
      <w:r w:rsidRPr="474386DC" w:rsidR="03B24DE9">
        <w:rPr>
          <w:rFonts w:ascii="Palatino Linotype" w:hAnsi="Palatino Linotype" w:eastAsia="Palatino Linotype" w:cs="Palatino Linotype"/>
          <w:sz w:val="24"/>
          <w:szCs w:val="24"/>
        </w:rPr>
        <w:t>, meaning</w:t>
      </w:r>
      <w:r w:rsidRPr="474386DC" w:rsidR="3FFDBBDF">
        <w:rPr>
          <w:rFonts w:ascii="Palatino Linotype" w:hAnsi="Palatino Linotype" w:eastAsia="Palatino Linotype" w:cs="Palatino Linotype"/>
          <w:sz w:val="24"/>
          <w:szCs w:val="24"/>
        </w:rPr>
        <w:t xml:space="preserve"> </w:t>
      </w:r>
      <w:r w:rsidRPr="474386DC" w:rsidR="310AFF49">
        <w:rPr>
          <w:rFonts w:ascii="Palatino Linotype" w:hAnsi="Palatino Linotype" w:eastAsia="Palatino Linotype" w:cs="Palatino Linotype"/>
          <w:sz w:val="24"/>
          <w:szCs w:val="24"/>
        </w:rPr>
        <w:t>t</w:t>
      </w:r>
      <w:r w:rsidRPr="474386DC" w:rsidR="3FFDBBDF">
        <w:rPr>
          <w:rFonts w:ascii="Palatino Linotype" w:hAnsi="Palatino Linotype" w:eastAsia="Palatino Linotype" w:cs="Palatino Linotype"/>
          <w:sz w:val="24"/>
          <w:szCs w:val="24"/>
        </w:rPr>
        <w:t xml:space="preserve">his spec </w:t>
      </w:r>
      <w:r w:rsidRPr="474386DC" w:rsidR="11645EE7">
        <w:rPr>
          <w:rFonts w:ascii="Palatino Linotype" w:hAnsi="Palatino Linotype" w:eastAsia="Palatino Linotype" w:cs="Palatino Linotype"/>
          <w:sz w:val="24"/>
          <w:szCs w:val="24"/>
        </w:rPr>
        <w:t xml:space="preserve">was successfully </w:t>
      </w:r>
      <w:r w:rsidRPr="474386DC" w:rsidR="3FFDBBDF">
        <w:rPr>
          <w:rFonts w:ascii="Palatino Linotype" w:hAnsi="Palatino Linotype" w:eastAsia="Palatino Linotype" w:cs="Palatino Linotype"/>
          <w:sz w:val="24"/>
          <w:szCs w:val="24"/>
        </w:rPr>
        <w:t xml:space="preserve">passed. </w:t>
      </w:r>
    </w:p>
    <w:p w:rsidR="43A02561" w:rsidP="43A02561" w:rsidRDefault="43A02561" w14:paraId="598ED229" w14:textId="7528D621">
      <w:pPr>
        <w:rPr>
          <w:rFonts w:ascii="Palatino Linotype" w:hAnsi="Palatino Linotype" w:eastAsia="Palatino Linotype" w:cs="Palatino Linotype"/>
          <w:sz w:val="24"/>
          <w:szCs w:val="24"/>
        </w:rPr>
      </w:pPr>
    </w:p>
    <w:p w:rsidR="3FFDBBDF" w:rsidP="43A02561" w:rsidRDefault="3FFDBBDF" w14:paraId="606ADBD0" w14:textId="3E39F81D">
      <w:pPr>
        <w:jc w:val="center"/>
        <w:rPr>
          <w:rFonts w:ascii="Times" w:hAnsi="Times" w:eastAsia="Times" w:cs="Times"/>
          <w:sz w:val="24"/>
          <w:szCs w:val="24"/>
        </w:rPr>
      </w:pPr>
      <w:r>
        <w:rPr>
          <w:noProof/>
        </w:rPr>
        <w:lastRenderedPageBreak/>
        <w:drawing>
          <wp:inline distT="0" distB="0" distL="0" distR="0" wp14:anchorId="183D48EE" wp14:editId="66F05E39">
            <wp:extent cx="5943600" cy="1473518"/>
            <wp:effectExtent l="0" t="0" r="0" b="0"/>
            <wp:docPr id="1577175334" name="Picture 157717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1473518"/>
                    </a:xfrm>
                    <a:prstGeom prst="rect">
                      <a:avLst/>
                    </a:prstGeom>
                  </pic:spPr>
                </pic:pic>
              </a:graphicData>
            </a:graphic>
          </wp:inline>
        </w:drawing>
      </w:r>
      <w:r w:rsidRPr="43A02561" w:rsidR="3DC28B23">
        <w:rPr>
          <w:rFonts w:ascii="Times" w:hAnsi="Times" w:eastAsia="Times" w:cs="Times"/>
          <w:sz w:val="24"/>
          <w:szCs w:val="24"/>
        </w:rPr>
        <w:t>Figure 3</w:t>
      </w:r>
      <w:r w:rsidRPr="43A02561" w:rsidR="53E3DADA">
        <w:rPr>
          <w:rFonts w:ascii="Times" w:hAnsi="Times" w:eastAsia="Times" w:cs="Times"/>
          <w:sz w:val="24"/>
          <w:szCs w:val="24"/>
        </w:rPr>
        <w:t>7</w:t>
      </w:r>
      <w:r w:rsidRPr="43A02561" w:rsidR="3DC28B23">
        <w:rPr>
          <w:rFonts w:ascii="Times" w:hAnsi="Times" w:eastAsia="Times" w:cs="Times"/>
          <w:sz w:val="24"/>
          <w:szCs w:val="24"/>
        </w:rPr>
        <w:t>:</w:t>
      </w:r>
      <w:r w:rsidRPr="43A02561" w:rsidR="666B3DF9">
        <w:rPr>
          <w:rFonts w:ascii="Times" w:hAnsi="Times" w:eastAsia="Times" w:cs="Times"/>
          <w:sz w:val="24"/>
          <w:szCs w:val="24"/>
        </w:rPr>
        <w:t xml:space="preserve"> Multilateration output as a three-unit vector array</w:t>
      </w:r>
      <w:r w:rsidRPr="43A02561" w:rsidR="3DC28B23">
        <w:rPr>
          <w:rFonts w:ascii="Times" w:hAnsi="Times" w:eastAsia="Times" w:cs="Times"/>
          <w:sz w:val="24"/>
          <w:szCs w:val="24"/>
        </w:rPr>
        <w:t xml:space="preserve"> [3</w:t>
      </w:r>
      <w:r w:rsidRPr="43A02561" w:rsidR="6874DB51">
        <w:rPr>
          <w:rFonts w:ascii="Times" w:hAnsi="Times" w:eastAsia="Times" w:cs="Times"/>
          <w:sz w:val="24"/>
          <w:szCs w:val="24"/>
        </w:rPr>
        <w:t>7</w:t>
      </w:r>
      <w:r w:rsidRPr="43A02561" w:rsidR="3DC28B23">
        <w:rPr>
          <w:rFonts w:ascii="Times" w:hAnsi="Times" w:eastAsia="Times" w:cs="Times"/>
          <w:sz w:val="24"/>
          <w:szCs w:val="24"/>
        </w:rPr>
        <w:t>]</w:t>
      </w:r>
    </w:p>
    <w:p w:rsidRPr="004705FC" w:rsidR="001524F3" w:rsidP="43A02561" w:rsidRDefault="723AFCE5" w14:paraId="703ECA9C" w14:textId="2DDB5EC4">
      <w:pPr>
        <w:pStyle w:val="Heading3"/>
        <w:rPr>
          <w:rFonts w:ascii="Palatino Linotype" w:hAnsi="Palatino Linotype" w:eastAsia="Palatino Linotype" w:cs="Palatino Linotype"/>
        </w:rPr>
      </w:pPr>
      <w:bookmarkStart w:name="_Toc1400658193" w:id="1265030665"/>
      <w:bookmarkStart w:name="_Toc1459868563" w:id="15840224"/>
      <w:bookmarkStart w:name="_Toc1007519165" w:id="2036605337"/>
      <w:bookmarkStart w:name="_Toc1525978253" w:id="985512211"/>
      <w:bookmarkStart w:name="_Toc433444317" w:id="1507847919"/>
      <w:bookmarkStart w:name="_Toc188445203" w:id="594005606"/>
      <w:bookmarkStart w:name="_Toc992301383" w:id="230974755"/>
      <w:bookmarkStart w:name="_Toc997212671" w:id="1079435659"/>
      <w:bookmarkStart w:name="_Toc808758785" w:id="411780285"/>
      <w:bookmarkStart w:name="_Toc1322076098" w:id="106177911"/>
      <w:bookmarkStart w:name="_Toc2098650795" w:id="453331060"/>
      <w:bookmarkStart w:name="_Toc408206151" w:id="258307454"/>
      <w:r w:rsidRPr="474386DC" w:rsidR="723AFCE5">
        <w:rPr>
          <w:rFonts w:ascii="Palatino Linotype" w:hAnsi="Palatino Linotype" w:eastAsia="Palatino Linotype" w:cs="Palatino Linotype"/>
        </w:rPr>
        <w:t>S</w:t>
      </w:r>
      <w:r w:rsidRPr="474386DC" w:rsidR="498C0F8B">
        <w:rPr>
          <w:rFonts w:ascii="Palatino Linotype" w:hAnsi="Palatino Linotype" w:eastAsia="Palatino Linotype" w:cs="Palatino Linotype"/>
        </w:rPr>
        <w:t>pec 2.</w:t>
      </w:r>
      <w:r w:rsidRPr="474386DC" w:rsidR="620825AB">
        <w:rPr>
          <w:rFonts w:ascii="Palatino Linotype" w:hAnsi="Palatino Linotype" w:eastAsia="Palatino Linotype" w:cs="Palatino Linotype"/>
        </w:rPr>
        <w:t>2</w:t>
      </w:r>
      <w:r w:rsidRPr="474386DC" w:rsidR="498C0F8B">
        <w:rPr>
          <w:rFonts w:ascii="Palatino Linotype" w:hAnsi="Palatino Linotype" w:eastAsia="Palatino Linotype" w:cs="Palatino Linotype"/>
        </w:rPr>
        <w:t>.</w:t>
      </w:r>
      <w:r w:rsidRPr="474386DC" w:rsidR="0B85627A">
        <w:rPr>
          <w:rFonts w:ascii="Palatino Linotype" w:hAnsi="Palatino Linotype" w:eastAsia="Palatino Linotype" w:cs="Palatino Linotype"/>
        </w:rPr>
        <w:t>2</w:t>
      </w:r>
      <w:bookmarkEnd w:id="1265030665"/>
      <w:bookmarkEnd w:id="15840224"/>
      <w:bookmarkEnd w:id="2036605337"/>
      <w:bookmarkEnd w:id="985512211"/>
      <w:bookmarkEnd w:id="1507847919"/>
      <w:bookmarkEnd w:id="594005606"/>
      <w:bookmarkEnd w:id="230974755"/>
      <w:bookmarkEnd w:id="1079435659"/>
      <w:bookmarkEnd w:id="411780285"/>
      <w:bookmarkEnd w:id="106177911"/>
      <w:bookmarkEnd w:id="453331060"/>
      <w:bookmarkEnd w:id="258307454"/>
    </w:p>
    <w:p w:rsidRPr="004705FC" w:rsidR="001524F3" w:rsidP="43A02561" w:rsidRDefault="001524F3" w14:paraId="258EA845" w14:textId="40AC7661"/>
    <w:p w:rsidRPr="004705FC" w:rsidR="001524F3" w:rsidP="7C92B487" w:rsidRDefault="4EE361AB" w14:paraId="518D78A3" w14:textId="4C1811AC">
      <w:pPr>
        <w:ind w:firstLine="720"/>
        <w:rPr>
          <w:rFonts w:ascii="Palatino Linotype" w:hAnsi="Palatino Linotype" w:eastAsia="Palatino Linotype" w:cs="Palatino Linotype"/>
          <w:sz w:val="24"/>
          <w:szCs w:val="24"/>
        </w:rPr>
      </w:pPr>
      <w:r w:rsidRPr="474386DC" w:rsidR="4EE361AB">
        <w:rPr>
          <w:rFonts w:ascii="Palatino Linotype" w:hAnsi="Palatino Linotype" w:eastAsia="Palatino Linotype" w:cs="Palatino Linotype"/>
          <w:sz w:val="24"/>
          <w:szCs w:val="24"/>
        </w:rPr>
        <w:t xml:space="preserve">This specification relates to the speed at which </w:t>
      </w:r>
      <w:r w:rsidRPr="474386DC" w:rsidR="699FC8F3">
        <w:rPr>
          <w:rFonts w:ascii="Palatino Linotype" w:hAnsi="Palatino Linotype" w:eastAsia="Palatino Linotype" w:cs="Palatino Linotype"/>
          <w:sz w:val="24"/>
          <w:szCs w:val="24"/>
        </w:rPr>
        <w:t xml:space="preserve">the </w:t>
      </w:r>
      <w:r w:rsidRPr="474386DC" w:rsidR="4EE361AB">
        <w:rPr>
          <w:rFonts w:ascii="Palatino Linotype" w:hAnsi="Palatino Linotype" w:eastAsia="Palatino Linotype" w:cs="Palatino Linotype"/>
          <w:sz w:val="24"/>
          <w:szCs w:val="24"/>
        </w:rPr>
        <w:t xml:space="preserve">system </w:t>
      </w:r>
      <w:r w:rsidRPr="474386DC" w:rsidR="058DD775">
        <w:rPr>
          <w:rFonts w:ascii="Palatino Linotype" w:hAnsi="Palatino Linotype" w:eastAsia="Palatino Linotype" w:cs="Palatino Linotype"/>
          <w:sz w:val="24"/>
          <w:szCs w:val="24"/>
        </w:rPr>
        <w:t>can</w:t>
      </w:r>
      <w:r w:rsidRPr="474386DC" w:rsidR="4EE361AB">
        <w:rPr>
          <w:rFonts w:ascii="Palatino Linotype" w:hAnsi="Palatino Linotype" w:eastAsia="Palatino Linotype" w:cs="Palatino Linotype"/>
          <w:sz w:val="24"/>
          <w:szCs w:val="24"/>
        </w:rPr>
        <w:t xml:space="preserve"> return the solution to the </w:t>
      </w:r>
      <w:r w:rsidRPr="474386DC" w:rsidR="536602DB">
        <w:rPr>
          <w:rFonts w:ascii="Palatino Linotype" w:hAnsi="Palatino Linotype" w:eastAsia="Palatino Linotype" w:cs="Palatino Linotype"/>
          <w:sz w:val="24"/>
          <w:szCs w:val="24"/>
        </w:rPr>
        <w:t>RoboSub</w:t>
      </w:r>
      <w:r w:rsidRPr="474386DC" w:rsidR="536602DB">
        <w:rPr>
          <w:rFonts w:ascii="Palatino Linotype" w:hAnsi="Palatino Linotype" w:eastAsia="Palatino Linotype" w:cs="Palatino Linotype"/>
          <w:sz w:val="24"/>
          <w:szCs w:val="24"/>
        </w:rPr>
        <w:t xml:space="preserve"> navigation algorithm. </w:t>
      </w:r>
      <w:r w:rsidRPr="474386DC" w:rsidR="621E3999">
        <w:rPr>
          <w:rFonts w:ascii="Palatino Linotype" w:hAnsi="Palatino Linotype" w:eastAsia="Palatino Linotype" w:cs="Palatino Linotype"/>
          <w:sz w:val="24"/>
          <w:szCs w:val="24"/>
        </w:rPr>
        <w:t>In order to</w:t>
      </w:r>
      <w:r w:rsidRPr="474386DC" w:rsidR="621E3999">
        <w:rPr>
          <w:rFonts w:ascii="Palatino Linotype" w:hAnsi="Palatino Linotype" w:eastAsia="Palatino Linotype" w:cs="Palatino Linotype"/>
          <w:sz w:val="24"/>
          <w:szCs w:val="24"/>
        </w:rPr>
        <w:t xml:space="preserve"> verify this spec, it was necessary to compile the entire </w:t>
      </w:r>
      <w:r w:rsidRPr="474386DC" w:rsidR="7B96B5CD">
        <w:rPr>
          <w:rFonts w:ascii="Palatino Linotype" w:hAnsi="Palatino Linotype" w:eastAsia="Palatino Linotype" w:cs="Palatino Linotype"/>
          <w:sz w:val="24"/>
          <w:szCs w:val="24"/>
        </w:rPr>
        <w:t>c</w:t>
      </w:r>
      <w:r w:rsidRPr="474386DC" w:rsidR="621E3999">
        <w:rPr>
          <w:rFonts w:ascii="Palatino Linotype" w:hAnsi="Palatino Linotype" w:eastAsia="Palatino Linotype" w:cs="Palatino Linotype"/>
          <w:sz w:val="24"/>
          <w:szCs w:val="24"/>
        </w:rPr>
        <w:t xml:space="preserve">ode of the system together. </w:t>
      </w:r>
      <w:r w:rsidRPr="474386DC" w:rsidR="621E3999">
        <w:rPr>
          <w:rFonts w:ascii="Palatino Linotype" w:hAnsi="Palatino Linotype" w:eastAsia="Palatino Linotype" w:cs="Palatino Linotype"/>
          <w:sz w:val="24"/>
          <w:szCs w:val="24"/>
        </w:rPr>
        <w:t>Ma</w:t>
      </w:r>
      <w:r w:rsidRPr="474386DC" w:rsidR="7A2274C0">
        <w:rPr>
          <w:rFonts w:ascii="Palatino Linotype" w:hAnsi="Palatino Linotype" w:eastAsia="Palatino Linotype" w:cs="Palatino Linotype"/>
          <w:sz w:val="24"/>
          <w:szCs w:val="24"/>
        </w:rPr>
        <w:t>tL</w:t>
      </w:r>
      <w:r w:rsidRPr="474386DC" w:rsidR="621E3999">
        <w:rPr>
          <w:rFonts w:ascii="Palatino Linotype" w:hAnsi="Palatino Linotype" w:eastAsia="Palatino Linotype" w:cs="Palatino Linotype"/>
          <w:sz w:val="24"/>
          <w:szCs w:val="24"/>
        </w:rPr>
        <w:t>ab’s</w:t>
      </w:r>
      <w:r w:rsidRPr="474386DC" w:rsidR="621E3999">
        <w:rPr>
          <w:rFonts w:ascii="Palatino Linotype" w:hAnsi="Palatino Linotype" w:eastAsia="Palatino Linotype" w:cs="Palatino Linotype"/>
          <w:sz w:val="24"/>
          <w:szCs w:val="24"/>
        </w:rPr>
        <w:t xml:space="preserve"> built in timing functions were used to clock the speed at which </w:t>
      </w:r>
      <w:r w:rsidRPr="474386DC" w:rsidR="593E950E">
        <w:rPr>
          <w:rFonts w:ascii="Palatino Linotype" w:hAnsi="Palatino Linotype" w:eastAsia="Palatino Linotype" w:cs="Palatino Linotype"/>
          <w:sz w:val="24"/>
          <w:szCs w:val="24"/>
        </w:rPr>
        <w:t xml:space="preserve">the </w:t>
      </w:r>
      <w:r w:rsidRPr="474386DC" w:rsidR="621E3999">
        <w:rPr>
          <w:rFonts w:ascii="Palatino Linotype" w:hAnsi="Palatino Linotype" w:eastAsia="Palatino Linotype" w:cs="Palatino Linotype"/>
          <w:sz w:val="24"/>
          <w:szCs w:val="24"/>
        </w:rPr>
        <w:t xml:space="preserve">algorithm could return </w:t>
      </w:r>
      <w:r w:rsidRPr="474386DC" w:rsidR="5430647D">
        <w:rPr>
          <w:rFonts w:ascii="Palatino Linotype" w:hAnsi="Palatino Linotype" w:eastAsia="Palatino Linotype" w:cs="Palatino Linotype"/>
          <w:sz w:val="24"/>
          <w:szCs w:val="24"/>
        </w:rPr>
        <w:t xml:space="preserve">a solution on the </w:t>
      </w:r>
      <w:r w:rsidRPr="474386DC" w:rsidR="5430647D">
        <w:rPr>
          <w:rFonts w:ascii="Palatino Linotype" w:hAnsi="Palatino Linotype" w:eastAsia="Palatino Linotype" w:cs="Palatino Linotype"/>
          <w:sz w:val="24"/>
          <w:szCs w:val="24"/>
        </w:rPr>
        <w:t>RoboSub</w:t>
      </w:r>
      <w:r w:rsidRPr="474386DC" w:rsidR="5430647D">
        <w:rPr>
          <w:rFonts w:ascii="Palatino Linotype" w:hAnsi="Palatino Linotype" w:eastAsia="Palatino Linotype" w:cs="Palatino Linotype"/>
          <w:sz w:val="24"/>
          <w:szCs w:val="24"/>
        </w:rPr>
        <w:t xml:space="preserve"> computer. This test was repeated </w:t>
      </w:r>
      <w:r w:rsidRPr="474386DC" w:rsidR="19C16E9D">
        <w:rPr>
          <w:rFonts w:ascii="Palatino Linotype" w:hAnsi="Palatino Linotype" w:eastAsia="Palatino Linotype" w:cs="Palatino Linotype"/>
          <w:sz w:val="24"/>
          <w:szCs w:val="24"/>
        </w:rPr>
        <w:t>6</w:t>
      </w:r>
      <w:r w:rsidRPr="474386DC" w:rsidR="5430647D">
        <w:rPr>
          <w:rFonts w:ascii="Palatino Linotype" w:hAnsi="Palatino Linotype" w:eastAsia="Palatino Linotype" w:cs="Palatino Linotype"/>
          <w:sz w:val="24"/>
          <w:szCs w:val="24"/>
        </w:rPr>
        <w:t xml:space="preserve"> times and the speeds can be seen in the table below. </w:t>
      </w:r>
    </w:p>
    <w:p w:rsidRPr="004705FC" w:rsidR="001524F3" w:rsidP="43A02561" w:rsidRDefault="001524F3" w14:paraId="0880D1C8" w14:textId="5C36CC5D">
      <w:pPr>
        <w:rPr>
          <w:rFonts w:ascii="Palatino Linotype" w:hAnsi="Palatino Linotype" w:eastAsia="Palatino Linotype" w:cs="Palatino Linotype"/>
          <w:sz w:val="24"/>
          <w:szCs w:val="24"/>
        </w:rPr>
      </w:pPr>
    </w:p>
    <w:tbl>
      <w:tblPr>
        <w:tblStyle w:val="TableGrid"/>
        <w:tblW w:w="0" w:type="auto"/>
        <w:tblLayout w:type="fixed"/>
        <w:tblLook w:val="06A0" w:firstRow="1" w:lastRow="0" w:firstColumn="1" w:lastColumn="0" w:noHBand="1" w:noVBand="1"/>
      </w:tblPr>
      <w:tblGrid>
        <w:gridCol w:w="3120"/>
        <w:gridCol w:w="3120"/>
        <w:gridCol w:w="3120"/>
      </w:tblGrid>
      <w:tr w:rsidR="43A02561" w:rsidTr="43A02561" w14:paraId="1C4ABBF6" w14:textId="77777777">
        <w:trPr>
          <w:trHeight w:val="300"/>
        </w:trPr>
        <w:tc>
          <w:tcPr>
            <w:tcW w:w="3120" w:type="dxa"/>
          </w:tcPr>
          <w:p w:rsidR="43A02561" w:rsidP="43A02561" w:rsidRDefault="43A02561" w14:paraId="2F5A43C0" w14:textId="266F8E05">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Trial</w:t>
            </w:r>
          </w:p>
        </w:tc>
        <w:tc>
          <w:tcPr>
            <w:tcW w:w="3120" w:type="dxa"/>
          </w:tcPr>
          <w:p w:rsidR="43A02561" w:rsidP="43A02561" w:rsidRDefault="43A02561" w14:paraId="6FF0DE2A" w14:textId="62FD2020">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Entire System Speed (Secs)</w:t>
            </w:r>
          </w:p>
        </w:tc>
        <w:tc>
          <w:tcPr>
            <w:tcW w:w="3120" w:type="dxa"/>
          </w:tcPr>
          <w:p w:rsidR="43A02561" w:rsidP="43A02561" w:rsidRDefault="43A02561" w14:paraId="1A647E3B" w14:textId="6278E53B">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Algorithm Speed (Secs)</w:t>
            </w:r>
          </w:p>
        </w:tc>
      </w:tr>
      <w:tr w:rsidR="43A02561" w:rsidTr="43A02561" w14:paraId="038870B6" w14:textId="77777777">
        <w:trPr>
          <w:trHeight w:val="300"/>
        </w:trPr>
        <w:tc>
          <w:tcPr>
            <w:tcW w:w="3120" w:type="dxa"/>
          </w:tcPr>
          <w:p w:rsidR="43A02561" w:rsidP="43A02561" w:rsidRDefault="43A02561" w14:paraId="6D09C676" w14:textId="57FCEA5F">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1</w:t>
            </w:r>
          </w:p>
        </w:tc>
        <w:tc>
          <w:tcPr>
            <w:tcW w:w="3120" w:type="dxa"/>
          </w:tcPr>
          <w:p w:rsidR="43A02561" w:rsidP="43A02561" w:rsidRDefault="43A02561" w14:paraId="1AF82FDE" w14:textId="3ECF22EC">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4.94</w:t>
            </w:r>
          </w:p>
        </w:tc>
        <w:tc>
          <w:tcPr>
            <w:tcW w:w="3120" w:type="dxa"/>
          </w:tcPr>
          <w:p w:rsidR="43A02561" w:rsidP="43A02561" w:rsidRDefault="43A02561" w14:paraId="722B4EEA" w14:textId="6E2D4D9B">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.93</w:t>
            </w:r>
          </w:p>
        </w:tc>
      </w:tr>
      <w:tr w:rsidR="43A02561" w:rsidTr="43A02561" w14:paraId="0001A882" w14:textId="77777777">
        <w:trPr>
          <w:trHeight w:val="300"/>
        </w:trPr>
        <w:tc>
          <w:tcPr>
            <w:tcW w:w="3120" w:type="dxa"/>
          </w:tcPr>
          <w:p w:rsidR="43A02561" w:rsidP="43A02561" w:rsidRDefault="43A02561" w14:paraId="4518815F" w14:textId="1C8FDD59">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2</w:t>
            </w:r>
          </w:p>
        </w:tc>
        <w:tc>
          <w:tcPr>
            <w:tcW w:w="3120" w:type="dxa"/>
          </w:tcPr>
          <w:p w:rsidR="43A02561" w:rsidP="43A02561" w:rsidRDefault="43A02561" w14:paraId="768E843B" w14:textId="42255A6F">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4.89</w:t>
            </w:r>
          </w:p>
        </w:tc>
        <w:tc>
          <w:tcPr>
            <w:tcW w:w="3120" w:type="dxa"/>
          </w:tcPr>
          <w:p w:rsidR="43A02561" w:rsidP="43A02561" w:rsidRDefault="43A02561" w14:paraId="0EC06B03" w14:textId="40E38893">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.87</w:t>
            </w:r>
          </w:p>
        </w:tc>
      </w:tr>
      <w:tr w:rsidR="43A02561" w:rsidTr="43A02561" w14:paraId="2623F001" w14:textId="77777777">
        <w:trPr>
          <w:trHeight w:val="300"/>
        </w:trPr>
        <w:tc>
          <w:tcPr>
            <w:tcW w:w="3120" w:type="dxa"/>
          </w:tcPr>
          <w:p w:rsidR="43A02561" w:rsidP="43A02561" w:rsidRDefault="43A02561" w14:paraId="158C2BCC" w14:textId="730CFDC0">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3</w:t>
            </w:r>
          </w:p>
        </w:tc>
        <w:tc>
          <w:tcPr>
            <w:tcW w:w="3120" w:type="dxa"/>
          </w:tcPr>
          <w:p w:rsidR="43A02561" w:rsidP="43A02561" w:rsidRDefault="43A02561" w14:paraId="2F76BF68" w14:textId="32A89156">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4.88</w:t>
            </w:r>
          </w:p>
        </w:tc>
        <w:tc>
          <w:tcPr>
            <w:tcW w:w="3120" w:type="dxa"/>
          </w:tcPr>
          <w:p w:rsidR="43A02561" w:rsidP="43A02561" w:rsidRDefault="43A02561" w14:paraId="246DC793" w14:textId="4DA87AF0">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.88</w:t>
            </w:r>
          </w:p>
        </w:tc>
      </w:tr>
      <w:tr w:rsidR="43A02561" w:rsidTr="43A02561" w14:paraId="2D37B928" w14:textId="77777777">
        <w:trPr>
          <w:trHeight w:val="300"/>
        </w:trPr>
        <w:tc>
          <w:tcPr>
            <w:tcW w:w="3120" w:type="dxa"/>
          </w:tcPr>
          <w:p w:rsidR="43A02561" w:rsidP="43A02561" w:rsidRDefault="43A02561" w14:paraId="3B2174C4" w14:textId="3A1D4905">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4</w:t>
            </w:r>
          </w:p>
        </w:tc>
        <w:tc>
          <w:tcPr>
            <w:tcW w:w="3120" w:type="dxa"/>
          </w:tcPr>
          <w:p w:rsidR="43A02561" w:rsidP="43A02561" w:rsidRDefault="43A02561" w14:paraId="654FFA8A" w14:textId="3A3577E0">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4.88</w:t>
            </w:r>
          </w:p>
        </w:tc>
        <w:tc>
          <w:tcPr>
            <w:tcW w:w="3120" w:type="dxa"/>
          </w:tcPr>
          <w:p w:rsidR="43A02561" w:rsidP="43A02561" w:rsidRDefault="43A02561" w14:paraId="790BF139" w14:textId="402EDE4E">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.86</w:t>
            </w:r>
          </w:p>
        </w:tc>
      </w:tr>
      <w:tr w:rsidR="43A02561" w:rsidTr="43A02561" w14:paraId="410C10F4" w14:textId="77777777">
        <w:trPr>
          <w:trHeight w:val="300"/>
        </w:trPr>
        <w:tc>
          <w:tcPr>
            <w:tcW w:w="3120" w:type="dxa"/>
          </w:tcPr>
          <w:p w:rsidR="43A02561" w:rsidP="43A02561" w:rsidRDefault="43A02561" w14:paraId="5A264BD9" w14:textId="6B5803C7">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5</w:t>
            </w:r>
          </w:p>
        </w:tc>
        <w:tc>
          <w:tcPr>
            <w:tcW w:w="3120" w:type="dxa"/>
          </w:tcPr>
          <w:p w:rsidR="43A02561" w:rsidP="43A02561" w:rsidRDefault="43A02561" w14:paraId="40B54F83" w14:textId="0E8E579E">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4.89</w:t>
            </w:r>
          </w:p>
        </w:tc>
        <w:tc>
          <w:tcPr>
            <w:tcW w:w="3120" w:type="dxa"/>
          </w:tcPr>
          <w:p w:rsidR="43A02561" w:rsidP="43A02561" w:rsidRDefault="43A02561" w14:paraId="03FC3B7A" w14:textId="7BDD49FE">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.87</w:t>
            </w:r>
          </w:p>
        </w:tc>
      </w:tr>
      <w:tr w:rsidR="43A02561" w:rsidTr="43A02561" w14:paraId="26A0BE99" w14:textId="77777777">
        <w:trPr>
          <w:trHeight w:val="300"/>
        </w:trPr>
        <w:tc>
          <w:tcPr>
            <w:tcW w:w="3120" w:type="dxa"/>
          </w:tcPr>
          <w:p w:rsidR="43A02561" w:rsidP="43A02561" w:rsidRDefault="43A02561" w14:paraId="0E3D0C83" w14:textId="33AC0C2A">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6</w:t>
            </w:r>
          </w:p>
        </w:tc>
        <w:tc>
          <w:tcPr>
            <w:tcW w:w="3120" w:type="dxa"/>
          </w:tcPr>
          <w:p w:rsidR="43A02561" w:rsidP="43A02561" w:rsidRDefault="43A02561" w14:paraId="3DF04CCB" w14:textId="663A2A59">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4.89</w:t>
            </w:r>
          </w:p>
        </w:tc>
        <w:tc>
          <w:tcPr>
            <w:tcW w:w="3120" w:type="dxa"/>
          </w:tcPr>
          <w:p w:rsidR="43A02561" w:rsidP="43A02561" w:rsidRDefault="43A02561" w14:paraId="4BAE8050" w14:textId="5676FB79">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.89</w:t>
            </w:r>
          </w:p>
        </w:tc>
      </w:tr>
    </w:tbl>
    <w:p w:rsidRPr="004705FC" w:rsidR="001524F3" w:rsidP="43A02561" w:rsidRDefault="027DF13D" w14:paraId="0C28F0B5" w14:textId="650939F8">
      <w:pPr>
        <w:jc w:val="center"/>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t xml:space="preserve">Table </w:t>
      </w:r>
      <w:r w:rsidRPr="7C92B487" w:rsidR="543DFF0C">
        <w:rPr>
          <w:rFonts w:ascii="Palatino Linotype" w:hAnsi="Palatino Linotype" w:eastAsia="Palatino Linotype" w:cs="Palatino Linotype"/>
          <w:sz w:val="24"/>
          <w:szCs w:val="24"/>
        </w:rPr>
        <w:t>5</w:t>
      </w:r>
    </w:p>
    <w:p w:rsidRPr="004705FC" w:rsidR="001524F3" w:rsidP="43A02561" w:rsidRDefault="001524F3" w14:paraId="04C34F3E" w14:textId="0680734E">
      <w:pPr>
        <w:rPr>
          <w:rFonts w:ascii="Palatino Linotype" w:hAnsi="Palatino Linotype" w:eastAsia="Palatino Linotype" w:cs="Palatino Linotype"/>
          <w:sz w:val="24"/>
          <w:szCs w:val="24"/>
        </w:rPr>
      </w:pPr>
    </w:p>
    <w:p w:rsidRPr="004705FC" w:rsidR="001524F3" w:rsidP="7C92B487" w:rsidRDefault="2736038F" w14:paraId="6F62D188" w14:textId="358FF3AA">
      <w:pPr>
        <w:ind w:firstLine="720"/>
        <w:rPr>
          <w:rFonts w:ascii="Palatino Linotype" w:hAnsi="Palatino Linotype" w:eastAsia="Palatino Linotype" w:cs="Palatino Linotype"/>
          <w:sz w:val="24"/>
          <w:szCs w:val="24"/>
        </w:rPr>
      </w:pPr>
      <w:r w:rsidRPr="474386DC" w:rsidR="2736038F">
        <w:rPr>
          <w:rFonts w:ascii="Palatino Linotype" w:hAnsi="Palatino Linotype" w:eastAsia="Palatino Linotype" w:cs="Palatino Linotype"/>
          <w:sz w:val="24"/>
          <w:szCs w:val="24"/>
        </w:rPr>
        <w:t>As can be see</w:t>
      </w:r>
      <w:r w:rsidRPr="474386DC" w:rsidR="371F2228">
        <w:rPr>
          <w:rFonts w:ascii="Palatino Linotype" w:hAnsi="Palatino Linotype" w:eastAsia="Palatino Linotype" w:cs="Palatino Linotype"/>
          <w:sz w:val="24"/>
          <w:szCs w:val="24"/>
        </w:rPr>
        <w:t>n</w:t>
      </w:r>
      <w:r w:rsidRPr="474386DC" w:rsidR="2736038F">
        <w:rPr>
          <w:rFonts w:ascii="Palatino Linotype" w:hAnsi="Palatino Linotype" w:eastAsia="Palatino Linotype" w:cs="Palatino Linotype"/>
          <w:sz w:val="24"/>
          <w:szCs w:val="24"/>
        </w:rPr>
        <w:t xml:space="preserve"> in the table above, </w:t>
      </w:r>
      <w:r w:rsidRPr="474386DC" w:rsidR="0A04B389">
        <w:rPr>
          <w:rFonts w:ascii="Palatino Linotype" w:hAnsi="Palatino Linotype" w:eastAsia="Palatino Linotype" w:cs="Palatino Linotype"/>
          <w:sz w:val="24"/>
          <w:szCs w:val="24"/>
        </w:rPr>
        <w:t xml:space="preserve">the </w:t>
      </w:r>
      <w:r w:rsidRPr="474386DC" w:rsidR="2736038F">
        <w:rPr>
          <w:rFonts w:ascii="Palatino Linotype" w:hAnsi="Palatino Linotype" w:eastAsia="Palatino Linotype" w:cs="Palatino Linotype"/>
          <w:sz w:val="24"/>
          <w:szCs w:val="24"/>
        </w:rPr>
        <w:t xml:space="preserve">system is repeatedly able to return a solution of the pinger location in under 5 seconds. </w:t>
      </w:r>
      <w:r w:rsidRPr="474386DC" w:rsidR="58289E1D">
        <w:rPr>
          <w:rFonts w:ascii="Palatino Linotype" w:hAnsi="Palatino Linotype" w:eastAsia="Palatino Linotype" w:cs="Palatino Linotype"/>
          <w:sz w:val="24"/>
          <w:szCs w:val="24"/>
        </w:rPr>
        <w:t xml:space="preserve">As 5 seconds was the maximum time allowed for </w:t>
      </w:r>
      <w:r w:rsidRPr="474386DC" w:rsidR="40601551">
        <w:rPr>
          <w:rFonts w:ascii="Palatino Linotype" w:hAnsi="Palatino Linotype" w:eastAsia="Palatino Linotype" w:cs="Palatino Linotype"/>
          <w:sz w:val="24"/>
          <w:szCs w:val="24"/>
        </w:rPr>
        <w:t>the</w:t>
      </w:r>
      <w:r w:rsidRPr="474386DC" w:rsidR="58289E1D">
        <w:rPr>
          <w:rFonts w:ascii="Palatino Linotype" w:hAnsi="Palatino Linotype" w:eastAsia="Palatino Linotype" w:cs="Palatino Linotype"/>
          <w:sz w:val="24"/>
          <w:szCs w:val="24"/>
        </w:rPr>
        <w:t xml:space="preserve"> </w:t>
      </w:r>
      <w:r w:rsidRPr="474386DC" w:rsidR="58289E1D">
        <w:rPr>
          <w:rFonts w:ascii="Palatino Linotype" w:hAnsi="Palatino Linotype" w:eastAsia="Palatino Linotype" w:cs="Palatino Linotype"/>
          <w:sz w:val="24"/>
          <w:szCs w:val="24"/>
        </w:rPr>
        <w:t>solution to work, this spec is passed. Additionally, as can be seen in the third column, the physical algorithm of filtering, calculating TDOA values,</w:t>
      </w:r>
      <w:r w:rsidRPr="474386DC" w:rsidR="5A4E7531">
        <w:rPr>
          <w:rFonts w:ascii="Palatino Linotype" w:hAnsi="Palatino Linotype" w:eastAsia="Palatino Linotype" w:cs="Palatino Linotype"/>
          <w:sz w:val="24"/>
          <w:szCs w:val="24"/>
        </w:rPr>
        <w:t xml:space="preserve"> and solving the </w:t>
      </w:r>
      <w:r w:rsidRPr="474386DC" w:rsidR="5A4E7531">
        <w:rPr>
          <w:rFonts w:ascii="Palatino Linotype" w:hAnsi="Palatino Linotype" w:eastAsia="Palatino Linotype" w:cs="Palatino Linotype"/>
          <w:sz w:val="24"/>
          <w:szCs w:val="24"/>
        </w:rPr>
        <w:t>multilateration</w:t>
      </w:r>
      <w:r w:rsidRPr="474386DC" w:rsidR="5A4E7531">
        <w:rPr>
          <w:rFonts w:ascii="Palatino Linotype" w:hAnsi="Palatino Linotype" w:eastAsia="Palatino Linotype" w:cs="Palatino Linotype"/>
          <w:sz w:val="24"/>
          <w:szCs w:val="24"/>
        </w:rPr>
        <w:t xml:space="preserve"> equations can be done consistently under 1 second. </w:t>
      </w:r>
      <w:r w:rsidRPr="474386DC" w:rsidR="5A4E7531">
        <w:rPr>
          <w:rFonts w:ascii="Palatino Linotype" w:hAnsi="Palatino Linotype" w:eastAsia="Palatino Linotype" w:cs="Palatino Linotype"/>
          <w:sz w:val="24"/>
          <w:szCs w:val="24"/>
        </w:rPr>
        <w:t>The rest of the time that is being recorded relates to setting up the audio interface and recording audio.</w:t>
      </w:r>
      <w:r w:rsidRPr="474386DC" w:rsidR="5A4E7531">
        <w:rPr>
          <w:rFonts w:ascii="Palatino Linotype" w:hAnsi="Palatino Linotype" w:eastAsia="Palatino Linotype" w:cs="Palatino Linotype"/>
          <w:sz w:val="24"/>
          <w:szCs w:val="24"/>
        </w:rPr>
        <w:t xml:space="preserve"> If the team </w:t>
      </w:r>
      <w:r w:rsidRPr="474386DC" w:rsidR="5A4E7531">
        <w:rPr>
          <w:rFonts w:ascii="Palatino Linotype" w:hAnsi="Palatino Linotype" w:eastAsia="Palatino Linotype" w:cs="Palatino Linotype"/>
          <w:sz w:val="24"/>
          <w:szCs w:val="24"/>
        </w:rPr>
        <w:t>desires</w:t>
      </w:r>
      <w:r w:rsidRPr="474386DC" w:rsidR="5A4E7531">
        <w:rPr>
          <w:rFonts w:ascii="Palatino Linotype" w:hAnsi="Palatino Linotype" w:eastAsia="Palatino Linotype" w:cs="Palatino Linotype"/>
          <w:sz w:val="24"/>
          <w:szCs w:val="24"/>
        </w:rPr>
        <w:t xml:space="preserve"> an even faster </w:t>
      </w:r>
      <w:r w:rsidRPr="474386DC" w:rsidR="6A649F88">
        <w:rPr>
          <w:rFonts w:ascii="Palatino Linotype" w:hAnsi="Palatino Linotype" w:eastAsia="Palatino Linotype" w:cs="Palatino Linotype"/>
          <w:sz w:val="24"/>
          <w:szCs w:val="24"/>
        </w:rPr>
        <w:t xml:space="preserve">system, there is a potential to write another script for setting up the audio device that only needs to be run one time. </w:t>
      </w:r>
      <w:commentRangeStart w:id="212"/>
      <w:r w:rsidRPr="474386DC" w:rsidR="6A649F88">
        <w:rPr>
          <w:rFonts w:ascii="Palatino Linotype" w:hAnsi="Palatino Linotype" w:eastAsia="Palatino Linotype" w:cs="Palatino Linotype"/>
          <w:sz w:val="24"/>
          <w:szCs w:val="24"/>
        </w:rPr>
        <w:t>This would cut the system speed down significantly.</w:t>
      </w:r>
      <w:commentRangeEnd w:id="212"/>
      <w:r>
        <w:rPr>
          <w:rStyle w:val="CommentReference"/>
        </w:rPr>
        <w:commentReference w:id="212"/>
      </w:r>
      <w:r w:rsidRPr="474386DC" w:rsidR="6A649F88">
        <w:rPr>
          <w:rFonts w:ascii="Palatino Linotype" w:hAnsi="Palatino Linotype" w:eastAsia="Palatino Linotype" w:cs="Palatino Linotype"/>
          <w:sz w:val="24"/>
          <w:szCs w:val="24"/>
        </w:rPr>
        <w:t xml:space="preserve"> </w:t>
      </w:r>
    </w:p>
    <w:p w:rsidRPr="004705FC" w:rsidR="001524F3" w:rsidP="43A02561" w:rsidRDefault="001524F3" w14:paraId="4EE6F6C1" w14:textId="0E8C093A">
      <w:pPr>
        <w:rPr>
          <w:rFonts w:ascii="Palatino Linotype" w:hAnsi="Palatino Linotype" w:eastAsia="Palatino Linotype" w:cs="Palatino Linotype"/>
          <w:sz w:val="24"/>
          <w:szCs w:val="24"/>
        </w:rPr>
      </w:pPr>
    </w:p>
    <w:p w:rsidRPr="004705FC" w:rsidR="001524F3" w:rsidP="43A02561" w:rsidRDefault="3DDDFB6C" w14:paraId="1FBADD90" w14:textId="0255D238">
      <w:pPr>
        <w:pStyle w:val="Heading2"/>
        <w:rPr/>
      </w:pPr>
      <w:bookmarkStart w:name="_Toc809622609" w:id="1549112143"/>
      <w:bookmarkStart w:name="_Toc848820683" w:id="1201698027"/>
      <w:bookmarkStart w:name="_Toc922688743" w:id="1874343232"/>
      <w:bookmarkStart w:name="_Toc1302730844" w:id="1944931594"/>
      <w:bookmarkStart w:name="_Toc1051225085" w:id="542105231"/>
      <w:bookmarkStart w:name="_Toc788113165" w:id="1286683522"/>
      <w:bookmarkStart w:name="_Toc1932498571" w:id="1935243035"/>
      <w:bookmarkStart w:name="_Toc1379570770" w:id="2001390282"/>
      <w:bookmarkStart w:name="_Toc1011150378" w:id="1352376553"/>
      <w:bookmarkStart w:name="_Toc481535401" w:id="1082303669"/>
      <w:bookmarkStart w:name="_Toc127430596" w:id="756735843"/>
      <w:bookmarkStart w:name="_Toc303072267" w:id="742234211"/>
      <w:r w:rsidR="3DDDFB6C">
        <w:rPr/>
        <w:t>Verification of Code Interface</w:t>
      </w:r>
      <w:bookmarkEnd w:id="1549112143"/>
      <w:bookmarkEnd w:id="1201698027"/>
      <w:bookmarkEnd w:id="1874343232"/>
      <w:bookmarkEnd w:id="1944931594"/>
      <w:bookmarkEnd w:id="542105231"/>
      <w:bookmarkEnd w:id="1286683522"/>
      <w:bookmarkEnd w:id="1935243035"/>
      <w:bookmarkEnd w:id="2001390282"/>
      <w:bookmarkEnd w:id="1352376553"/>
      <w:bookmarkEnd w:id="1082303669"/>
      <w:bookmarkEnd w:id="756735843"/>
      <w:bookmarkEnd w:id="742234211"/>
    </w:p>
    <w:p w:rsidRPr="004705FC" w:rsidR="001524F3" w:rsidP="43A02561" w:rsidRDefault="001524F3" w14:paraId="303318BC" w14:textId="4B7C33E8"/>
    <w:p w:rsidRPr="004705FC" w:rsidR="001524F3" w:rsidP="474386DC" w:rsidRDefault="0F66AD1E" w14:paraId="1C9FB169" w14:textId="18F94B4A">
      <w:pPr>
        <w:ind w:firstLine="720"/>
        <w:rPr>
          <w:rFonts w:ascii="Palatino Linotype" w:hAnsi="Palatino Linotype" w:eastAsia="Palatino Linotype" w:cs="Palatino Linotype"/>
          <w:sz w:val="24"/>
          <w:szCs w:val="24"/>
        </w:rPr>
      </w:pPr>
      <w:r w:rsidRPr="474386DC" w:rsidR="0F66AD1E">
        <w:rPr>
          <w:rFonts w:ascii="Palatino Linotype" w:hAnsi="Palatino Linotype" w:eastAsia="Palatino Linotype" w:cs="Palatino Linotype"/>
          <w:sz w:val="24"/>
          <w:szCs w:val="24"/>
        </w:rPr>
        <w:t xml:space="preserve">The code interface is a </w:t>
      </w:r>
      <w:r w:rsidRPr="474386DC" w:rsidR="0F66AD1E">
        <w:rPr>
          <w:rFonts w:ascii="Palatino Linotype" w:hAnsi="Palatino Linotype" w:eastAsia="Palatino Linotype" w:cs="Palatino Linotype"/>
          <w:sz w:val="24"/>
          <w:szCs w:val="24"/>
        </w:rPr>
        <w:t>relatively small</w:t>
      </w:r>
      <w:r w:rsidRPr="474386DC" w:rsidR="0F66AD1E">
        <w:rPr>
          <w:rFonts w:ascii="Palatino Linotype" w:hAnsi="Palatino Linotype" w:eastAsia="Palatino Linotype" w:cs="Palatino Linotype"/>
          <w:sz w:val="24"/>
          <w:szCs w:val="24"/>
        </w:rPr>
        <w:t xml:space="preserve"> </w:t>
      </w:r>
      <w:r w:rsidRPr="474386DC" w:rsidR="0F66AD1E">
        <w:rPr>
          <w:rFonts w:ascii="Palatino Linotype" w:hAnsi="Palatino Linotype" w:eastAsia="Palatino Linotype" w:cs="Palatino Linotype"/>
          <w:sz w:val="24"/>
          <w:szCs w:val="24"/>
        </w:rPr>
        <w:t>portion</w:t>
      </w:r>
      <w:r w:rsidRPr="474386DC" w:rsidR="0F66AD1E">
        <w:rPr>
          <w:rFonts w:ascii="Palatino Linotype" w:hAnsi="Palatino Linotype" w:eastAsia="Palatino Linotype" w:cs="Palatino Linotype"/>
          <w:sz w:val="24"/>
          <w:szCs w:val="24"/>
        </w:rPr>
        <w:t xml:space="preserve"> of the project. This interface works closely with the </w:t>
      </w:r>
      <w:r w:rsidRPr="474386DC" w:rsidR="0F66AD1E">
        <w:rPr>
          <w:rFonts w:ascii="Palatino Linotype" w:hAnsi="Palatino Linotype" w:eastAsia="Palatino Linotype" w:cs="Palatino Linotype"/>
          <w:sz w:val="24"/>
          <w:szCs w:val="24"/>
        </w:rPr>
        <w:t>multilateration</w:t>
      </w:r>
      <w:r w:rsidRPr="474386DC" w:rsidR="0F66AD1E">
        <w:rPr>
          <w:rFonts w:ascii="Palatino Linotype" w:hAnsi="Palatino Linotype" w:eastAsia="Palatino Linotype" w:cs="Palatino Linotype"/>
          <w:sz w:val="24"/>
          <w:szCs w:val="24"/>
        </w:rPr>
        <w:t xml:space="preserve"> algorithm from above, but only has one requirement associated with i</w:t>
      </w:r>
      <w:r w:rsidRPr="474386DC" w:rsidR="45DA90BC">
        <w:rPr>
          <w:rFonts w:ascii="Palatino Linotype" w:hAnsi="Palatino Linotype" w:eastAsia="Palatino Linotype" w:cs="Palatino Linotype"/>
          <w:sz w:val="24"/>
          <w:szCs w:val="24"/>
        </w:rPr>
        <w:t xml:space="preserve">t. </w:t>
      </w:r>
      <w:r w:rsidRPr="474386DC" w:rsidR="16AAD4D6">
        <w:rPr>
          <w:rFonts w:ascii="Palatino Linotype" w:hAnsi="Palatino Linotype" w:eastAsia="Palatino Linotype" w:cs="Palatino Linotype"/>
          <w:sz w:val="24"/>
          <w:szCs w:val="24"/>
        </w:rPr>
        <w:t xml:space="preserve">The verification of the working of this interface was relatively simple, but essential for the full system verification of </w:t>
      </w:r>
      <w:r w:rsidRPr="474386DC" w:rsidR="03EC8A76">
        <w:rPr>
          <w:rFonts w:ascii="Palatino Linotype" w:hAnsi="Palatino Linotype" w:eastAsia="Palatino Linotype" w:cs="Palatino Linotype"/>
          <w:sz w:val="24"/>
          <w:szCs w:val="24"/>
        </w:rPr>
        <w:t xml:space="preserve">the </w:t>
      </w:r>
      <w:r w:rsidRPr="474386DC" w:rsidR="16AAD4D6">
        <w:rPr>
          <w:rFonts w:ascii="Palatino Linotype" w:hAnsi="Palatino Linotype" w:eastAsia="Palatino Linotype" w:cs="Palatino Linotype"/>
          <w:sz w:val="24"/>
          <w:szCs w:val="24"/>
        </w:rPr>
        <w:t>project.</w:t>
      </w:r>
      <w:r w:rsidRPr="474386DC" w:rsidR="16AAD4D6">
        <w:rPr>
          <w:rFonts w:ascii="Palatino Linotype" w:hAnsi="Palatino Linotype" w:eastAsia="Palatino Linotype" w:cs="Palatino Linotype"/>
          <w:sz w:val="24"/>
          <w:szCs w:val="24"/>
        </w:rPr>
        <w:t xml:space="preserve"> </w:t>
      </w:r>
    </w:p>
    <w:p w:rsidRPr="004705FC" w:rsidR="001524F3" w:rsidP="43A02561" w:rsidRDefault="001524F3" w14:paraId="6BF12F03" w14:textId="2CDE2B29">
      <w:pPr>
        <w:rPr>
          <w:rFonts w:ascii="Palatino Linotype" w:hAnsi="Palatino Linotype" w:eastAsia="Palatino Linotype" w:cs="Palatino Linotype"/>
          <w:sz w:val="24"/>
          <w:szCs w:val="24"/>
        </w:rPr>
      </w:pPr>
    </w:p>
    <w:p w:rsidRPr="004705FC" w:rsidR="001524F3" w:rsidP="43A02561" w:rsidRDefault="3DDDFB6C" w14:paraId="5893C92B" w14:textId="6CC27B61">
      <w:pPr>
        <w:pStyle w:val="Heading3"/>
        <w:spacing w:line="259" w:lineRule="auto"/>
        <w:rPr/>
      </w:pPr>
      <w:bookmarkStart w:name="_Toc1494126698" w:id="1592752567"/>
      <w:bookmarkStart w:name="_Toc1603618389" w:id="1297329323"/>
      <w:bookmarkStart w:name="_Toc688624097" w:id="1247670810"/>
      <w:bookmarkStart w:name="_Toc786434849" w:id="1105745466"/>
      <w:bookmarkStart w:name="_Toc402537235" w:id="402530369"/>
      <w:bookmarkStart w:name="_Toc849174434" w:id="749000869"/>
      <w:bookmarkStart w:name="_Toc1645781189" w:id="13756452"/>
      <w:bookmarkStart w:name="_Toc1836983696" w:id="1332924330"/>
      <w:bookmarkStart w:name="_Toc199428815" w:id="107989691"/>
      <w:bookmarkStart w:name="_Toc1072116936" w:id="2076174345"/>
      <w:bookmarkStart w:name="_Toc740718605" w:id="569351490"/>
      <w:bookmarkStart w:name="_Toc704203568" w:id="949288571"/>
      <w:r w:rsidR="3DDDFB6C">
        <w:rPr/>
        <w:t>Requirement 2.2</w:t>
      </w:r>
      <w:bookmarkEnd w:id="1592752567"/>
      <w:bookmarkEnd w:id="1297329323"/>
      <w:bookmarkEnd w:id="1247670810"/>
      <w:bookmarkEnd w:id="1105745466"/>
      <w:bookmarkEnd w:id="402530369"/>
      <w:bookmarkEnd w:id="749000869"/>
      <w:bookmarkEnd w:id="13756452"/>
      <w:bookmarkEnd w:id="1332924330"/>
      <w:bookmarkEnd w:id="107989691"/>
      <w:bookmarkEnd w:id="2076174345"/>
      <w:bookmarkEnd w:id="569351490"/>
      <w:bookmarkEnd w:id="949288571"/>
    </w:p>
    <w:p w:rsidRPr="004705FC" w:rsidR="001524F3" w:rsidP="43A02561" w:rsidRDefault="001524F3" w14:paraId="258AFB24" w14:textId="70CBCB40"/>
    <w:p w:rsidRPr="004705FC" w:rsidR="001524F3" w:rsidP="7C92B487" w:rsidRDefault="2C4B7D81" w14:paraId="5E81AF98" w14:textId="557EA04E">
      <w:pPr>
        <w:ind w:firstLine="720"/>
        <w:rPr>
          <w:rFonts w:ascii="Palatino Linotype" w:hAnsi="Palatino Linotype" w:eastAsia="Palatino Linotype" w:cs="Palatino Linotype"/>
          <w:sz w:val="24"/>
          <w:szCs w:val="24"/>
        </w:rPr>
      </w:pPr>
      <w:r w:rsidRPr="474386DC" w:rsidR="2C4B7D81">
        <w:rPr>
          <w:rFonts w:ascii="Palatino Linotype" w:hAnsi="Palatino Linotype" w:eastAsia="Palatino Linotype" w:cs="Palatino Linotype"/>
          <w:sz w:val="24"/>
          <w:szCs w:val="24"/>
        </w:rPr>
        <w:t>T</w:t>
      </w:r>
      <w:r w:rsidRPr="474386DC" w:rsidR="1C3CC70B">
        <w:rPr>
          <w:rFonts w:ascii="Palatino Linotype" w:hAnsi="Palatino Linotype" w:eastAsia="Palatino Linotype" w:cs="Palatino Linotype"/>
          <w:sz w:val="24"/>
          <w:szCs w:val="24"/>
        </w:rPr>
        <w:t>o</w:t>
      </w:r>
      <w:r w:rsidRPr="474386DC" w:rsidR="5F387832">
        <w:rPr>
          <w:rFonts w:ascii="Palatino Linotype" w:hAnsi="Palatino Linotype" w:eastAsia="Palatino Linotype" w:cs="Palatino Linotype"/>
          <w:sz w:val="24"/>
          <w:szCs w:val="24"/>
        </w:rPr>
        <w:t xml:space="preserve"> verify</w:t>
      </w:r>
      <w:r w:rsidRPr="474386DC" w:rsidR="6956515B">
        <w:rPr>
          <w:rFonts w:ascii="Palatino Linotype" w:hAnsi="Palatino Linotype" w:eastAsia="Palatino Linotype" w:cs="Palatino Linotype"/>
          <w:sz w:val="24"/>
          <w:szCs w:val="24"/>
        </w:rPr>
        <w:t xml:space="preserve"> </w:t>
      </w:r>
      <w:r w:rsidRPr="474386DC" w:rsidR="5F387832">
        <w:rPr>
          <w:rFonts w:ascii="Palatino Linotype" w:hAnsi="Palatino Linotype" w:eastAsia="Palatino Linotype" w:cs="Palatino Linotype"/>
          <w:sz w:val="24"/>
          <w:szCs w:val="24"/>
        </w:rPr>
        <w:t xml:space="preserve">that the location of the pinger computed by </w:t>
      </w:r>
      <w:r w:rsidRPr="474386DC" w:rsidR="214AB7D6">
        <w:rPr>
          <w:rFonts w:ascii="Palatino Linotype" w:hAnsi="Palatino Linotype" w:eastAsia="Palatino Linotype" w:cs="Palatino Linotype"/>
          <w:sz w:val="24"/>
          <w:szCs w:val="24"/>
        </w:rPr>
        <w:t xml:space="preserve">the </w:t>
      </w:r>
      <w:r w:rsidRPr="474386DC" w:rsidR="5F387832">
        <w:rPr>
          <w:rFonts w:ascii="Palatino Linotype" w:hAnsi="Palatino Linotype" w:eastAsia="Palatino Linotype" w:cs="Palatino Linotype"/>
          <w:sz w:val="24"/>
          <w:szCs w:val="24"/>
        </w:rPr>
        <w:t>syst</w:t>
      </w:r>
      <w:r w:rsidRPr="474386DC" w:rsidR="315895C1">
        <w:rPr>
          <w:rFonts w:ascii="Palatino Linotype" w:hAnsi="Palatino Linotype" w:eastAsia="Palatino Linotype" w:cs="Palatino Linotype"/>
          <w:sz w:val="24"/>
          <w:szCs w:val="24"/>
        </w:rPr>
        <w:t>em is commun</w:t>
      </w:r>
      <w:r w:rsidRPr="474386DC" w:rsidR="678E2DD4">
        <w:rPr>
          <w:rFonts w:ascii="Palatino Linotype" w:hAnsi="Palatino Linotype" w:eastAsia="Palatino Linotype" w:cs="Palatino Linotype"/>
          <w:sz w:val="24"/>
          <w:szCs w:val="24"/>
        </w:rPr>
        <w:t>icated correctly</w:t>
      </w:r>
      <w:r w:rsidRPr="474386DC" w:rsidR="56DFFDAF">
        <w:rPr>
          <w:rFonts w:ascii="Palatino Linotype" w:hAnsi="Palatino Linotype" w:eastAsia="Palatino Linotype" w:cs="Palatino Linotype"/>
          <w:sz w:val="24"/>
          <w:szCs w:val="24"/>
        </w:rPr>
        <w:t>, it was essential to run a multitude o</w:t>
      </w:r>
      <w:r w:rsidRPr="474386DC" w:rsidR="3E97E9D1">
        <w:rPr>
          <w:rFonts w:ascii="Palatino Linotype" w:hAnsi="Palatino Linotype" w:eastAsia="Palatino Linotype" w:cs="Palatino Linotype"/>
          <w:sz w:val="24"/>
          <w:szCs w:val="24"/>
        </w:rPr>
        <w:t xml:space="preserve">f lab simulations to verify that </w:t>
      </w:r>
      <w:r w:rsidRPr="474386DC" w:rsidR="6BBF6E69">
        <w:rPr>
          <w:rFonts w:ascii="Palatino Linotype" w:hAnsi="Palatino Linotype" w:eastAsia="Palatino Linotype" w:cs="Palatino Linotype"/>
          <w:sz w:val="24"/>
          <w:szCs w:val="24"/>
        </w:rPr>
        <w:t>the</w:t>
      </w:r>
      <w:r w:rsidRPr="474386DC" w:rsidR="3E97E9D1">
        <w:rPr>
          <w:rFonts w:ascii="Palatino Linotype" w:hAnsi="Palatino Linotype" w:eastAsia="Palatino Linotype" w:cs="Palatino Linotype"/>
          <w:sz w:val="24"/>
          <w:szCs w:val="24"/>
        </w:rPr>
        <w:t xml:space="preserve"> system was able to consistently have the correct python return type. These simulations were run with spoof TDOA data and run from the command line. In each case, it</w:t>
      </w:r>
      <w:r w:rsidRPr="474386DC" w:rsidR="6C23C8AC">
        <w:rPr>
          <w:rFonts w:ascii="Palatino Linotype" w:hAnsi="Palatino Linotype" w:eastAsia="Palatino Linotype" w:cs="Palatino Linotype"/>
          <w:sz w:val="24"/>
          <w:szCs w:val="24"/>
        </w:rPr>
        <w:t xml:space="preserve"> was verified that a 3 unit vector array was returned in addition to an additional variable to account for duplicate answers. In each of the 10 runs, the system was able to correctly display a solution in addition to the duplicate variable. These solutions were then</w:t>
      </w:r>
      <w:r w:rsidRPr="474386DC" w:rsidR="2C1D9424">
        <w:rPr>
          <w:rFonts w:ascii="Palatino Linotype" w:hAnsi="Palatino Linotype" w:eastAsia="Palatino Linotype" w:cs="Palatino Linotype"/>
          <w:sz w:val="24"/>
          <w:szCs w:val="24"/>
        </w:rPr>
        <w:t xml:space="preserve"> compared to simply running the same simulation in </w:t>
      </w:r>
      <w:r w:rsidRPr="474386DC" w:rsidR="2C1D9424">
        <w:rPr>
          <w:rFonts w:ascii="Palatino Linotype" w:hAnsi="Palatino Linotype" w:eastAsia="Palatino Linotype" w:cs="Palatino Linotype"/>
          <w:sz w:val="24"/>
          <w:szCs w:val="24"/>
        </w:rPr>
        <w:t>Mat</w:t>
      </w:r>
      <w:r w:rsidRPr="474386DC" w:rsidR="10737642">
        <w:rPr>
          <w:rFonts w:ascii="Palatino Linotype" w:hAnsi="Palatino Linotype" w:eastAsia="Palatino Linotype" w:cs="Palatino Linotype"/>
          <w:sz w:val="24"/>
          <w:szCs w:val="24"/>
        </w:rPr>
        <w:t>L</w:t>
      </w:r>
      <w:r w:rsidRPr="474386DC" w:rsidR="2C1D9424">
        <w:rPr>
          <w:rFonts w:ascii="Palatino Linotype" w:hAnsi="Palatino Linotype" w:eastAsia="Palatino Linotype" w:cs="Palatino Linotype"/>
          <w:sz w:val="24"/>
          <w:szCs w:val="24"/>
        </w:rPr>
        <w:t>ab</w:t>
      </w:r>
      <w:r w:rsidRPr="474386DC" w:rsidR="2C1D9424">
        <w:rPr>
          <w:rFonts w:ascii="Palatino Linotype" w:hAnsi="Palatino Linotype" w:eastAsia="Palatino Linotype" w:cs="Palatino Linotype"/>
          <w:sz w:val="24"/>
          <w:szCs w:val="24"/>
        </w:rPr>
        <w:t xml:space="preserve"> to verify that the system was performing as expected. An example of the output of </w:t>
      </w:r>
      <w:r w:rsidRPr="474386DC" w:rsidR="0BC04820">
        <w:rPr>
          <w:rFonts w:ascii="Palatino Linotype" w:hAnsi="Palatino Linotype" w:eastAsia="Palatino Linotype" w:cs="Palatino Linotype"/>
          <w:sz w:val="24"/>
          <w:szCs w:val="24"/>
        </w:rPr>
        <w:t xml:space="preserve">the </w:t>
      </w:r>
      <w:r w:rsidRPr="474386DC" w:rsidR="2C1D9424">
        <w:rPr>
          <w:rFonts w:ascii="Palatino Linotype" w:hAnsi="Palatino Linotype" w:eastAsia="Palatino Linotype" w:cs="Palatino Linotype"/>
          <w:sz w:val="24"/>
          <w:szCs w:val="24"/>
        </w:rPr>
        <w:t xml:space="preserve">system from the command line can be seen in the figure below. Due to these results, </w:t>
      </w:r>
      <w:r w:rsidRPr="474386DC" w:rsidR="13FF2A66">
        <w:rPr>
          <w:rFonts w:ascii="Palatino Linotype" w:hAnsi="Palatino Linotype" w:eastAsia="Palatino Linotype" w:cs="Palatino Linotype"/>
          <w:sz w:val="24"/>
          <w:szCs w:val="24"/>
        </w:rPr>
        <w:t xml:space="preserve">the </w:t>
      </w:r>
      <w:r w:rsidRPr="474386DC" w:rsidR="2C1D9424">
        <w:rPr>
          <w:rFonts w:ascii="Palatino Linotype" w:hAnsi="Palatino Linotype" w:eastAsia="Palatino Linotype" w:cs="Palatino Linotype"/>
          <w:sz w:val="24"/>
          <w:szCs w:val="24"/>
        </w:rPr>
        <w:t xml:space="preserve">system was able to pass requirement 2.2. </w:t>
      </w:r>
    </w:p>
    <w:p w:rsidRPr="004705FC" w:rsidR="001524F3" w:rsidP="43A02561" w:rsidRDefault="001524F3" w14:paraId="7CEB1C66" w14:textId="766ACCFD">
      <w:pPr>
        <w:rPr>
          <w:rFonts w:ascii="Palatino Linotype" w:hAnsi="Palatino Linotype" w:eastAsia="Palatino Linotype" w:cs="Palatino Linotype"/>
          <w:sz w:val="24"/>
          <w:szCs w:val="24"/>
        </w:rPr>
      </w:pPr>
    </w:p>
    <w:p w:rsidRPr="004705FC" w:rsidR="001524F3" w:rsidP="43A02561" w:rsidRDefault="7F130AB3" w14:paraId="246E30A3" w14:textId="4A06816B">
      <w:pPr>
        <w:jc w:val="center"/>
        <w:rPr>
          <w:rFonts w:ascii="Times" w:hAnsi="Times" w:eastAsia="Times" w:cs="Times"/>
          <w:sz w:val="24"/>
          <w:szCs w:val="24"/>
        </w:rPr>
      </w:pPr>
      <w:r>
        <w:rPr>
          <w:noProof/>
        </w:rPr>
        <w:drawing>
          <wp:inline distT="0" distB="0" distL="0" distR="0" wp14:anchorId="51AB468D" wp14:editId="56308816">
            <wp:extent cx="6153150" cy="1525469"/>
            <wp:effectExtent l="0" t="0" r="0" b="0"/>
            <wp:docPr id="914212447" name="Picture 91421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6153150" cy="1525469"/>
                    </a:xfrm>
                    <a:prstGeom prst="rect">
                      <a:avLst/>
                    </a:prstGeom>
                  </pic:spPr>
                </pic:pic>
              </a:graphicData>
            </a:graphic>
          </wp:inline>
        </w:drawing>
      </w:r>
      <w:r w:rsidRPr="43A02561" w:rsidR="0ABF1A2C">
        <w:rPr>
          <w:rFonts w:ascii="Times" w:hAnsi="Times" w:eastAsia="Times" w:cs="Times"/>
          <w:sz w:val="24"/>
          <w:szCs w:val="24"/>
        </w:rPr>
        <w:t>Figure 38: Output of code in 3-unit vector array form</w:t>
      </w:r>
      <w:r w:rsidRPr="43A02561" w:rsidR="7EFA51A7">
        <w:rPr>
          <w:rFonts w:ascii="Times" w:hAnsi="Times" w:eastAsia="Times" w:cs="Times"/>
          <w:sz w:val="24"/>
          <w:szCs w:val="24"/>
        </w:rPr>
        <w:t xml:space="preserve"> [38]</w:t>
      </w:r>
    </w:p>
    <w:p w:rsidRPr="004705FC" w:rsidR="001524F3" w:rsidP="43A02561" w:rsidRDefault="001524F3" w14:paraId="41CAEB1D" w14:textId="6980E2BA">
      <w:pPr>
        <w:rPr>
          <w:rFonts w:ascii="Palatino Linotype" w:hAnsi="Palatino Linotype" w:eastAsia="Palatino Linotype" w:cs="Palatino Linotype"/>
          <w:sz w:val="24"/>
          <w:szCs w:val="24"/>
        </w:rPr>
      </w:pPr>
    </w:p>
    <w:p w:rsidRPr="004705FC" w:rsidR="001524F3" w:rsidP="43A02561" w:rsidRDefault="08A00D6C" w14:paraId="196DD97D" w14:textId="72528B6F">
      <w:pPr>
        <w:pStyle w:val="Heading2"/>
        <w:rPr/>
      </w:pPr>
      <w:bookmarkStart w:name="_Toc1668864713" w:id="21677434"/>
      <w:bookmarkStart w:name="_Toc430339607" w:id="106981798"/>
      <w:bookmarkStart w:name="_Toc2001452328" w:id="513488199"/>
      <w:bookmarkStart w:name="_Toc1001110697" w:id="1115252592"/>
      <w:bookmarkStart w:name="_Toc1241486740" w:id="216469626"/>
      <w:bookmarkStart w:name="_Toc904742488" w:id="1554178444"/>
      <w:bookmarkStart w:name="_Toc1416802925" w:id="2082363473"/>
      <w:bookmarkStart w:name="_Toc121523531" w:id="1538991400"/>
      <w:bookmarkStart w:name="_Toc559901786" w:id="1339769810"/>
      <w:bookmarkStart w:name="_Toc565969100" w:id="889933534"/>
      <w:bookmarkStart w:name="_Toc732020557" w:id="1415863996"/>
      <w:bookmarkStart w:name="_Toc2095300315" w:id="961681658"/>
      <w:r w:rsidRPr="474386DC" w:rsidR="08A00D6C">
        <w:rPr>
          <w:rStyle w:val="InitialStyle"/>
          <w:rFonts w:ascii="Palatino Linotype" w:hAnsi="Palatino Linotype"/>
          <w:sz w:val="28"/>
          <w:szCs w:val="28"/>
        </w:rPr>
        <w:t xml:space="preserve">Verification of </w:t>
      </w:r>
      <w:r w:rsidR="4307F820">
        <w:rPr/>
        <w:t>Time Difference of Arrival</w:t>
      </w:r>
      <w:bookmarkEnd w:id="21677434"/>
      <w:bookmarkEnd w:id="106981798"/>
      <w:bookmarkEnd w:id="513488199"/>
      <w:bookmarkEnd w:id="1115252592"/>
      <w:bookmarkEnd w:id="216469626"/>
      <w:bookmarkEnd w:id="1554178444"/>
      <w:bookmarkEnd w:id="2082363473"/>
      <w:bookmarkEnd w:id="1538991400"/>
      <w:bookmarkEnd w:id="1339769810"/>
      <w:bookmarkEnd w:id="889933534"/>
      <w:bookmarkEnd w:id="1415863996"/>
      <w:bookmarkEnd w:id="961681658"/>
    </w:p>
    <w:p w:rsidRPr="004705FC" w:rsidR="001524F3" w:rsidP="43A02561" w:rsidRDefault="001524F3" w14:paraId="40533489" w14:textId="3EAEB478"/>
    <w:p w:rsidRPr="004705FC" w:rsidR="001524F3" w:rsidP="7C92B487" w:rsidRDefault="678F28FF" w14:paraId="3CF45BFA" w14:textId="4CAA423B">
      <w:pPr>
        <w:ind w:firstLine="720"/>
        <w:rPr>
          <w:rFonts w:ascii="Palatino Linotype" w:hAnsi="Palatino Linotype" w:eastAsia="Palatino Linotype" w:cs="Palatino Linotype"/>
          <w:sz w:val="24"/>
          <w:szCs w:val="24"/>
        </w:rPr>
      </w:pPr>
      <w:r w:rsidRPr="474386DC" w:rsidR="678F28FF">
        <w:rPr>
          <w:rFonts w:ascii="Palatino Linotype" w:hAnsi="Palatino Linotype" w:eastAsia="Palatino Linotype" w:cs="Palatino Linotype"/>
          <w:sz w:val="24"/>
          <w:szCs w:val="24"/>
        </w:rPr>
        <w:t>Verification</w:t>
      </w:r>
      <w:r w:rsidRPr="474386DC" w:rsidR="678F28FF">
        <w:rPr>
          <w:rFonts w:ascii="Palatino Linotype" w:hAnsi="Palatino Linotype" w:eastAsia="Palatino Linotype" w:cs="Palatino Linotype"/>
          <w:sz w:val="24"/>
          <w:szCs w:val="24"/>
        </w:rPr>
        <w:t xml:space="preserve"> of</w:t>
      </w:r>
      <w:r w:rsidRPr="474386DC" w:rsidR="678F28FF">
        <w:rPr>
          <w:rFonts w:ascii="Palatino Linotype" w:hAnsi="Palatino Linotype" w:eastAsia="Palatino Linotype" w:cs="Palatino Linotype"/>
          <w:sz w:val="24"/>
          <w:szCs w:val="24"/>
        </w:rPr>
        <w:t xml:space="preserve"> the TDOA </w:t>
      </w:r>
      <w:r w:rsidRPr="474386DC" w:rsidR="678F28FF">
        <w:rPr>
          <w:rFonts w:ascii="Palatino Linotype" w:hAnsi="Palatino Linotype" w:eastAsia="Palatino Linotype" w:cs="Palatino Linotype"/>
          <w:sz w:val="24"/>
          <w:szCs w:val="24"/>
        </w:rPr>
        <w:t xml:space="preserve">algorithm </w:t>
      </w:r>
      <w:r w:rsidRPr="474386DC" w:rsidR="76C64147">
        <w:rPr>
          <w:rFonts w:ascii="Palatino Linotype" w:hAnsi="Palatino Linotype" w:eastAsia="Palatino Linotype" w:cs="Palatino Linotype"/>
          <w:sz w:val="24"/>
          <w:szCs w:val="24"/>
        </w:rPr>
        <w:t>d</w:t>
      </w:r>
      <w:r w:rsidRPr="474386DC" w:rsidR="76C64147">
        <w:rPr>
          <w:rFonts w:ascii="Palatino Linotype" w:hAnsi="Palatino Linotype" w:eastAsia="Palatino Linotype" w:cs="Palatino Linotype"/>
          <w:sz w:val="24"/>
          <w:szCs w:val="24"/>
        </w:rPr>
        <w:t>oe</w:t>
      </w:r>
      <w:r w:rsidRPr="474386DC" w:rsidR="76C64147">
        <w:rPr>
          <w:rFonts w:ascii="Palatino Linotype" w:hAnsi="Palatino Linotype" w:eastAsia="Palatino Linotype" w:cs="Palatino Linotype"/>
          <w:sz w:val="24"/>
          <w:szCs w:val="24"/>
        </w:rPr>
        <w:t xml:space="preserve">s not </w:t>
      </w:r>
      <w:r w:rsidRPr="474386DC" w:rsidR="678F28FF">
        <w:rPr>
          <w:rFonts w:ascii="Palatino Linotype" w:hAnsi="Palatino Linotype" w:eastAsia="Palatino Linotype" w:cs="Palatino Linotype"/>
          <w:sz w:val="24"/>
          <w:szCs w:val="24"/>
        </w:rPr>
        <w:t>have any spec</w:t>
      </w:r>
      <w:r w:rsidRPr="474386DC" w:rsidR="79EFFFCF">
        <w:rPr>
          <w:rFonts w:ascii="Palatino Linotype" w:hAnsi="Palatino Linotype" w:eastAsia="Palatino Linotype" w:cs="Palatino Linotype"/>
          <w:sz w:val="24"/>
          <w:szCs w:val="24"/>
        </w:rPr>
        <w:t xml:space="preserve">ifications </w:t>
      </w:r>
      <w:r w:rsidRPr="474386DC" w:rsidR="678F28FF">
        <w:rPr>
          <w:rFonts w:ascii="Palatino Linotype" w:hAnsi="Palatino Linotype" w:eastAsia="Palatino Linotype" w:cs="Palatino Linotype"/>
          <w:sz w:val="24"/>
          <w:szCs w:val="24"/>
        </w:rPr>
        <w:t>or req</w:t>
      </w:r>
      <w:r w:rsidRPr="474386DC" w:rsidR="748EF179">
        <w:rPr>
          <w:rFonts w:ascii="Palatino Linotype" w:hAnsi="Palatino Linotype" w:eastAsia="Palatino Linotype" w:cs="Palatino Linotype"/>
          <w:sz w:val="24"/>
          <w:szCs w:val="24"/>
        </w:rPr>
        <w:t>uirements</w:t>
      </w:r>
      <w:r w:rsidRPr="474386DC" w:rsidR="678F28FF">
        <w:rPr>
          <w:rFonts w:ascii="Palatino Linotype" w:hAnsi="Palatino Linotype" w:eastAsia="Palatino Linotype" w:cs="Palatino Linotype"/>
          <w:sz w:val="24"/>
          <w:szCs w:val="24"/>
        </w:rPr>
        <w:t xml:space="preserve"> directly associated with it because </w:t>
      </w:r>
      <w:r w:rsidRPr="474386DC" w:rsidR="4AF50CE8">
        <w:rPr>
          <w:rFonts w:ascii="Palatino Linotype" w:hAnsi="Palatino Linotype" w:eastAsia="Palatino Linotype" w:cs="Palatino Linotype"/>
          <w:sz w:val="24"/>
          <w:szCs w:val="24"/>
        </w:rPr>
        <w:t xml:space="preserve">the accuracy of the subsystem ties directly into the accuracy of the </w:t>
      </w:r>
      <w:r w:rsidRPr="474386DC" w:rsidR="4AF50CE8">
        <w:rPr>
          <w:rFonts w:ascii="Palatino Linotype" w:hAnsi="Palatino Linotype" w:eastAsia="Palatino Linotype" w:cs="Palatino Linotype"/>
          <w:sz w:val="24"/>
          <w:szCs w:val="24"/>
        </w:rPr>
        <w:t>multilateraion</w:t>
      </w:r>
      <w:r w:rsidRPr="474386DC" w:rsidR="4AF50CE8">
        <w:rPr>
          <w:rFonts w:ascii="Palatino Linotype" w:hAnsi="Palatino Linotype" w:eastAsia="Palatino Linotype" w:cs="Palatino Linotype"/>
          <w:sz w:val="24"/>
          <w:szCs w:val="24"/>
        </w:rPr>
        <w:t xml:space="preserve"> algorithm</w:t>
      </w:r>
      <w:r w:rsidRPr="474386DC" w:rsidR="0B1BF8BC">
        <w:rPr>
          <w:rFonts w:ascii="Palatino Linotype" w:hAnsi="Palatino Linotype" w:eastAsia="Palatino Linotype" w:cs="Palatino Linotype"/>
          <w:sz w:val="24"/>
          <w:szCs w:val="24"/>
        </w:rPr>
        <w:t>.</w:t>
      </w:r>
      <w:r w:rsidRPr="474386DC" w:rsidR="5CB474E2">
        <w:rPr>
          <w:rFonts w:ascii="Palatino Linotype" w:hAnsi="Palatino Linotype" w:eastAsia="Palatino Linotype" w:cs="Palatino Linotype"/>
          <w:sz w:val="24"/>
          <w:szCs w:val="24"/>
        </w:rPr>
        <w:t xml:space="preserve"> This means that the verification of the TDOA subsystem is verifying that the that it is working properly and to the best accuracy that </w:t>
      </w:r>
      <w:r w:rsidRPr="474386DC" w:rsidR="48620F76">
        <w:rPr>
          <w:rFonts w:ascii="Palatino Linotype" w:hAnsi="Palatino Linotype" w:eastAsia="Palatino Linotype" w:cs="Palatino Linotype"/>
          <w:sz w:val="24"/>
          <w:szCs w:val="24"/>
        </w:rPr>
        <w:t xml:space="preserve">the system </w:t>
      </w:r>
      <w:r w:rsidRPr="474386DC" w:rsidR="0848D0EB">
        <w:rPr>
          <w:rFonts w:ascii="Palatino Linotype" w:hAnsi="Palatino Linotype" w:eastAsia="Palatino Linotype" w:cs="Palatino Linotype"/>
          <w:sz w:val="24"/>
          <w:szCs w:val="24"/>
        </w:rPr>
        <w:t>can</w:t>
      </w:r>
      <w:r w:rsidRPr="474386DC" w:rsidR="5CB474E2">
        <w:rPr>
          <w:rFonts w:ascii="Palatino Linotype" w:hAnsi="Palatino Linotype" w:eastAsia="Palatino Linotype" w:cs="Palatino Linotype"/>
          <w:sz w:val="24"/>
          <w:szCs w:val="24"/>
        </w:rPr>
        <w:t xml:space="preserve"> </w:t>
      </w:r>
      <w:r w:rsidRPr="474386DC" w:rsidR="5CB474E2">
        <w:rPr>
          <w:rFonts w:ascii="Palatino Linotype" w:hAnsi="Palatino Linotype" w:eastAsia="Palatino Linotype" w:cs="Palatino Linotype"/>
          <w:sz w:val="24"/>
          <w:szCs w:val="24"/>
        </w:rPr>
        <w:t>attain</w:t>
      </w:r>
      <w:r w:rsidRPr="474386DC" w:rsidR="5CB474E2">
        <w:rPr>
          <w:rFonts w:ascii="Palatino Linotype" w:hAnsi="Palatino Linotype" w:eastAsia="Palatino Linotype" w:cs="Palatino Linotype"/>
          <w:sz w:val="24"/>
          <w:szCs w:val="24"/>
        </w:rPr>
        <w:t>.</w:t>
      </w:r>
      <w:r w:rsidRPr="474386DC" w:rsidR="3E7B0C64">
        <w:rPr>
          <w:rFonts w:ascii="Palatino Linotype" w:hAnsi="Palatino Linotype" w:eastAsia="Palatino Linotype" w:cs="Palatino Linotype"/>
          <w:sz w:val="24"/>
          <w:szCs w:val="24"/>
        </w:rPr>
        <w:t xml:space="preserve"> </w:t>
      </w:r>
      <w:r w:rsidRPr="474386DC" w:rsidR="79E3A854">
        <w:rPr>
          <w:rFonts w:ascii="Palatino Linotype" w:hAnsi="Palatino Linotype" w:eastAsia="Palatino Linotype" w:cs="Palatino Linotype"/>
          <w:sz w:val="24"/>
          <w:szCs w:val="24"/>
        </w:rPr>
        <w:t>To verify this</w:t>
      </w:r>
      <w:r w:rsidRPr="474386DC" w:rsidR="37FB06EA">
        <w:rPr>
          <w:rFonts w:ascii="Palatino Linotype" w:hAnsi="Palatino Linotype" w:eastAsia="Palatino Linotype" w:cs="Palatino Linotype"/>
          <w:sz w:val="24"/>
          <w:szCs w:val="24"/>
        </w:rPr>
        <w:t>,</w:t>
      </w:r>
      <w:r w:rsidRPr="474386DC" w:rsidR="79E3A854">
        <w:rPr>
          <w:rFonts w:ascii="Palatino Linotype" w:hAnsi="Palatino Linotype" w:eastAsia="Palatino Linotype" w:cs="Palatino Linotype"/>
          <w:sz w:val="24"/>
          <w:szCs w:val="24"/>
        </w:rPr>
        <w:t xml:space="preserve"> </w:t>
      </w:r>
      <w:r w:rsidRPr="474386DC" w:rsidR="005D498D">
        <w:rPr>
          <w:rFonts w:ascii="Palatino Linotype" w:hAnsi="Palatino Linotype" w:eastAsia="Palatino Linotype" w:cs="Palatino Linotype"/>
          <w:sz w:val="24"/>
          <w:szCs w:val="24"/>
        </w:rPr>
        <w:t xml:space="preserve">it was necessary to </w:t>
      </w:r>
      <w:r w:rsidRPr="474386DC" w:rsidR="19F8D6EF">
        <w:rPr>
          <w:rFonts w:ascii="Palatino Linotype" w:hAnsi="Palatino Linotype" w:eastAsia="Palatino Linotype" w:cs="Palatino Linotype"/>
          <w:sz w:val="24"/>
          <w:szCs w:val="24"/>
        </w:rPr>
        <w:t>ma</w:t>
      </w:r>
      <w:r w:rsidRPr="474386DC" w:rsidR="7EBDC500">
        <w:rPr>
          <w:rFonts w:ascii="Palatino Linotype" w:hAnsi="Palatino Linotype" w:eastAsia="Palatino Linotype" w:cs="Palatino Linotype"/>
          <w:sz w:val="24"/>
          <w:szCs w:val="24"/>
        </w:rPr>
        <w:t>ke</w:t>
      </w:r>
      <w:r w:rsidRPr="474386DC" w:rsidR="19F8D6EF">
        <w:rPr>
          <w:rFonts w:ascii="Palatino Linotype" w:hAnsi="Palatino Linotype" w:eastAsia="Palatino Linotype" w:cs="Palatino Linotype"/>
          <w:sz w:val="24"/>
          <w:szCs w:val="24"/>
        </w:rPr>
        <w:t xml:space="preserve"> sure that the </w:t>
      </w:r>
      <w:r w:rsidRPr="474386DC" w:rsidR="54EEB4F8">
        <w:rPr>
          <w:rFonts w:ascii="Palatino Linotype" w:hAnsi="Palatino Linotype" w:eastAsia="Palatino Linotype" w:cs="Palatino Linotype"/>
          <w:sz w:val="24"/>
          <w:szCs w:val="24"/>
        </w:rPr>
        <w:t xml:space="preserve">best choice </w:t>
      </w:r>
      <w:r w:rsidRPr="474386DC" w:rsidR="1E2E4F94">
        <w:rPr>
          <w:rFonts w:ascii="Palatino Linotype" w:hAnsi="Palatino Linotype" w:eastAsia="Palatino Linotype" w:cs="Palatino Linotype"/>
          <w:sz w:val="24"/>
          <w:szCs w:val="24"/>
        </w:rPr>
        <w:t xml:space="preserve">algorithm </w:t>
      </w:r>
      <w:r w:rsidRPr="474386DC" w:rsidR="55181DB7">
        <w:rPr>
          <w:rFonts w:ascii="Palatino Linotype" w:hAnsi="Palatino Linotype" w:eastAsia="Palatino Linotype" w:cs="Palatino Linotype"/>
          <w:sz w:val="24"/>
          <w:szCs w:val="24"/>
        </w:rPr>
        <w:t xml:space="preserve">was </w:t>
      </w:r>
      <w:r w:rsidRPr="474386DC" w:rsidR="1E2E4F94">
        <w:rPr>
          <w:rFonts w:ascii="Palatino Linotype" w:hAnsi="Palatino Linotype" w:eastAsia="Palatino Linotype" w:cs="Palatino Linotype"/>
          <w:sz w:val="24"/>
          <w:szCs w:val="24"/>
        </w:rPr>
        <w:t xml:space="preserve">choosing the most </w:t>
      </w:r>
      <w:r w:rsidRPr="474386DC" w:rsidR="1E2E4F94">
        <w:rPr>
          <w:rFonts w:ascii="Palatino Linotype" w:hAnsi="Palatino Linotype" w:eastAsia="Palatino Linotype" w:cs="Palatino Linotype"/>
          <w:sz w:val="24"/>
          <w:szCs w:val="24"/>
        </w:rPr>
        <w:t>appropriate peaks</w:t>
      </w:r>
      <w:r w:rsidRPr="474386DC" w:rsidR="1E2E4F94">
        <w:rPr>
          <w:rFonts w:ascii="Palatino Linotype" w:hAnsi="Palatino Linotype" w:eastAsia="Palatino Linotype" w:cs="Palatino Linotype"/>
          <w:sz w:val="24"/>
          <w:szCs w:val="24"/>
        </w:rPr>
        <w:t xml:space="preserve"> on the waveforms</w:t>
      </w:r>
      <w:r w:rsidRPr="474386DC" w:rsidR="2C58DFAD">
        <w:rPr>
          <w:rFonts w:ascii="Palatino Linotype" w:hAnsi="Palatino Linotype" w:eastAsia="Palatino Linotype" w:cs="Palatino Linotype"/>
          <w:sz w:val="24"/>
          <w:szCs w:val="24"/>
        </w:rPr>
        <w:t>.</w:t>
      </w:r>
      <w:r w:rsidRPr="474386DC" w:rsidR="326AF0DB">
        <w:rPr>
          <w:rFonts w:ascii="Palatino Linotype" w:hAnsi="Palatino Linotype" w:eastAsia="Palatino Linotype" w:cs="Palatino Linotype"/>
          <w:sz w:val="24"/>
          <w:szCs w:val="24"/>
        </w:rPr>
        <w:t xml:space="preserve"> This was </w:t>
      </w:r>
      <w:r w:rsidRPr="474386DC" w:rsidR="326AF0DB">
        <w:rPr>
          <w:rFonts w:ascii="Palatino Linotype" w:hAnsi="Palatino Linotype" w:eastAsia="Palatino Linotype" w:cs="Palatino Linotype"/>
          <w:sz w:val="24"/>
          <w:szCs w:val="24"/>
        </w:rPr>
        <w:t xml:space="preserve">done </w:t>
      </w:r>
      <w:r w:rsidRPr="474386DC" w:rsidR="326AF0DB">
        <w:rPr>
          <w:rFonts w:ascii="Palatino Linotype" w:hAnsi="Palatino Linotype" w:eastAsia="Palatino Linotype" w:cs="Palatino Linotype"/>
          <w:sz w:val="24"/>
          <w:szCs w:val="24"/>
        </w:rPr>
        <w:t>by</w:t>
      </w:r>
      <w:r w:rsidRPr="474386DC" w:rsidR="2C58DFAD">
        <w:rPr>
          <w:rFonts w:ascii="Palatino Linotype" w:hAnsi="Palatino Linotype" w:eastAsia="Palatino Linotype" w:cs="Palatino Linotype"/>
          <w:sz w:val="24"/>
          <w:szCs w:val="24"/>
        </w:rPr>
        <w:t xml:space="preserve"> </w:t>
      </w:r>
      <w:r w:rsidRPr="474386DC" w:rsidR="2C58DFAD">
        <w:rPr>
          <w:rFonts w:ascii="Palatino Linotype" w:hAnsi="Palatino Linotype" w:eastAsia="Palatino Linotype" w:cs="Palatino Linotype"/>
          <w:sz w:val="24"/>
          <w:szCs w:val="24"/>
        </w:rPr>
        <w:t>looking</w:t>
      </w:r>
      <w:r w:rsidRPr="474386DC" w:rsidR="2C58DFAD">
        <w:rPr>
          <w:rFonts w:ascii="Palatino Linotype" w:hAnsi="Palatino Linotype" w:eastAsia="Palatino Linotype" w:cs="Palatino Linotype"/>
          <w:sz w:val="24"/>
          <w:szCs w:val="24"/>
        </w:rPr>
        <w:t xml:space="preserve"> at the waveforms and manually choosing which peaks </w:t>
      </w:r>
      <w:r w:rsidRPr="474386DC" w:rsidR="1C1F77E2">
        <w:rPr>
          <w:rFonts w:ascii="Palatino Linotype" w:hAnsi="Palatino Linotype" w:eastAsia="Palatino Linotype" w:cs="Palatino Linotype"/>
          <w:sz w:val="24"/>
          <w:szCs w:val="24"/>
        </w:rPr>
        <w:t>would be best</w:t>
      </w:r>
      <w:r w:rsidRPr="474386DC" w:rsidR="2C58DFAD">
        <w:rPr>
          <w:rFonts w:ascii="Palatino Linotype" w:hAnsi="Palatino Linotype" w:eastAsia="Palatino Linotype" w:cs="Palatino Linotype"/>
          <w:sz w:val="24"/>
          <w:szCs w:val="24"/>
        </w:rPr>
        <w:t xml:space="preserve"> and then </w:t>
      </w:r>
      <w:r w:rsidRPr="474386DC" w:rsidR="1A01EBC1">
        <w:rPr>
          <w:rFonts w:ascii="Palatino Linotype" w:hAnsi="Palatino Linotype" w:eastAsia="Palatino Linotype" w:cs="Palatino Linotype"/>
          <w:sz w:val="24"/>
          <w:szCs w:val="24"/>
        </w:rPr>
        <w:t>comparing</w:t>
      </w:r>
      <w:r w:rsidRPr="474386DC" w:rsidR="2C58DFAD">
        <w:rPr>
          <w:rFonts w:ascii="Palatino Linotype" w:hAnsi="Palatino Linotype" w:eastAsia="Palatino Linotype" w:cs="Palatino Linotype"/>
          <w:sz w:val="24"/>
          <w:szCs w:val="24"/>
        </w:rPr>
        <w:t xml:space="preserve"> those to the peaks </w:t>
      </w:r>
      <w:r w:rsidRPr="474386DC" w:rsidR="2C58DFAD">
        <w:rPr>
          <w:rFonts w:ascii="Palatino Linotype" w:hAnsi="Palatino Linotype" w:eastAsia="Palatino Linotype" w:cs="Palatino Linotype"/>
          <w:sz w:val="24"/>
          <w:szCs w:val="24"/>
        </w:rPr>
        <w:t xml:space="preserve">that the algorithm </w:t>
      </w:r>
      <w:r w:rsidRPr="474386DC" w:rsidR="2714848F">
        <w:rPr>
          <w:rFonts w:ascii="Palatino Linotype" w:hAnsi="Palatino Linotype" w:eastAsia="Palatino Linotype" w:cs="Palatino Linotype"/>
          <w:sz w:val="24"/>
          <w:szCs w:val="24"/>
        </w:rPr>
        <w:t>chooses</w:t>
      </w:r>
      <w:r w:rsidRPr="474386DC" w:rsidR="2C58DFAD">
        <w:rPr>
          <w:rFonts w:ascii="Palatino Linotype" w:hAnsi="Palatino Linotype" w:eastAsia="Palatino Linotype" w:cs="Palatino Linotype"/>
          <w:sz w:val="24"/>
          <w:szCs w:val="24"/>
        </w:rPr>
        <w:t xml:space="preserve">. These </w:t>
      </w:r>
      <w:r w:rsidRPr="474386DC" w:rsidR="0A20E9C4">
        <w:rPr>
          <w:rFonts w:ascii="Palatino Linotype" w:hAnsi="Palatino Linotype" w:eastAsia="Palatino Linotype" w:cs="Palatino Linotype"/>
          <w:sz w:val="24"/>
          <w:szCs w:val="24"/>
        </w:rPr>
        <w:t xml:space="preserve">comparisons for the 4 hydrophone pairs are shown below in figures </w:t>
      </w:r>
      <w:r w:rsidRPr="474386DC" w:rsidR="434A2DE6">
        <w:rPr>
          <w:rFonts w:ascii="Palatino Linotype" w:hAnsi="Palatino Linotype" w:eastAsia="Palatino Linotype" w:cs="Palatino Linotype"/>
          <w:sz w:val="24"/>
          <w:szCs w:val="24"/>
        </w:rPr>
        <w:t>39-44</w:t>
      </w:r>
      <w:r w:rsidRPr="474386DC" w:rsidR="0A20E9C4">
        <w:rPr>
          <w:rFonts w:ascii="Palatino Linotype" w:hAnsi="Palatino Linotype" w:eastAsia="Palatino Linotype" w:cs="Palatino Linotype"/>
          <w:sz w:val="24"/>
          <w:szCs w:val="24"/>
        </w:rPr>
        <w:t xml:space="preserve"> below.</w:t>
      </w:r>
    </w:p>
    <w:p w:rsidRPr="004705FC" w:rsidR="001524F3" w:rsidP="43A02561" w:rsidRDefault="001524F3" w14:paraId="7D2A7F48" w14:textId="7C3D4376">
      <w:pPr>
        <w:jc w:val="center"/>
        <w:rPr>
          <w:rFonts w:ascii="Palatino Linotype" w:hAnsi="Palatino Linotype" w:eastAsia="Palatino Linotype" w:cs="Palatino Linotype"/>
          <w:sz w:val="24"/>
          <w:szCs w:val="24"/>
        </w:rPr>
      </w:pPr>
    </w:p>
    <w:p w:rsidRPr="004705FC" w:rsidR="001524F3" w:rsidP="43A02561" w:rsidRDefault="0912CF26" w14:paraId="6B1AF5AD" w14:textId="19C77AF2">
      <w:pPr>
        <w:jc w:val="center"/>
      </w:pPr>
      <w:r>
        <w:rPr>
          <w:noProof/>
        </w:rPr>
        <w:drawing>
          <wp:inline distT="0" distB="0" distL="0" distR="0" wp14:anchorId="3285E0A7" wp14:editId="47ED6434">
            <wp:extent cx="4572000" cy="2543175"/>
            <wp:effectExtent l="0" t="0" r="0" b="0"/>
            <wp:docPr id="1702607584" name="Picture 170260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rsidRPr="004705FC" w:rsidR="001524F3" w:rsidP="43A02561" w:rsidRDefault="0912CF26" w14:paraId="3AF5E4E7" w14:textId="518AF164">
      <w:pPr>
        <w:jc w:val="center"/>
        <w:rPr>
          <w:rFonts w:ascii="Palatino Linotype" w:hAnsi="Palatino Linotype" w:eastAsia="Palatino Linotype" w:cs="Palatino Linotype"/>
          <w:sz w:val="24"/>
          <w:szCs w:val="24"/>
        </w:rPr>
      </w:pPr>
      <w:r w:rsidRPr="474386DC" w:rsidR="0912CF26">
        <w:rPr>
          <w:rFonts w:ascii="Palatino Linotype" w:hAnsi="Palatino Linotype" w:eastAsia="Palatino Linotype" w:cs="Palatino Linotype"/>
          <w:sz w:val="24"/>
          <w:szCs w:val="24"/>
        </w:rPr>
        <w:t xml:space="preserve">Figure </w:t>
      </w:r>
      <w:r w:rsidRPr="474386DC" w:rsidR="3EC6C91B">
        <w:rPr>
          <w:rFonts w:ascii="Palatino Linotype" w:hAnsi="Palatino Linotype" w:eastAsia="Palatino Linotype" w:cs="Palatino Linotype"/>
          <w:sz w:val="24"/>
          <w:szCs w:val="24"/>
        </w:rPr>
        <w:t>3</w:t>
      </w:r>
      <w:r w:rsidRPr="474386DC" w:rsidR="2BF0D9B5">
        <w:rPr>
          <w:rFonts w:ascii="Palatino Linotype" w:hAnsi="Palatino Linotype" w:eastAsia="Palatino Linotype" w:cs="Palatino Linotype"/>
          <w:sz w:val="24"/>
          <w:szCs w:val="24"/>
        </w:rPr>
        <w:t>9</w:t>
      </w:r>
      <w:r w:rsidRPr="474386DC" w:rsidR="0912CF26">
        <w:rPr>
          <w:rFonts w:ascii="Palatino Linotype" w:hAnsi="Palatino Linotype" w:eastAsia="Palatino Linotype" w:cs="Palatino Linotype"/>
          <w:sz w:val="24"/>
          <w:szCs w:val="24"/>
        </w:rPr>
        <w:t>: Manually chosen peaks for hydrophone pair A&amp;B</w:t>
      </w:r>
      <w:r w:rsidRPr="474386DC" w:rsidR="3A2D0CDC">
        <w:rPr>
          <w:rFonts w:ascii="Palatino Linotype" w:hAnsi="Palatino Linotype" w:eastAsia="Palatino Linotype" w:cs="Palatino Linotype"/>
          <w:sz w:val="24"/>
          <w:szCs w:val="24"/>
        </w:rPr>
        <w:t xml:space="preserve"> [3</w:t>
      </w:r>
      <w:r w:rsidRPr="474386DC" w:rsidR="40A23163">
        <w:rPr>
          <w:rFonts w:ascii="Palatino Linotype" w:hAnsi="Palatino Linotype" w:eastAsia="Palatino Linotype" w:cs="Palatino Linotype"/>
          <w:sz w:val="24"/>
          <w:szCs w:val="24"/>
        </w:rPr>
        <w:t>9</w:t>
      </w:r>
      <w:r w:rsidRPr="474386DC" w:rsidR="3A2D0CDC">
        <w:rPr>
          <w:rFonts w:ascii="Palatino Linotype" w:hAnsi="Palatino Linotype" w:eastAsia="Palatino Linotype" w:cs="Palatino Linotype"/>
          <w:sz w:val="24"/>
          <w:szCs w:val="24"/>
        </w:rPr>
        <w:t>]</w:t>
      </w:r>
    </w:p>
    <w:p w:rsidRPr="004705FC" w:rsidR="001524F3" w:rsidP="43A02561" w:rsidRDefault="001524F3" w14:paraId="3F08ECF6" w14:textId="501A14AA">
      <w:pPr>
        <w:jc w:val="center"/>
        <w:rPr>
          <w:rFonts w:ascii="Palatino Linotype" w:hAnsi="Palatino Linotype" w:eastAsia="Palatino Linotype" w:cs="Palatino Linotype"/>
          <w:sz w:val="24"/>
          <w:szCs w:val="24"/>
        </w:rPr>
      </w:pPr>
    </w:p>
    <w:p w:rsidRPr="004705FC" w:rsidR="001524F3" w:rsidP="43A02561" w:rsidRDefault="0912CF26" w14:paraId="58CC9B68" w14:textId="2327D61B">
      <w:pPr>
        <w:jc w:val="center"/>
      </w:pPr>
      <w:r>
        <w:rPr>
          <w:noProof/>
        </w:rPr>
        <w:drawing>
          <wp:inline distT="0" distB="0" distL="0" distR="0" wp14:anchorId="7A2B5709" wp14:editId="5785ED5B">
            <wp:extent cx="4572000" cy="2514600"/>
            <wp:effectExtent l="0" t="0" r="0" b="0"/>
            <wp:docPr id="1088448025" name="Picture 108844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rsidRPr="004705FC" w:rsidR="001524F3" w:rsidP="43A02561" w:rsidRDefault="0912CF26" w14:paraId="2BBA0164" w14:textId="7D4CE497">
      <w:pPr>
        <w:jc w:val="center"/>
        <w:rPr>
          <w:rFonts w:ascii="Palatino Linotype" w:hAnsi="Palatino Linotype" w:eastAsia="Palatino Linotype" w:cs="Palatino Linotype"/>
          <w:sz w:val="24"/>
          <w:szCs w:val="24"/>
        </w:rPr>
      </w:pPr>
      <w:r w:rsidRPr="474386DC" w:rsidR="0912CF26">
        <w:rPr>
          <w:rFonts w:ascii="Palatino Linotype" w:hAnsi="Palatino Linotype" w:eastAsia="Palatino Linotype" w:cs="Palatino Linotype"/>
          <w:sz w:val="24"/>
          <w:szCs w:val="24"/>
        </w:rPr>
        <w:t xml:space="preserve">Figure </w:t>
      </w:r>
      <w:r w:rsidRPr="474386DC" w:rsidR="0DA2E2A7">
        <w:rPr>
          <w:rFonts w:ascii="Palatino Linotype" w:hAnsi="Palatino Linotype" w:eastAsia="Palatino Linotype" w:cs="Palatino Linotype"/>
          <w:sz w:val="24"/>
          <w:szCs w:val="24"/>
        </w:rPr>
        <w:t>40</w:t>
      </w:r>
      <w:r w:rsidRPr="474386DC" w:rsidR="0912CF26">
        <w:rPr>
          <w:rFonts w:ascii="Palatino Linotype" w:hAnsi="Palatino Linotype" w:eastAsia="Palatino Linotype" w:cs="Palatino Linotype"/>
          <w:sz w:val="24"/>
          <w:szCs w:val="24"/>
        </w:rPr>
        <w:t>: Algorithm chosen peaks for hydrophone pair A&amp;B</w:t>
      </w:r>
      <w:r w:rsidRPr="474386DC" w:rsidR="2DABE47D">
        <w:rPr>
          <w:rFonts w:ascii="Palatino Linotype" w:hAnsi="Palatino Linotype" w:eastAsia="Palatino Linotype" w:cs="Palatino Linotype"/>
          <w:sz w:val="24"/>
          <w:szCs w:val="24"/>
        </w:rPr>
        <w:t xml:space="preserve"> [</w:t>
      </w:r>
      <w:r w:rsidRPr="474386DC" w:rsidR="7A902BE7">
        <w:rPr>
          <w:rFonts w:ascii="Palatino Linotype" w:hAnsi="Palatino Linotype" w:eastAsia="Palatino Linotype" w:cs="Palatino Linotype"/>
          <w:sz w:val="24"/>
          <w:szCs w:val="24"/>
        </w:rPr>
        <w:t>40</w:t>
      </w:r>
      <w:r w:rsidRPr="474386DC" w:rsidR="4EBAAE99">
        <w:rPr>
          <w:rFonts w:ascii="Palatino Linotype" w:hAnsi="Palatino Linotype" w:eastAsia="Palatino Linotype" w:cs="Palatino Linotype"/>
          <w:sz w:val="24"/>
          <w:szCs w:val="24"/>
        </w:rPr>
        <w:t>]</w:t>
      </w:r>
    </w:p>
    <w:p w:rsidRPr="004705FC" w:rsidR="001524F3" w:rsidP="43A02561" w:rsidRDefault="001524F3" w14:paraId="03503B3C" w14:textId="173C9D47">
      <w:pPr>
        <w:jc w:val="center"/>
        <w:rPr>
          <w:rFonts w:ascii="Palatino Linotype" w:hAnsi="Palatino Linotype" w:eastAsia="Palatino Linotype" w:cs="Palatino Linotype"/>
          <w:sz w:val="24"/>
          <w:szCs w:val="24"/>
        </w:rPr>
      </w:pPr>
    </w:p>
    <w:p w:rsidRPr="004705FC" w:rsidR="001524F3" w:rsidP="43A02561" w:rsidRDefault="0912CF26" w14:paraId="07E4033E" w14:textId="3AB203F4">
      <w:pPr>
        <w:jc w:val="center"/>
      </w:pPr>
      <w:r>
        <w:rPr>
          <w:noProof/>
        </w:rPr>
        <w:lastRenderedPageBreak/>
        <w:drawing>
          <wp:inline distT="0" distB="0" distL="0" distR="0" wp14:anchorId="513509ED" wp14:editId="50129F6A">
            <wp:extent cx="4572000" cy="2505075"/>
            <wp:effectExtent l="0" t="0" r="0" b="0"/>
            <wp:docPr id="1815544160" name="Picture 181554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rsidRPr="004705FC" w:rsidR="001524F3" w:rsidP="43A02561" w:rsidRDefault="0912CF26" w14:paraId="7088B16B" w14:textId="556E0B55">
      <w:pPr>
        <w:jc w:val="cente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 xml:space="preserve">Figure </w:t>
      </w:r>
      <w:r w:rsidRPr="43A02561" w:rsidR="7FF80657">
        <w:rPr>
          <w:rFonts w:ascii="Palatino Linotype" w:hAnsi="Palatino Linotype" w:eastAsia="Palatino Linotype" w:cs="Palatino Linotype"/>
          <w:sz w:val="24"/>
          <w:szCs w:val="24"/>
        </w:rPr>
        <w:t>4</w:t>
      </w:r>
      <w:r w:rsidRPr="43A02561" w:rsidR="7FEEB1FB">
        <w:rPr>
          <w:rFonts w:ascii="Palatino Linotype" w:hAnsi="Palatino Linotype" w:eastAsia="Palatino Linotype" w:cs="Palatino Linotype"/>
          <w:sz w:val="24"/>
          <w:szCs w:val="24"/>
        </w:rPr>
        <w:t>1</w:t>
      </w:r>
      <w:r w:rsidRPr="43A02561">
        <w:rPr>
          <w:rFonts w:ascii="Palatino Linotype" w:hAnsi="Palatino Linotype" w:eastAsia="Palatino Linotype" w:cs="Palatino Linotype"/>
          <w:sz w:val="24"/>
          <w:szCs w:val="24"/>
        </w:rPr>
        <w:t>: Manually chosen peaks for hydrophone pair A&amp;C</w:t>
      </w:r>
      <w:r w:rsidRPr="43A02561" w:rsidR="06AE10E4">
        <w:rPr>
          <w:rFonts w:ascii="Palatino Linotype" w:hAnsi="Palatino Linotype" w:eastAsia="Palatino Linotype" w:cs="Palatino Linotype"/>
          <w:sz w:val="24"/>
          <w:szCs w:val="24"/>
        </w:rPr>
        <w:t xml:space="preserve"> [</w:t>
      </w:r>
      <w:r w:rsidRPr="43A02561" w:rsidR="3A35D170">
        <w:rPr>
          <w:rFonts w:ascii="Palatino Linotype" w:hAnsi="Palatino Linotype" w:eastAsia="Palatino Linotype" w:cs="Palatino Linotype"/>
          <w:sz w:val="24"/>
          <w:szCs w:val="24"/>
        </w:rPr>
        <w:t>4</w:t>
      </w:r>
      <w:r w:rsidRPr="43A02561" w:rsidR="0CCBA2C2">
        <w:rPr>
          <w:rFonts w:ascii="Palatino Linotype" w:hAnsi="Palatino Linotype" w:eastAsia="Palatino Linotype" w:cs="Palatino Linotype"/>
          <w:sz w:val="24"/>
          <w:szCs w:val="24"/>
        </w:rPr>
        <w:t>1</w:t>
      </w:r>
      <w:r w:rsidRPr="43A02561" w:rsidR="06AE10E4">
        <w:rPr>
          <w:rFonts w:ascii="Palatino Linotype" w:hAnsi="Palatino Linotype" w:eastAsia="Palatino Linotype" w:cs="Palatino Linotype"/>
          <w:sz w:val="24"/>
          <w:szCs w:val="24"/>
        </w:rPr>
        <w:t>]</w:t>
      </w:r>
    </w:p>
    <w:p w:rsidRPr="004705FC" w:rsidR="001524F3" w:rsidP="43A02561" w:rsidRDefault="001524F3" w14:paraId="3B1C2355" w14:textId="1BCF576A">
      <w:pPr>
        <w:jc w:val="center"/>
      </w:pPr>
    </w:p>
    <w:p w:rsidRPr="004705FC" w:rsidR="001524F3" w:rsidP="43A02561" w:rsidRDefault="0912CF26" w14:paraId="524BE90C" w14:textId="1505AA48">
      <w:pPr>
        <w:jc w:val="center"/>
      </w:pPr>
      <w:r>
        <w:rPr>
          <w:noProof/>
        </w:rPr>
        <w:drawing>
          <wp:inline distT="0" distB="0" distL="0" distR="0" wp14:anchorId="370B4E63" wp14:editId="18AB2E62">
            <wp:extent cx="4572000" cy="2524125"/>
            <wp:effectExtent l="0" t="0" r="0" b="0"/>
            <wp:docPr id="1681134440" name="Picture 168113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rsidRPr="004705FC" w:rsidR="001524F3" w:rsidP="43A02561" w:rsidRDefault="0912CF26" w14:paraId="760AD7FE" w14:textId="59087D14">
      <w:pPr>
        <w:jc w:val="cente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 xml:space="preserve">Figure </w:t>
      </w:r>
      <w:r w:rsidRPr="43A02561" w:rsidR="38288846">
        <w:rPr>
          <w:rFonts w:ascii="Palatino Linotype" w:hAnsi="Palatino Linotype" w:eastAsia="Palatino Linotype" w:cs="Palatino Linotype"/>
          <w:sz w:val="24"/>
          <w:szCs w:val="24"/>
        </w:rPr>
        <w:t>4</w:t>
      </w:r>
      <w:r w:rsidRPr="43A02561" w:rsidR="4DB4A567">
        <w:rPr>
          <w:rFonts w:ascii="Palatino Linotype" w:hAnsi="Palatino Linotype" w:eastAsia="Palatino Linotype" w:cs="Palatino Linotype"/>
          <w:sz w:val="24"/>
          <w:szCs w:val="24"/>
        </w:rPr>
        <w:t>2</w:t>
      </w:r>
      <w:r w:rsidRPr="43A02561">
        <w:rPr>
          <w:rFonts w:ascii="Palatino Linotype" w:hAnsi="Palatino Linotype" w:eastAsia="Palatino Linotype" w:cs="Palatino Linotype"/>
          <w:sz w:val="24"/>
          <w:szCs w:val="24"/>
        </w:rPr>
        <w:t>: Algorithm chosen peaks for hydrophone pair A&amp;C</w:t>
      </w:r>
      <w:r w:rsidRPr="43A02561" w:rsidR="39EAED5A">
        <w:rPr>
          <w:rFonts w:ascii="Palatino Linotype" w:hAnsi="Palatino Linotype" w:eastAsia="Palatino Linotype" w:cs="Palatino Linotype"/>
          <w:sz w:val="24"/>
          <w:szCs w:val="24"/>
        </w:rPr>
        <w:t xml:space="preserve"> [</w:t>
      </w:r>
      <w:r w:rsidRPr="43A02561" w:rsidR="5E16C5A9">
        <w:rPr>
          <w:rFonts w:ascii="Palatino Linotype" w:hAnsi="Palatino Linotype" w:eastAsia="Palatino Linotype" w:cs="Palatino Linotype"/>
          <w:sz w:val="24"/>
          <w:szCs w:val="24"/>
        </w:rPr>
        <w:t>4</w:t>
      </w:r>
      <w:r w:rsidRPr="43A02561" w:rsidR="0532A528">
        <w:rPr>
          <w:rFonts w:ascii="Palatino Linotype" w:hAnsi="Palatino Linotype" w:eastAsia="Palatino Linotype" w:cs="Palatino Linotype"/>
          <w:sz w:val="24"/>
          <w:szCs w:val="24"/>
        </w:rPr>
        <w:t>2</w:t>
      </w:r>
      <w:r w:rsidRPr="43A02561" w:rsidR="39EAED5A">
        <w:rPr>
          <w:rFonts w:ascii="Palatino Linotype" w:hAnsi="Palatino Linotype" w:eastAsia="Palatino Linotype" w:cs="Palatino Linotype"/>
          <w:sz w:val="24"/>
          <w:szCs w:val="24"/>
        </w:rPr>
        <w:t>]</w:t>
      </w:r>
    </w:p>
    <w:p w:rsidRPr="004705FC" w:rsidR="001524F3" w:rsidP="43A02561" w:rsidRDefault="001524F3" w14:paraId="4A73C965" w14:textId="2752A2EB">
      <w:pPr>
        <w:jc w:val="center"/>
        <w:rPr>
          <w:rFonts w:ascii="Palatino Linotype" w:hAnsi="Palatino Linotype" w:eastAsia="Palatino Linotype" w:cs="Palatino Linotype"/>
          <w:sz w:val="24"/>
          <w:szCs w:val="24"/>
        </w:rPr>
      </w:pPr>
    </w:p>
    <w:p w:rsidRPr="004705FC" w:rsidR="001524F3" w:rsidP="43A02561" w:rsidRDefault="0912CF26" w14:paraId="37A2F0C2" w14:textId="34C4F599">
      <w:pPr>
        <w:jc w:val="center"/>
      </w:pPr>
      <w:r>
        <w:rPr>
          <w:noProof/>
        </w:rPr>
        <w:lastRenderedPageBreak/>
        <w:drawing>
          <wp:inline distT="0" distB="0" distL="0" distR="0" wp14:anchorId="2A07C537" wp14:editId="6EF1C1CE">
            <wp:extent cx="4572000" cy="2505075"/>
            <wp:effectExtent l="0" t="0" r="0" b="0"/>
            <wp:docPr id="465290186" name="Picture 46529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rsidRPr="004705FC" w:rsidR="001524F3" w:rsidP="43A02561" w:rsidRDefault="0912CF26" w14:paraId="1CDC6658" w14:textId="6AD33853">
      <w:pPr>
        <w:jc w:val="cente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 xml:space="preserve">Figure </w:t>
      </w:r>
      <w:r w:rsidRPr="43A02561" w:rsidR="7EC2E39C">
        <w:rPr>
          <w:rFonts w:ascii="Palatino Linotype" w:hAnsi="Palatino Linotype" w:eastAsia="Palatino Linotype" w:cs="Palatino Linotype"/>
          <w:sz w:val="24"/>
          <w:szCs w:val="24"/>
        </w:rPr>
        <w:t>4</w:t>
      </w:r>
      <w:r w:rsidRPr="43A02561" w:rsidR="78E1AB92">
        <w:rPr>
          <w:rFonts w:ascii="Palatino Linotype" w:hAnsi="Palatino Linotype" w:eastAsia="Palatino Linotype" w:cs="Palatino Linotype"/>
          <w:sz w:val="24"/>
          <w:szCs w:val="24"/>
        </w:rPr>
        <w:t>3</w:t>
      </w:r>
      <w:r w:rsidRPr="43A02561">
        <w:rPr>
          <w:rFonts w:ascii="Palatino Linotype" w:hAnsi="Palatino Linotype" w:eastAsia="Palatino Linotype" w:cs="Palatino Linotype"/>
          <w:sz w:val="24"/>
          <w:szCs w:val="24"/>
        </w:rPr>
        <w:t xml:space="preserve">: </w:t>
      </w:r>
      <w:r w:rsidRPr="43A02561" w:rsidR="42C84AE1">
        <w:rPr>
          <w:rFonts w:ascii="Palatino Linotype" w:hAnsi="Palatino Linotype" w:eastAsia="Palatino Linotype" w:cs="Palatino Linotype"/>
          <w:sz w:val="24"/>
          <w:szCs w:val="24"/>
        </w:rPr>
        <w:t>Manually chosen peaks for hydrophone pair A&amp;D</w:t>
      </w:r>
      <w:r w:rsidRPr="43A02561" w:rsidR="3D6D97E8">
        <w:rPr>
          <w:rFonts w:ascii="Palatino Linotype" w:hAnsi="Palatino Linotype" w:eastAsia="Palatino Linotype" w:cs="Palatino Linotype"/>
          <w:sz w:val="24"/>
          <w:szCs w:val="24"/>
        </w:rPr>
        <w:t xml:space="preserve"> [</w:t>
      </w:r>
      <w:r w:rsidRPr="43A02561" w:rsidR="4AF91401">
        <w:rPr>
          <w:rFonts w:ascii="Palatino Linotype" w:hAnsi="Palatino Linotype" w:eastAsia="Palatino Linotype" w:cs="Palatino Linotype"/>
          <w:sz w:val="24"/>
          <w:szCs w:val="24"/>
        </w:rPr>
        <w:t>4</w:t>
      </w:r>
      <w:r w:rsidRPr="43A02561" w:rsidR="62067644">
        <w:rPr>
          <w:rFonts w:ascii="Palatino Linotype" w:hAnsi="Palatino Linotype" w:eastAsia="Palatino Linotype" w:cs="Palatino Linotype"/>
          <w:sz w:val="24"/>
          <w:szCs w:val="24"/>
        </w:rPr>
        <w:t>3</w:t>
      </w:r>
      <w:r w:rsidRPr="43A02561" w:rsidR="3D6D97E8">
        <w:rPr>
          <w:rFonts w:ascii="Palatino Linotype" w:hAnsi="Palatino Linotype" w:eastAsia="Palatino Linotype" w:cs="Palatino Linotype"/>
          <w:sz w:val="24"/>
          <w:szCs w:val="24"/>
        </w:rPr>
        <w:t>]</w:t>
      </w:r>
    </w:p>
    <w:p w:rsidRPr="004705FC" w:rsidR="001524F3" w:rsidP="43A02561" w:rsidRDefault="001524F3" w14:paraId="3D26ED53" w14:textId="6A6DED25">
      <w:pPr>
        <w:jc w:val="center"/>
      </w:pPr>
    </w:p>
    <w:p w:rsidRPr="004705FC" w:rsidR="001524F3" w:rsidP="43A02561" w:rsidRDefault="0912CF26" w14:paraId="7CCB8AED" w14:textId="216162AF">
      <w:pPr>
        <w:jc w:val="center"/>
      </w:pPr>
      <w:r>
        <w:rPr>
          <w:noProof/>
        </w:rPr>
        <w:drawing>
          <wp:inline distT="0" distB="0" distL="0" distR="0" wp14:anchorId="4962BD5C" wp14:editId="50F0D920">
            <wp:extent cx="4572000" cy="2524125"/>
            <wp:effectExtent l="0" t="0" r="0" b="0"/>
            <wp:docPr id="1148251561" name="Picture 114825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rsidRPr="004705FC" w:rsidR="001524F3" w:rsidP="43A02561" w:rsidRDefault="0912CF26" w14:paraId="76679AEB" w14:textId="257FFB0B">
      <w:pPr>
        <w:jc w:val="cente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 xml:space="preserve">Figure </w:t>
      </w:r>
      <w:r w:rsidRPr="43A02561" w:rsidR="466A01D7">
        <w:rPr>
          <w:rFonts w:ascii="Palatino Linotype" w:hAnsi="Palatino Linotype" w:eastAsia="Palatino Linotype" w:cs="Palatino Linotype"/>
          <w:sz w:val="24"/>
          <w:szCs w:val="24"/>
        </w:rPr>
        <w:t>4</w:t>
      </w:r>
      <w:r w:rsidRPr="43A02561" w:rsidR="3C304844">
        <w:rPr>
          <w:rFonts w:ascii="Palatino Linotype" w:hAnsi="Palatino Linotype" w:eastAsia="Palatino Linotype" w:cs="Palatino Linotype"/>
          <w:sz w:val="24"/>
          <w:szCs w:val="24"/>
        </w:rPr>
        <w:t>4</w:t>
      </w:r>
      <w:r w:rsidRPr="43A02561">
        <w:rPr>
          <w:rFonts w:ascii="Palatino Linotype" w:hAnsi="Palatino Linotype" w:eastAsia="Palatino Linotype" w:cs="Palatino Linotype"/>
          <w:sz w:val="24"/>
          <w:szCs w:val="24"/>
        </w:rPr>
        <w:t xml:space="preserve">: </w:t>
      </w:r>
      <w:r w:rsidRPr="43A02561" w:rsidR="110BCD17">
        <w:rPr>
          <w:rFonts w:ascii="Palatino Linotype" w:hAnsi="Palatino Linotype" w:eastAsia="Palatino Linotype" w:cs="Palatino Linotype"/>
          <w:sz w:val="24"/>
          <w:szCs w:val="24"/>
        </w:rPr>
        <w:t>Algorithm chosen peaks for hydrophone pair A&amp;D</w:t>
      </w:r>
      <w:r w:rsidRPr="43A02561" w:rsidR="451635B2">
        <w:rPr>
          <w:rFonts w:ascii="Palatino Linotype" w:hAnsi="Palatino Linotype" w:eastAsia="Palatino Linotype" w:cs="Palatino Linotype"/>
          <w:sz w:val="24"/>
          <w:szCs w:val="24"/>
        </w:rPr>
        <w:t xml:space="preserve"> [</w:t>
      </w:r>
      <w:r w:rsidRPr="43A02561" w:rsidR="4B55AF2C">
        <w:rPr>
          <w:rFonts w:ascii="Palatino Linotype" w:hAnsi="Palatino Linotype" w:eastAsia="Palatino Linotype" w:cs="Palatino Linotype"/>
          <w:sz w:val="24"/>
          <w:szCs w:val="24"/>
        </w:rPr>
        <w:t>4</w:t>
      </w:r>
      <w:r w:rsidRPr="43A02561" w:rsidR="6C975E17">
        <w:rPr>
          <w:rFonts w:ascii="Palatino Linotype" w:hAnsi="Palatino Linotype" w:eastAsia="Palatino Linotype" w:cs="Palatino Linotype"/>
          <w:sz w:val="24"/>
          <w:szCs w:val="24"/>
        </w:rPr>
        <w:t>4</w:t>
      </w:r>
      <w:r w:rsidRPr="43A02561" w:rsidR="451635B2">
        <w:rPr>
          <w:rFonts w:ascii="Palatino Linotype" w:hAnsi="Palatino Linotype" w:eastAsia="Palatino Linotype" w:cs="Palatino Linotype"/>
          <w:sz w:val="24"/>
          <w:szCs w:val="24"/>
        </w:rPr>
        <w:t>]</w:t>
      </w:r>
    </w:p>
    <w:p w:rsidRPr="004705FC" w:rsidR="001524F3" w:rsidP="43A02561" w:rsidRDefault="001524F3" w14:paraId="1D46E594" w14:textId="33DE7A0C">
      <w:pPr>
        <w:jc w:val="center"/>
        <w:rPr>
          <w:rFonts w:ascii="Palatino Linotype" w:hAnsi="Palatino Linotype" w:eastAsia="Palatino Linotype" w:cs="Palatino Linotype"/>
          <w:sz w:val="24"/>
          <w:szCs w:val="24"/>
        </w:rPr>
      </w:pPr>
    </w:p>
    <w:p w:rsidRPr="004705FC" w:rsidR="001524F3" w:rsidP="78E4F89D" w:rsidRDefault="107AB7FB" w14:paraId="6F5C4F20" w14:textId="7F90E44C">
      <w:pPr>
        <w:ind w:firstLine="720"/>
        <w:rPr>
          <w:rFonts w:ascii="Palatino Linotype" w:hAnsi="Palatino Linotype" w:eastAsia="Palatino Linotype" w:cs="Palatino Linotype"/>
          <w:sz w:val="24"/>
          <w:szCs w:val="24"/>
        </w:rPr>
      </w:pPr>
      <w:r w:rsidRPr="474386DC" w:rsidR="107AB7FB">
        <w:rPr>
          <w:rFonts w:ascii="Palatino Linotype" w:hAnsi="Palatino Linotype" w:eastAsia="Palatino Linotype" w:cs="Palatino Linotype"/>
          <w:sz w:val="24"/>
          <w:szCs w:val="24"/>
        </w:rPr>
        <w:t xml:space="preserve">It </w:t>
      </w:r>
      <w:r w:rsidRPr="474386DC" w:rsidR="5793DBBC">
        <w:rPr>
          <w:rFonts w:ascii="Palatino Linotype" w:hAnsi="Palatino Linotype" w:eastAsia="Palatino Linotype" w:cs="Palatino Linotype"/>
          <w:sz w:val="24"/>
          <w:szCs w:val="24"/>
        </w:rPr>
        <w:t xml:space="preserve">can </w:t>
      </w:r>
      <w:r w:rsidRPr="474386DC" w:rsidR="02FDCAF0">
        <w:rPr>
          <w:rFonts w:ascii="Palatino Linotype" w:hAnsi="Palatino Linotype" w:eastAsia="Palatino Linotype" w:cs="Palatino Linotype"/>
          <w:sz w:val="24"/>
          <w:szCs w:val="24"/>
        </w:rPr>
        <w:t xml:space="preserve">be </w:t>
      </w:r>
      <w:r w:rsidRPr="474386DC" w:rsidR="5793DBBC">
        <w:rPr>
          <w:rFonts w:ascii="Palatino Linotype" w:hAnsi="Palatino Linotype" w:eastAsia="Palatino Linotype" w:cs="Palatino Linotype"/>
          <w:sz w:val="24"/>
          <w:szCs w:val="24"/>
        </w:rPr>
        <w:t>see</w:t>
      </w:r>
      <w:r w:rsidRPr="474386DC" w:rsidR="0271891D">
        <w:rPr>
          <w:rFonts w:ascii="Palatino Linotype" w:hAnsi="Palatino Linotype" w:eastAsia="Palatino Linotype" w:cs="Palatino Linotype"/>
          <w:sz w:val="24"/>
          <w:szCs w:val="24"/>
        </w:rPr>
        <w:t>n</w:t>
      </w:r>
      <w:r w:rsidRPr="474386DC" w:rsidR="5793DBBC">
        <w:rPr>
          <w:rFonts w:ascii="Palatino Linotype" w:hAnsi="Palatino Linotype" w:eastAsia="Palatino Linotype" w:cs="Palatino Linotype"/>
          <w:sz w:val="24"/>
          <w:szCs w:val="24"/>
        </w:rPr>
        <w:t xml:space="preserve"> from the above comparisons that the difference between the algorithm picked and manually picked peaks are </w:t>
      </w:r>
      <w:commentRangeStart w:id="216"/>
      <w:r w:rsidRPr="474386DC" w:rsidR="5793DBBC">
        <w:rPr>
          <w:rFonts w:ascii="Palatino Linotype" w:hAnsi="Palatino Linotype" w:eastAsia="Palatino Linotype" w:cs="Palatino Linotype"/>
          <w:sz w:val="24"/>
          <w:szCs w:val="24"/>
        </w:rPr>
        <w:t xml:space="preserve">at most </w:t>
      </w:r>
      <w:r w:rsidRPr="474386DC" w:rsidR="229CA07F">
        <w:rPr>
          <w:rFonts w:ascii="Palatino Linotype" w:hAnsi="Palatino Linotype" w:eastAsia="Palatino Linotype" w:cs="Palatino Linotype"/>
          <w:sz w:val="24"/>
          <w:szCs w:val="24"/>
        </w:rPr>
        <w:t xml:space="preserve">about </w:t>
      </w:r>
      <w:r w:rsidRPr="474386DC" w:rsidR="5793DBBC">
        <w:rPr>
          <w:rFonts w:ascii="Palatino Linotype" w:hAnsi="Palatino Linotype" w:eastAsia="Palatino Linotype" w:cs="Palatino Linotype"/>
          <w:sz w:val="24"/>
          <w:szCs w:val="24"/>
        </w:rPr>
        <w:t>10</w:t>
      </w:r>
      <w:r w:rsidRPr="474386DC" w:rsidR="599411CE">
        <w:rPr>
          <w:rFonts w:ascii="Palatino Linotype" w:hAnsi="Palatino Linotype" w:eastAsia="Palatino Linotype" w:cs="Palatino Linotype"/>
          <w:sz w:val="24"/>
          <w:szCs w:val="24"/>
        </w:rPr>
        <w:t xml:space="preserve">ish </w:t>
      </w:r>
      <w:commentRangeEnd w:id="216"/>
      <w:r>
        <w:rPr>
          <w:rStyle w:val="CommentReference"/>
        </w:rPr>
        <w:commentReference w:id="216"/>
      </w:r>
      <w:r w:rsidRPr="474386DC" w:rsidR="599411CE">
        <w:rPr>
          <w:rFonts w:ascii="Palatino Linotype" w:hAnsi="Palatino Linotype" w:eastAsia="Palatino Linotype" w:cs="Palatino Linotype"/>
          <w:sz w:val="24"/>
          <w:szCs w:val="24"/>
        </w:rPr>
        <w:t>microseconds</w:t>
      </w:r>
      <w:r w:rsidRPr="474386DC" w:rsidR="5BDBEA7A">
        <w:rPr>
          <w:rFonts w:ascii="Palatino Linotype" w:hAnsi="Palatino Linotype" w:eastAsia="Palatino Linotype" w:cs="Palatino Linotype"/>
          <w:sz w:val="24"/>
          <w:szCs w:val="24"/>
        </w:rPr>
        <w:t xml:space="preserve">. It should be noted that this difference is due to </w:t>
      </w:r>
      <w:r w:rsidRPr="474386DC" w:rsidR="4130C822">
        <w:rPr>
          <w:rFonts w:ascii="Palatino Linotype" w:hAnsi="Palatino Linotype" w:eastAsia="Palatino Linotype" w:cs="Palatino Linotype"/>
          <w:sz w:val="24"/>
          <w:szCs w:val="24"/>
        </w:rPr>
        <w:t xml:space="preserve">a 1 peak shift which is </w:t>
      </w:r>
      <w:r w:rsidRPr="474386DC" w:rsidR="4130C822">
        <w:rPr>
          <w:rFonts w:ascii="Palatino Linotype" w:hAnsi="Palatino Linotype" w:eastAsia="Palatino Linotype" w:cs="Palatino Linotype"/>
          <w:sz w:val="24"/>
          <w:szCs w:val="24"/>
        </w:rPr>
        <w:t>very accurate</w:t>
      </w:r>
      <w:r w:rsidRPr="474386DC" w:rsidR="4130C822">
        <w:rPr>
          <w:rFonts w:ascii="Palatino Linotype" w:hAnsi="Palatino Linotype" w:eastAsia="Palatino Linotype" w:cs="Palatino Linotype"/>
          <w:sz w:val="24"/>
          <w:szCs w:val="24"/>
        </w:rPr>
        <w:t xml:space="preserve"> to what would</w:t>
      </w:r>
      <w:r w:rsidRPr="474386DC" w:rsidR="6D455742">
        <w:rPr>
          <w:rFonts w:ascii="Palatino Linotype" w:hAnsi="Palatino Linotype" w:eastAsia="Palatino Linotype" w:cs="Palatino Linotype"/>
          <w:sz w:val="24"/>
          <w:szCs w:val="24"/>
        </w:rPr>
        <w:t xml:space="preserve"> be</w:t>
      </w:r>
      <w:r w:rsidRPr="474386DC" w:rsidR="4130C822">
        <w:rPr>
          <w:rFonts w:ascii="Palatino Linotype" w:hAnsi="Palatino Linotype" w:eastAsia="Palatino Linotype" w:cs="Palatino Linotype"/>
          <w:sz w:val="24"/>
          <w:szCs w:val="24"/>
        </w:rPr>
        <w:t xml:space="preserve"> manually </w:t>
      </w:r>
      <w:r w:rsidRPr="474386DC" w:rsidR="6B3F2172">
        <w:rPr>
          <w:rFonts w:ascii="Palatino Linotype" w:hAnsi="Palatino Linotype" w:eastAsia="Palatino Linotype" w:cs="Palatino Linotype"/>
          <w:sz w:val="24"/>
          <w:szCs w:val="24"/>
        </w:rPr>
        <w:t>pick</w:t>
      </w:r>
      <w:r w:rsidRPr="474386DC" w:rsidR="3074CBD9">
        <w:rPr>
          <w:rFonts w:ascii="Palatino Linotype" w:hAnsi="Palatino Linotype" w:eastAsia="Palatino Linotype" w:cs="Palatino Linotype"/>
          <w:sz w:val="24"/>
          <w:szCs w:val="24"/>
        </w:rPr>
        <w:t>ed</w:t>
      </w:r>
      <w:r w:rsidRPr="474386DC" w:rsidR="6B3F2172">
        <w:rPr>
          <w:rFonts w:ascii="Palatino Linotype" w:hAnsi="Palatino Linotype" w:eastAsia="Palatino Linotype" w:cs="Palatino Linotype"/>
          <w:sz w:val="24"/>
          <w:szCs w:val="24"/>
        </w:rPr>
        <w:t>,</w:t>
      </w:r>
      <w:r w:rsidRPr="474386DC" w:rsidR="4130C822">
        <w:rPr>
          <w:rFonts w:ascii="Palatino Linotype" w:hAnsi="Palatino Linotype" w:eastAsia="Palatino Linotype" w:cs="Palatino Linotype"/>
          <w:sz w:val="24"/>
          <w:szCs w:val="24"/>
        </w:rPr>
        <w:t xml:space="preserve"> </w:t>
      </w:r>
      <w:r w:rsidRPr="474386DC" w:rsidR="5E258E3F">
        <w:rPr>
          <w:rFonts w:ascii="Palatino Linotype" w:hAnsi="Palatino Linotype" w:eastAsia="Palatino Linotype" w:cs="Palatino Linotype"/>
          <w:sz w:val="24"/>
          <w:szCs w:val="24"/>
        </w:rPr>
        <w:t>meanin</w:t>
      </w:r>
      <w:r w:rsidRPr="474386DC" w:rsidR="531B4CC3">
        <w:rPr>
          <w:rFonts w:ascii="Palatino Linotype" w:hAnsi="Palatino Linotype" w:eastAsia="Palatino Linotype" w:cs="Palatino Linotype"/>
          <w:sz w:val="24"/>
          <w:szCs w:val="24"/>
        </w:rPr>
        <w:t>g</w:t>
      </w:r>
      <w:r w:rsidRPr="474386DC" w:rsidR="5E258E3F">
        <w:rPr>
          <w:rFonts w:ascii="Palatino Linotype" w:hAnsi="Palatino Linotype" w:eastAsia="Palatino Linotype" w:cs="Palatino Linotype"/>
          <w:sz w:val="24"/>
          <w:szCs w:val="24"/>
        </w:rPr>
        <w:t xml:space="preserve"> that the algorithm is </w:t>
      </w:r>
      <w:r w:rsidRPr="474386DC" w:rsidR="5E258E3F">
        <w:rPr>
          <w:rFonts w:ascii="Palatino Linotype" w:hAnsi="Palatino Linotype" w:eastAsia="Palatino Linotype" w:cs="Palatino Linotype"/>
          <w:sz w:val="24"/>
          <w:szCs w:val="24"/>
        </w:rPr>
        <w:t>operating</w:t>
      </w:r>
      <w:r w:rsidRPr="474386DC" w:rsidR="5E258E3F">
        <w:rPr>
          <w:rFonts w:ascii="Palatino Linotype" w:hAnsi="Palatino Linotype" w:eastAsia="Palatino Linotype" w:cs="Palatino Linotype"/>
          <w:sz w:val="24"/>
          <w:szCs w:val="24"/>
        </w:rPr>
        <w:t xml:space="preserve"> efficien</w:t>
      </w:r>
      <w:r w:rsidRPr="474386DC" w:rsidR="27346355">
        <w:rPr>
          <w:rFonts w:ascii="Palatino Linotype" w:hAnsi="Palatino Linotype" w:eastAsia="Palatino Linotype" w:cs="Palatino Linotype"/>
          <w:sz w:val="24"/>
          <w:szCs w:val="24"/>
        </w:rPr>
        <w:t>tly</w:t>
      </w:r>
      <w:r w:rsidRPr="474386DC" w:rsidR="5E258E3F">
        <w:rPr>
          <w:rFonts w:ascii="Palatino Linotype" w:hAnsi="Palatino Linotype" w:eastAsia="Palatino Linotype" w:cs="Palatino Linotype"/>
          <w:sz w:val="24"/>
          <w:szCs w:val="24"/>
        </w:rPr>
        <w:t>, and</w:t>
      </w:r>
      <w:r w:rsidRPr="474386DC" w:rsidR="7420C416">
        <w:rPr>
          <w:rFonts w:ascii="Palatino Linotype" w:hAnsi="Palatino Linotype" w:eastAsia="Palatino Linotype" w:cs="Palatino Linotype"/>
          <w:sz w:val="24"/>
          <w:szCs w:val="24"/>
        </w:rPr>
        <w:t xml:space="preserve"> no more can be</w:t>
      </w:r>
      <w:r w:rsidRPr="474386DC" w:rsidR="5E258E3F">
        <w:rPr>
          <w:rFonts w:ascii="Palatino Linotype" w:hAnsi="Palatino Linotype" w:eastAsia="Palatino Linotype" w:cs="Palatino Linotype"/>
          <w:sz w:val="24"/>
          <w:szCs w:val="24"/>
        </w:rPr>
        <w:t xml:space="preserve"> expect</w:t>
      </w:r>
      <w:r w:rsidRPr="474386DC" w:rsidR="191A8238">
        <w:rPr>
          <w:rFonts w:ascii="Palatino Linotype" w:hAnsi="Palatino Linotype" w:eastAsia="Palatino Linotype" w:cs="Palatino Linotype"/>
          <w:sz w:val="24"/>
          <w:szCs w:val="24"/>
        </w:rPr>
        <w:t>ed</w:t>
      </w:r>
      <w:r w:rsidRPr="474386DC" w:rsidR="5E258E3F">
        <w:rPr>
          <w:rFonts w:ascii="Palatino Linotype" w:hAnsi="Palatino Linotype" w:eastAsia="Palatino Linotype" w:cs="Palatino Linotype"/>
          <w:sz w:val="24"/>
          <w:szCs w:val="24"/>
        </w:rPr>
        <w:t xml:space="preserve"> from it with the waveforms</w:t>
      </w:r>
      <w:r w:rsidRPr="474386DC" w:rsidR="4580ABE7">
        <w:rPr>
          <w:rFonts w:ascii="Palatino Linotype" w:hAnsi="Palatino Linotype" w:eastAsia="Palatino Linotype" w:cs="Palatino Linotype"/>
          <w:sz w:val="24"/>
          <w:szCs w:val="24"/>
        </w:rPr>
        <w:t xml:space="preserve"> we can obtain</w:t>
      </w:r>
      <w:r w:rsidRPr="474386DC" w:rsidR="5E258E3F">
        <w:rPr>
          <w:rFonts w:ascii="Palatino Linotype" w:hAnsi="Palatino Linotype" w:eastAsia="Palatino Linotype" w:cs="Palatino Linotype"/>
          <w:sz w:val="24"/>
          <w:szCs w:val="24"/>
        </w:rPr>
        <w:t>.</w:t>
      </w:r>
      <w:r w:rsidRPr="474386DC" w:rsidR="65F70674">
        <w:rPr>
          <w:rFonts w:ascii="Palatino Linotype" w:hAnsi="Palatino Linotype" w:eastAsia="Palatino Linotype" w:cs="Palatino Linotype"/>
          <w:sz w:val="24"/>
          <w:szCs w:val="24"/>
        </w:rPr>
        <w:t xml:space="preserve"> Looking further at the cross</w:t>
      </w:r>
      <w:r w:rsidRPr="474386DC" w:rsidR="774C17BB">
        <w:rPr>
          <w:rFonts w:ascii="Palatino Linotype" w:hAnsi="Palatino Linotype" w:eastAsia="Palatino Linotype" w:cs="Palatino Linotype"/>
          <w:sz w:val="24"/>
          <w:szCs w:val="24"/>
        </w:rPr>
        <w:t>-</w:t>
      </w:r>
      <w:r w:rsidRPr="474386DC" w:rsidR="65F70674">
        <w:rPr>
          <w:rFonts w:ascii="Palatino Linotype" w:hAnsi="Palatino Linotype" w:eastAsia="Palatino Linotype" w:cs="Palatino Linotype"/>
          <w:sz w:val="24"/>
          <w:szCs w:val="24"/>
        </w:rPr>
        <w:t xml:space="preserve">correlation part of the TDOA </w:t>
      </w:r>
      <w:r w:rsidRPr="474386DC" w:rsidR="2C657B51">
        <w:rPr>
          <w:rFonts w:ascii="Palatino Linotype" w:hAnsi="Palatino Linotype" w:eastAsia="Palatino Linotype" w:cs="Palatino Linotype"/>
          <w:sz w:val="24"/>
          <w:szCs w:val="24"/>
        </w:rPr>
        <w:t>algorithm</w:t>
      </w:r>
      <w:r w:rsidRPr="474386DC" w:rsidR="65F70674">
        <w:rPr>
          <w:rFonts w:ascii="Palatino Linotype" w:hAnsi="Palatino Linotype" w:eastAsia="Palatino Linotype" w:cs="Palatino Linotype"/>
          <w:sz w:val="24"/>
          <w:szCs w:val="24"/>
        </w:rPr>
        <w:t xml:space="preserve">, the window for the algorithm </w:t>
      </w:r>
      <w:r w:rsidRPr="474386DC" w:rsidR="6A47ED99">
        <w:rPr>
          <w:rFonts w:ascii="Palatino Linotype" w:hAnsi="Palatino Linotype" w:eastAsia="Palatino Linotype" w:cs="Palatino Linotype"/>
          <w:sz w:val="24"/>
          <w:szCs w:val="24"/>
        </w:rPr>
        <w:t xml:space="preserve">was defined </w:t>
      </w:r>
      <w:r w:rsidRPr="474386DC" w:rsidR="65F70674">
        <w:rPr>
          <w:rFonts w:ascii="Palatino Linotype" w:hAnsi="Palatino Linotype" w:eastAsia="Palatino Linotype" w:cs="Palatino Linotype"/>
          <w:sz w:val="24"/>
          <w:szCs w:val="24"/>
        </w:rPr>
        <w:t>to look in as accurately as possible and cannot expect any more ac</w:t>
      </w:r>
      <w:r w:rsidRPr="474386DC" w:rsidR="5DDE3B8C">
        <w:rPr>
          <w:rFonts w:ascii="Palatino Linotype" w:hAnsi="Palatino Linotype" w:eastAsia="Palatino Linotype" w:cs="Palatino Linotype"/>
          <w:sz w:val="24"/>
          <w:szCs w:val="24"/>
        </w:rPr>
        <w:t xml:space="preserve">curacy given </w:t>
      </w:r>
      <w:r w:rsidRPr="474386DC" w:rsidR="66E816BB">
        <w:rPr>
          <w:rFonts w:ascii="Palatino Linotype" w:hAnsi="Palatino Linotype" w:eastAsia="Palatino Linotype" w:cs="Palatino Linotype"/>
          <w:sz w:val="24"/>
          <w:szCs w:val="24"/>
        </w:rPr>
        <w:t xml:space="preserve">the </w:t>
      </w:r>
      <w:r w:rsidRPr="474386DC" w:rsidR="5DDE3B8C">
        <w:rPr>
          <w:rFonts w:ascii="Palatino Linotype" w:hAnsi="Palatino Linotype" w:eastAsia="Palatino Linotype" w:cs="Palatino Linotype"/>
          <w:sz w:val="24"/>
          <w:szCs w:val="24"/>
        </w:rPr>
        <w:t>technology.</w:t>
      </w:r>
      <w:r w:rsidRPr="474386DC" w:rsidR="0C49F1F6">
        <w:rPr>
          <w:rFonts w:ascii="Palatino Linotype" w:hAnsi="Palatino Linotype" w:eastAsia="Palatino Linotype" w:cs="Palatino Linotype"/>
          <w:sz w:val="24"/>
          <w:szCs w:val="24"/>
        </w:rPr>
        <w:t xml:space="preserve"> </w:t>
      </w:r>
      <w:r w:rsidRPr="474386DC" w:rsidR="660BB7F9">
        <w:rPr>
          <w:rFonts w:ascii="Palatino Linotype" w:hAnsi="Palatino Linotype" w:eastAsia="Palatino Linotype" w:cs="Palatino Linotype"/>
          <w:sz w:val="24"/>
          <w:szCs w:val="24"/>
        </w:rPr>
        <w:t xml:space="preserve">This is because constricting the window further will cut off the correct peaks that the algorithm should be finding. </w:t>
      </w:r>
      <w:r w:rsidRPr="474386DC" w:rsidR="0C49F1F6">
        <w:rPr>
          <w:rFonts w:ascii="Palatino Linotype" w:hAnsi="Palatino Linotype" w:eastAsia="Palatino Linotype" w:cs="Palatino Linotype"/>
          <w:sz w:val="24"/>
          <w:szCs w:val="24"/>
        </w:rPr>
        <w:t xml:space="preserve">Looking at the efficiency </w:t>
      </w:r>
      <w:r w:rsidRPr="474386DC" w:rsidR="69304F3D">
        <w:rPr>
          <w:rFonts w:ascii="Palatino Linotype" w:hAnsi="Palatino Linotype" w:eastAsia="Palatino Linotype" w:cs="Palatino Linotype"/>
          <w:sz w:val="24"/>
          <w:szCs w:val="24"/>
        </w:rPr>
        <w:t xml:space="preserve">of the best choice algorithm, and the accuracy constraint of the cross-correlation algorithm, </w:t>
      </w:r>
      <w:r w:rsidRPr="474386DC" w:rsidR="3EBEA973">
        <w:rPr>
          <w:rFonts w:ascii="Palatino Linotype" w:hAnsi="Palatino Linotype" w:eastAsia="Palatino Linotype" w:cs="Palatino Linotype"/>
          <w:sz w:val="24"/>
          <w:szCs w:val="24"/>
        </w:rPr>
        <w:t xml:space="preserve">it </w:t>
      </w:r>
      <w:r w:rsidRPr="474386DC" w:rsidR="69304F3D">
        <w:rPr>
          <w:rFonts w:ascii="Palatino Linotype" w:hAnsi="Palatino Linotype" w:eastAsia="Palatino Linotype" w:cs="Palatino Linotype"/>
          <w:sz w:val="24"/>
          <w:szCs w:val="24"/>
        </w:rPr>
        <w:t>can</w:t>
      </w:r>
      <w:r w:rsidRPr="474386DC" w:rsidR="779798AB">
        <w:rPr>
          <w:rFonts w:ascii="Palatino Linotype" w:hAnsi="Palatino Linotype" w:eastAsia="Palatino Linotype" w:cs="Palatino Linotype"/>
          <w:sz w:val="24"/>
          <w:szCs w:val="24"/>
        </w:rPr>
        <w:t xml:space="preserve"> be</w:t>
      </w:r>
      <w:r w:rsidRPr="474386DC" w:rsidR="69304F3D">
        <w:rPr>
          <w:rFonts w:ascii="Palatino Linotype" w:hAnsi="Palatino Linotype" w:eastAsia="Palatino Linotype" w:cs="Palatino Linotype"/>
          <w:sz w:val="24"/>
          <w:szCs w:val="24"/>
        </w:rPr>
        <w:t xml:space="preserve"> see</w:t>
      </w:r>
      <w:r w:rsidRPr="474386DC" w:rsidR="3CFC4189">
        <w:rPr>
          <w:rFonts w:ascii="Palatino Linotype" w:hAnsi="Palatino Linotype" w:eastAsia="Palatino Linotype" w:cs="Palatino Linotype"/>
          <w:sz w:val="24"/>
          <w:szCs w:val="24"/>
        </w:rPr>
        <w:t>n</w:t>
      </w:r>
      <w:r w:rsidRPr="474386DC" w:rsidR="69304F3D">
        <w:rPr>
          <w:rFonts w:ascii="Palatino Linotype" w:hAnsi="Palatino Linotype" w:eastAsia="Palatino Linotype" w:cs="Palatino Linotype"/>
          <w:sz w:val="24"/>
          <w:szCs w:val="24"/>
        </w:rPr>
        <w:t xml:space="preserve"> that the</w:t>
      </w:r>
      <w:r w:rsidRPr="474386DC" w:rsidR="69304F3D">
        <w:rPr>
          <w:rFonts w:ascii="Palatino Linotype" w:hAnsi="Palatino Linotype" w:eastAsia="Palatino Linotype" w:cs="Palatino Linotype"/>
          <w:sz w:val="24"/>
          <w:szCs w:val="24"/>
        </w:rPr>
        <w:t xml:space="preserve"> TDOA subsystem is working as intended</w:t>
      </w:r>
      <w:r w:rsidRPr="474386DC" w:rsidR="75A61871">
        <w:rPr>
          <w:rFonts w:ascii="Palatino Linotype" w:hAnsi="Palatino Linotype" w:eastAsia="Palatino Linotype" w:cs="Palatino Linotype"/>
          <w:sz w:val="24"/>
          <w:szCs w:val="24"/>
        </w:rPr>
        <w:t>,</w:t>
      </w:r>
      <w:r w:rsidRPr="474386DC" w:rsidR="1B9D7AEB">
        <w:rPr>
          <w:rFonts w:ascii="Palatino Linotype" w:hAnsi="Palatino Linotype" w:eastAsia="Palatino Linotype" w:cs="Palatino Linotype"/>
          <w:sz w:val="24"/>
          <w:szCs w:val="24"/>
        </w:rPr>
        <w:t xml:space="preserve"> meaning that the subsystem has been verified.</w:t>
      </w:r>
    </w:p>
    <w:p w:rsidRPr="004705FC" w:rsidR="001524F3" w:rsidP="43A02561" w:rsidRDefault="001524F3" w14:paraId="36C89FFE" w14:textId="756C6AB8">
      <w:pPr>
        <w:rPr>
          <w:rFonts w:ascii="Palatino Linotype" w:hAnsi="Palatino Linotype" w:eastAsia="Palatino Linotype" w:cs="Palatino Linotype"/>
          <w:sz w:val="24"/>
          <w:szCs w:val="24"/>
        </w:rPr>
      </w:pPr>
    </w:p>
    <w:p w:rsidRPr="004705FC" w:rsidR="001524F3" w:rsidP="7C92B487" w:rsidRDefault="625F099F" w14:paraId="17686CD8" w14:textId="19DF1E68">
      <w:pPr>
        <w:pStyle w:val="Heading2"/>
        <w:rPr>
          <w:rFonts w:eastAsia="Palatino Linotype" w:cs="Palatino Linotype"/>
          <w:sz w:val="27"/>
          <w:szCs w:val="27"/>
        </w:rPr>
      </w:pPr>
      <w:bookmarkStart w:name="_Toc1258361938" w:id="174248833"/>
      <w:bookmarkStart w:name="_Toc2080490951" w:id="1418147422"/>
      <w:bookmarkStart w:name="_Toc580735383" w:id="1881526168"/>
      <w:bookmarkStart w:name="_Toc1886151955" w:id="337164364"/>
      <w:bookmarkStart w:name="_Toc47259988" w:id="1972199159"/>
      <w:bookmarkStart w:name="_Toc509757935" w:id="1042893306"/>
      <w:bookmarkStart w:name="_Toc1404040183" w:id="539000095"/>
      <w:bookmarkStart w:name="_Toc1745402217" w:id="488197470"/>
      <w:bookmarkStart w:name="_Toc707893898" w:id="254559702"/>
      <w:bookmarkStart w:name="_Toc781805684" w:id="641620860"/>
      <w:bookmarkStart w:name="_Toc1103376764" w:id="1932137933"/>
      <w:bookmarkStart w:name="_Toc1832698705" w:id="586110445"/>
      <w:r w:rsidRPr="474386DC" w:rsidR="625F099F">
        <w:rPr>
          <w:rStyle w:val="InitialStyle"/>
          <w:rFonts w:ascii="Palatino Linotype" w:hAnsi="Palatino Linotype"/>
          <w:sz w:val="28"/>
          <w:szCs w:val="28"/>
        </w:rPr>
        <w:t xml:space="preserve">Verification of </w:t>
      </w:r>
      <w:r w:rsidRPr="474386DC" w:rsidR="625F099F">
        <w:rPr>
          <w:rFonts w:eastAsia="Palatino Linotype" w:cs="Palatino Linotype"/>
          <w:sz w:val="27"/>
          <w:szCs w:val="27"/>
        </w:rPr>
        <w:t>Hydrophone Array</w:t>
      </w:r>
      <w:bookmarkEnd w:id="174248833"/>
      <w:bookmarkEnd w:id="1418147422"/>
      <w:bookmarkEnd w:id="1881526168"/>
      <w:bookmarkEnd w:id="337164364"/>
      <w:bookmarkEnd w:id="1972199159"/>
      <w:bookmarkEnd w:id="1042893306"/>
      <w:bookmarkEnd w:id="539000095"/>
      <w:bookmarkEnd w:id="488197470"/>
      <w:bookmarkEnd w:id="254559702"/>
      <w:bookmarkEnd w:id="641620860"/>
      <w:bookmarkEnd w:id="1932137933"/>
      <w:bookmarkEnd w:id="586110445"/>
    </w:p>
    <w:p w:rsidRPr="004705FC" w:rsidR="001524F3" w:rsidP="43A02561" w:rsidRDefault="08E4AB8A" w14:paraId="1872C9CD" w14:textId="78DE13C7">
      <w:pPr>
        <w:pStyle w:val="Heading3"/>
        <w:rPr/>
      </w:pPr>
      <w:bookmarkStart w:name="_Toc1369528353" w:id="273875096"/>
      <w:bookmarkStart w:name="_Toc1784791173" w:id="2131172739"/>
      <w:bookmarkStart w:name="_Toc2008573258" w:id="1600168626"/>
      <w:bookmarkStart w:name="_Toc1465311590" w:id="273649574"/>
      <w:bookmarkStart w:name="_Toc2043190301" w:id="422236715"/>
      <w:bookmarkStart w:name="_Toc754945050" w:id="1625440740"/>
      <w:bookmarkStart w:name="_Toc344497614" w:id="1752064697"/>
      <w:bookmarkStart w:name="_Toc1082261099" w:id="220143777"/>
      <w:bookmarkStart w:name="_Toc952139068" w:id="1643452332"/>
      <w:bookmarkStart w:name="_Toc636187995" w:id="2094408702"/>
      <w:bookmarkStart w:name="_Toc841318" w:id="1145935215"/>
      <w:bookmarkStart w:name="_Toc1991667570" w:id="189713599"/>
      <w:r w:rsidR="08E4AB8A">
        <w:rPr/>
        <w:t>Spec 1.1.1</w:t>
      </w:r>
      <w:bookmarkEnd w:id="273875096"/>
      <w:bookmarkEnd w:id="2131172739"/>
      <w:bookmarkEnd w:id="1600168626"/>
      <w:bookmarkEnd w:id="273649574"/>
      <w:bookmarkEnd w:id="422236715"/>
      <w:bookmarkEnd w:id="1625440740"/>
      <w:bookmarkEnd w:id="1752064697"/>
      <w:bookmarkEnd w:id="220143777"/>
      <w:bookmarkEnd w:id="1643452332"/>
      <w:bookmarkEnd w:id="2094408702"/>
      <w:bookmarkEnd w:id="1145935215"/>
      <w:bookmarkEnd w:id="189713599"/>
    </w:p>
    <w:p w:rsidRPr="004705FC" w:rsidR="001524F3" w:rsidP="43A02561" w:rsidRDefault="001524F3" w14:paraId="292D7FEE" w14:textId="2E275235"/>
    <w:p w:rsidRPr="004705FC" w:rsidR="001524F3" w:rsidP="78E4F89D" w:rsidRDefault="30AF8FEA" w14:paraId="49D16CC8" w14:textId="4D36A0AD">
      <w:pPr>
        <w:ind w:firstLine="720"/>
        <w:rPr>
          <w:rFonts w:ascii="Palatino Linotype" w:hAnsi="Palatino Linotype" w:eastAsia="Palatino Linotype" w:cs="Palatino Linotype"/>
          <w:sz w:val="24"/>
          <w:szCs w:val="24"/>
        </w:rPr>
      </w:pPr>
      <w:r w:rsidRPr="474386DC" w:rsidR="30AF8FEA">
        <w:rPr>
          <w:rFonts w:ascii="Palatino Linotype" w:hAnsi="Palatino Linotype" w:eastAsia="Palatino Linotype" w:cs="Palatino Linotype"/>
          <w:sz w:val="24"/>
          <w:szCs w:val="24"/>
        </w:rPr>
        <w:t xml:space="preserve">To verify that </w:t>
      </w:r>
      <w:r w:rsidRPr="474386DC" w:rsidR="23F734A5">
        <w:rPr>
          <w:rFonts w:ascii="Palatino Linotype" w:hAnsi="Palatino Linotype" w:eastAsia="Palatino Linotype" w:cs="Palatino Linotype"/>
          <w:sz w:val="24"/>
          <w:szCs w:val="24"/>
        </w:rPr>
        <w:t xml:space="preserve">the </w:t>
      </w:r>
      <w:r w:rsidRPr="474386DC" w:rsidR="30AF8FEA">
        <w:rPr>
          <w:rFonts w:ascii="Palatino Linotype" w:hAnsi="Palatino Linotype" w:eastAsia="Palatino Linotype" w:cs="Palatino Linotype"/>
          <w:sz w:val="24"/>
          <w:szCs w:val="24"/>
        </w:rPr>
        <w:t>hydr</w:t>
      </w:r>
      <w:r w:rsidRPr="474386DC" w:rsidR="780363FB">
        <w:rPr>
          <w:rFonts w:ascii="Palatino Linotype" w:hAnsi="Palatino Linotype" w:eastAsia="Palatino Linotype" w:cs="Palatino Linotype"/>
          <w:sz w:val="24"/>
          <w:szCs w:val="24"/>
        </w:rPr>
        <w:t xml:space="preserve">ophones can </w:t>
      </w:r>
      <w:r w:rsidRPr="474386DC" w:rsidR="46F5EDA3">
        <w:rPr>
          <w:rFonts w:ascii="Palatino Linotype" w:hAnsi="Palatino Linotype" w:eastAsia="Palatino Linotype" w:cs="Palatino Linotype"/>
          <w:sz w:val="24"/>
          <w:szCs w:val="24"/>
        </w:rPr>
        <w:t xml:space="preserve">detect </w:t>
      </w:r>
      <w:r w:rsidRPr="474386DC" w:rsidR="780363FB">
        <w:rPr>
          <w:rFonts w:ascii="Palatino Linotype" w:hAnsi="Palatino Linotype" w:eastAsia="Palatino Linotype" w:cs="Palatino Linotype"/>
          <w:sz w:val="24"/>
          <w:szCs w:val="24"/>
        </w:rPr>
        <w:t>sound frequencies in the 25 – 40 kHz range</w:t>
      </w:r>
      <w:r w:rsidRPr="474386DC" w:rsidR="67423A2E">
        <w:rPr>
          <w:rFonts w:ascii="Palatino Linotype" w:hAnsi="Palatino Linotype" w:eastAsia="Palatino Linotype" w:cs="Palatino Linotype"/>
          <w:sz w:val="24"/>
          <w:szCs w:val="24"/>
        </w:rPr>
        <w:t xml:space="preserve"> a pinger </w:t>
      </w:r>
      <w:r w:rsidRPr="474386DC" w:rsidR="3600A575">
        <w:rPr>
          <w:rFonts w:ascii="Palatino Linotype" w:hAnsi="Palatino Linotype" w:eastAsia="Palatino Linotype" w:cs="Palatino Linotype"/>
          <w:sz w:val="24"/>
          <w:szCs w:val="24"/>
        </w:rPr>
        <w:t xml:space="preserve">was set </w:t>
      </w:r>
      <w:r w:rsidRPr="474386DC" w:rsidR="67423A2E">
        <w:rPr>
          <w:rFonts w:ascii="Palatino Linotype" w:hAnsi="Palatino Linotype" w:eastAsia="Palatino Linotype" w:cs="Palatino Linotype"/>
          <w:sz w:val="24"/>
          <w:szCs w:val="24"/>
        </w:rPr>
        <w:t xml:space="preserve">to 25 kHz for one test and 40 kHz for another in the water </w:t>
      </w:r>
      <w:r w:rsidRPr="474386DC" w:rsidR="509E87A2">
        <w:rPr>
          <w:rFonts w:ascii="Palatino Linotype" w:hAnsi="Palatino Linotype" w:eastAsia="Palatino Linotype" w:cs="Palatino Linotype"/>
          <w:sz w:val="24"/>
          <w:szCs w:val="24"/>
        </w:rPr>
        <w:t xml:space="preserve">with </w:t>
      </w:r>
      <w:r w:rsidRPr="474386DC" w:rsidR="41021A35">
        <w:rPr>
          <w:rFonts w:ascii="Palatino Linotype" w:hAnsi="Palatino Linotype" w:eastAsia="Palatino Linotype" w:cs="Palatino Linotype"/>
          <w:sz w:val="24"/>
          <w:szCs w:val="24"/>
        </w:rPr>
        <w:t xml:space="preserve">the </w:t>
      </w:r>
      <w:r w:rsidRPr="474386DC" w:rsidR="509E87A2">
        <w:rPr>
          <w:rFonts w:ascii="Palatino Linotype" w:hAnsi="Palatino Linotype" w:eastAsia="Palatino Linotype" w:cs="Palatino Linotype"/>
          <w:sz w:val="24"/>
          <w:szCs w:val="24"/>
        </w:rPr>
        <w:t>hydrophone array in the water as well and then recorded the audio. Then to verify that the hydrophones recorded the audio</w:t>
      </w:r>
      <w:r w:rsidRPr="474386DC" w:rsidR="11286C5D">
        <w:rPr>
          <w:rFonts w:ascii="Palatino Linotype" w:hAnsi="Palatino Linotype" w:eastAsia="Palatino Linotype" w:cs="Palatino Linotype"/>
          <w:sz w:val="24"/>
          <w:szCs w:val="24"/>
        </w:rPr>
        <w:t xml:space="preserve">, </w:t>
      </w:r>
      <w:r w:rsidRPr="474386DC" w:rsidR="11286C5D">
        <w:rPr>
          <w:rFonts w:ascii="Palatino Linotype" w:hAnsi="Palatino Linotype" w:eastAsia="Palatino Linotype" w:cs="Palatino Linotype"/>
          <w:sz w:val="24"/>
          <w:szCs w:val="24"/>
        </w:rPr>
        <w:t>the audio</w:t>
      </w:r>
      <w:r w:rsidRPr="474386DC" w:rsidR="11286C5D">
        <w:rPr>
          <w:rFonts w:ascii="Palatino Linotype" w:hAnsi="Palatino Linotype" w:eastAsia="Palatino Linotype" w:cs="Palatino Linotype"/>
          <w:sz w:val="24"/>
          <w:szCs w:val="24"/>
        </w:rPr>
        <w:t xml:space="preserve"> waveform graphs were </w:t>
      </w:r>
      <w:r w:rsidRPr="474386DC" w:rsidR="509E87A2">
        <w:rPr>
          <w:rFonts w:ascii="Palatino Linotype" w:hAnsi="Palatino Linotype" w:eastAsia="Palatino Linotype" w:cs="Palatino Linotype"/>
          <w:sz w:val="24"/>
          <w:szCs w:val="24"/>
        </w:rPr>
        <w:t>looked at the audio wavefor</w:t>
      </w:r>
      <w:r w:rsidRPr="474386DC" w:rsidR="3232459D">
        <w:rPr>
          <w:rFonts w:ascii="Palatino Linotype" w:hAnsi="Palatino Linotype" w:eastAsia="Palatino Linotype" w:cs="Palatino Linotype"/>
          <w:sz w:val="24"/>
          <w:szCs w:val="24"/>
        </w:rPr>
        <w:t xml:space="preserve">m graphs in the time and frequency domain. The frequency domain shows the frequency spikes at </w:t>
      </w:r>
      <w:r w:rsidRPr="474386DC" w:rsidR="0BB7AFF5">
        <w:rPr>
          <w:rFonts w:ascii="Palatino Linotype" w:hAnsi="Palatino Linotype" w:eastAsia="Palatino Linotype" w:cs="Palatino Linotype"/>
          <w:sz w:val="24"/>
          <w:szCs w:val="24"/>
        </w:rPr>
        <w:t>40 kHz in the unfiltered and filtered waveforms seen in the figures below</w:t>
      </w:r>
      <w:r w:rsidRPr="474386DC" w:rsidR="5A4DFF3C">
        <w:rPr>
          <w:rFonts w:ascii="Palatino Linotype" w:hAnsi="Palatino Linotype" w:eastAsia="Palatino Linotype" w:cs="Palatino Linotype"/>
          <w:sz w:val="24"/>
          <w:szCs w:val="24"/>
        </w:rPr>
        <w:t xml:space="preserve">, while the time domain waveforms show that </w:t>
      </w:r>
      <w:r w:rsidRPr="474386DC" w:rsidR="32A71215">
        <w:rPr>
          <w:rFonts w:ascii="Palatino Linotype" w:hAnsi="Palatino Linotype" w:eastAsia="Palatino Linotype" w:cs="Palatino Linotype"/>
          <w:sz w:val="24"/>
          <w:szCs w:val="24"/>
        </w:rPr>
        <w:t>the pinger noise is being recorded</w:t>
      </w:r>
      <w:r w:rsidRPr="474386DC" w:rsidR="0BB7AFF5">
        <w:rPr>
          <w:rFonts w:ascii="Palatino Linotype" w:hAnsi="Palatino Linotype" w:eastAsia="Palatino Linotype" w:cs="Palatino Linotype"/>
          <w:sz w:val="24"/>
          <w:szCs w:val="24"/>
        </w:rPr>
        <w:t xml:space="preserve"> Figure </w:t>
      </w:r>
      <w:r w:rsidRPr="474386DC" w:rsidR="75D00396">
        <w:rPr>
          <w:rFonts w:ascii="Palatino Linotype" w:hAnsi="Palatino Linotype" w:eastAsia="Palatino Linotype" w:cs="Palatino Linotype"/>
          <w:sz w:val="24"/>
          <w:szCs w:val="24"/>
        </w:rPr>
        <w:t>45</w:t>
      </w:r>
      <w:r w:rsidRPr="474386DC" w:rsidR="6C2A153F">
        <w:rPr>
          <w:rFonts w:ascii="Palatino Linotype" w:hAnsi="Palatino Linotype" w:eastAsia="Palatino Linotype" w:cs="Palatino Linotype"/>
          <w:sz w:val="24"/>
          <w:szCs w:val="24"/>
        </w:rPr>
        <w:t xml:space="preserve"> shows the time domain </w:t>
      </w:r>
      <w:r w:rsidRPr="474386DC" w:rsidR="4D0CA561">
        <w:rPr>
          <w:rFonts w:ascii="Palatino Linotype" w:hAnsi="Palatino Linotype" w:eastAsia="Palatino Linotype" w:cs="Palatino Linotype"/>
          <w:sz w:val="24"/>
          <w:szCs w:val="24"/>
        </w:rPr>
        <w:t xml:space="preserve">and frequency domain unfiltered audio, and figure </w:t>
      </w:r>
      <w:r w:rsidRPr="474386DC" w:rsidR="1566712E">
        <w:rPr>
          <w:rFonts w:ascii="Palatino Linotype" w:hAnsi="Palatino Linotype" w:eastAsia="Palatino Linotype" w:cs="Palatino Linotype"/>
          <w:sz w:val="24"/>
          <w:szCs w:val="24"/>
        </w:rPr>
        <w:t>46</w:t>
      </w:r>
      <w:r w:rsidRPr="474386DC" w:rsidR="4D0CA561">
        <w:rPr>
          <w:rFonts w:ascii="Palatino Linotype" w:hAnsi="Palatino Linotype" w:eastAsia="Palatino Linotype" w:cs="Palatino Linotype"/>
          <w:sz w:val="24"/>
          <w:szCs w:val="24"/>
        </w:rPr>
        <w:t xml:space="preserve"> shows the filtered frequency spikes at 25 kHz</w:t>
      </w:r>
    </w:p>
    <w:p w:rsidRPr="004705FC" w:rsidR="001524F3" w:rsidP="43A02561" w:rsidRDefault="001524F3" w14:paraId="795C549F" w14:textId="2017BB5E">
      <w:pPr>
        <w:rPr>
          <w:rFonts w:ascii="Palatino Linotype" w:hAnsi="Palatino Linotype" w:eastAsia="Palatino Linotype" w:cs="Palatino Linotype"/>
          <w:sz w:val="24"/>
          <w:szCs w:val="24"/>
        </w:rPr>
      </w:pPr>
    </w:p>
    <w:p w:rsidRPr="004705FC" w:rsidR="001524F3" w:rsidP="43A02561" w:rsidRDefault="7F6927F7" w14:paraId="505390D2" w14:textId="57A560AF">
      <w:pPr>
        <w:jc w:val="center"/>
        <w:rPr>
          <w:rFonts w:ascii="Palatino Linotype" w:hAnsi="Palatino Linotype" w:eastAsia="Palatino Linotype" w:cs="Palatino Linotype"/>
          <w:sz w:val="24"/>
          <w:szCs w:val="24"/>
        </w:rPr>
      </w:pPr>
      <w:r>
        <w:rPr>
          <w:noProof/>
        </w:rPr>
        <w:drawing>
          <wp:inline distT="0" distB="0" distL="0" distR="0" wp14:anchorId="6A446814" wp14:editId="1F3E1751">
            <wp:extent cx="6070600" cy="933938"/>
            <wp:effectExtent l="0" t="0" r="0" b="0"/>
            <wp:docPr id="454602412" name="Picture 454602412" descr="Sensor B, Time Domain &#10;0.2 &#10;-0.2 &#10;0.5 &#10;1.5 &#10;100 &#10;50 &#10;Sensor B, Frequency Domain &#10;x 24966.7 &#10;Y 80.2312 &#10;2 &#10;2.5 &#10;-0.8 &#10;-0.6 &#10;-0.4 &#10;-0.2 &#10;o &#10;0.2 &#10;0.4 &#10;0.6 &#10;0.8 &#10;*10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070600" cy="933938"/>
                    </a:xfrm>
                    <a:prstGeom prst="rect">
                      <a:avLst/>
                    </a:prstGeom>
                  </pic:spPr>
                </pic:pic>
              </a:graphicData>
            </a:graphic>
          </wp:inline>
        </w:drawing>
      </w:r>
      <w:r w:rsidRPr="43A02561">
        <w:rPr>
          <w:rFonts w:ascii="Palatino Linotype" w:hAnsi="Palatino Linotype" w:eastAsia="Palatino Linotype" w:cs="Palatino Linotype"/>
          <w:sz w:val="24"/>
          <w:szCs w:val="24"/>
        </w:rPr>
        <w:t xml:space="preserve">Figure </w:t>
      </w:r>
      <w:r w:rsidRPr="43A02561" w:rsidR="559CBD5B">
        <w:rPr>
          <w:rFonts w:ascii="Palatino Linotype" w:hAnsi="Palatino Linotype" w:eastAsia="Palatino Linotype" w:cs="Palatino Linotype"/>
          <w:sz w:val="24"/>
          <w:szCs w:val="24"/>
        </w:rPr>
        <w:t>4</w:t>
      </w:r>
      <w:r w:rsidRPr="43A02561" w:rsidR="0DEB48D1">
        <w:rPr>
          <w:rFonts w:ascii="Palatino Linotype" w:hAnsi="Palatino Linotype" w:eastAsia="Palatino Linotype" w:cs="Palatino Linotype"/>
          <w:sz w:val="24"/>
          <w:szCs w:val="24"/>
        </w:rPr>
        <w:t>5</w:t>
      </w:r>
      <w:r w:rsidRPr="43A02561">
        <w:rPr>
          <w:rFonts w:ascii="Palatino Linotype" w:hAnsi="Palatino Linotype" w:eastAsia="Palatino Linotype" w:cs="Palatino Linotype"/>
          <w:sz w:val="24"/>
          <w:szCs w:val="24"/>
        </w:rPr>
        <w:t>: Unfiltered time (left) and frequency (right) waveforms</w:t>
      </w:r>
      <w:r w:rsidRPr="43A02561" w:rsidR="03885169">
        <w:rPr>
          <w:rFonts w:ascii="Palatino Linotype" w:hAnsi="Palatino Linotype" w:eastAsia="Palatino Linotype" w:cs="Palatino Linotype"/>
          <w:sz w:val="24"/>
          <w:szCs w:val="24"/>
        </w:rPr>
        <w:t xml:space="preserve"> with pinger</w:t>
      </w:r>
      <w:r w:rsidRPr="43A02561">
        <w:rPr>
          <w:rFonts w:ascii="Palatino Linotype" w:hAnsi="Palatino Linotype" w:eastAsia="Palatino Linotype" w:cs="Palatino Linotype"/>
          <w:sz w:val="24"/>
          <w:szCs w:val="24"/>
        </w:rPr>
        <w:t xml:space="preserve"> at 25 kHz</w:t>
      </w:r>
      <w:r w:rsidRPr="43A02561" w:rsidR="384EEF8B">
        <w:rPr>
          <w:rFonts w:ascii="Palatino Linotype" w:hAnsi="Palatino Linotype" w:eastAsia="Palatino Linotype" w:cs="Palatino Linotype"/>
          <w:sz w:val="24"/>
          <w:szCs w:val="24"/>
        </w:rPr>
        <w:t xml:space="preserve"> [</w:t>
      </w:r>
      <w:r w:rsidRPr="43A02561" w:rsidR="4C8D9617">
        <w:rPr>
          <w:rFonts w:ascii="Palatino Linotype" w:hAnsi="Palatino Linotype" w:eastAsia="Palatino Linotype" w:cs="Palatino Linotype"/>
          <w:sz w:val="24"/>
          <w:szCs w:val="24"/>
        </w:rPr>
        <w:t>4</w:t>
      </w:r>
      <w:r w:rsidRPr="43A02561" w:rsidR="0468DFF5">
        <w:rPr>
          <w:rFonts w:ascii="Palatino Linotype" w:hAnsi="Palatino Linotype" w:eastAsia="Palatino Linotype" w:cs="Palatino Linotype"/>
          <w:sz w:val="24"/>
          <w:szCs w:val="24"/>
        </w:rPr>
        <w:t>5</w:t>
      </w:r>
      <w:r w:rsidRPr="43A02561" w:rsidR="384EEF8B">
        <w:rPr>
          <w:rFonts w:ascii="Palatino Linotype" w:hAnsi="Palatino Linotype" w:eastAsia="Palatino Linotype" w:cs="Palatino Linotype"/>
          <w:sz w:val="24"/>
          <w:szCs w:val="24"/>
        </w:rPr>
        <w:t>]</w:t>
      </w:r>
    </w:p>
    <w:p w:rsidRPr="004705FC" w:rsidR="001524F3" w:rsidP="43A02561" w:rsidRDefault="001524F3" w14:paraId="40D134D0" w14:textId="537064C9"/>
    <w:p w:rsidRPr="004705FC" w:rsidR="001524F3" w:rsidP="43A02561" w:rsidRDefault="7F6927F7" w14:paraId="7704F714" w14:textId="412BCEEE">
      <w:pPr>
        <w:jc w:val="center"/>
        <w:rPr>
          <w:rFonts w:ascii="Palatino Linotype" w:hAnsi="Palatino Linotype" w:eastAsia="Palatino Linotype" w:cs="Palatino Linotype"/>
          <w:sz w:val="24"/>
          <w:szCs w:val="24"/>
          <w:u w:val="single"/>
        </w:rPr>
      </w:pPr>
      <w:r>
        <w:rPr>
          <w:noProof/>
        </w:rPr>
        <w:drawing>
          <wp:inline distT="0" distB="0" distL="0" distR="0" wp14:anchorId="0D244700" wp14:editId="63275695">
            <wp:extent cx="5943600" cy="1666875"/>
            <wp:effectExtent l="0" t="0" r="0" b="0"/>
            <wp:docPr id="1454198435" name="Picture 1454198435" descr="а.ДЕеааа &#10;B:frequency domain, after filteril &#10;100 &#10;-0.8 &#10;-0.6 &#10;-0.4 &#10;-0.2 &#10;Frequency (10 &#10;0.2 &#10;0.4 &#10;0.6 &#10;0.8 &#10;х 10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1666875"/>
                    </a:xfrm>
                    <a:prstGeom prst="rect">
                      <a:avLst/>
                    </a:prstGeom>
                  </pic:spPr>
                </pic:pic>
              </a:graphicData>
            </a:graphic>
          </wp:inline>
        </w:drawing>
      </w:r>
      <w:commentRangeStart w:id="219"/>
      <w:r w:rsidRPr="43A02561">
        <w:rPr>
          <w:rFonts w:ascii="Palatino Linotype" w:hAnsi="Palatino Linotype" w:eastAsia="Palatino Linotype" w:cs="Palatino Linotype"/>
          <w:sz w:val="24"/>
          <w:szCs w:val="24"/>
        </w:rPr>
        <w:t xml:space="preserve">Figure </w:t>
      </w:r>
      <w:commentRangeEnd w:id="219"/>
      <w:r w:rsidR="00816F83">
        <w:rPr>
          <w:rStyle w:val="CommentReference"/>
        </w:rPr>
        <w:commentReference w:id="219"/>
      </w:r>
      <w:r w:rsidRPr="43A02561" w:rsidR="52EDE155">
        <w:rPr>
          <w:rFonts w:ascii="Palatino Linotype" w:hAnsi="Palatino Linotype" w:eastAsia="Palatino Linotype" w:cs="Palatino Linotype"/>
          <w:sz w:val="24"/>
          <w:szCs w:val="24"/>
        </w:rPr>
        <w:t>4</w:t>
      </w:r>
      <w:r w:rsidRPr="43A02561" w:rsidR="74D16C70">
        <w:rPr>
          <w:rFonts w:ascii="Palatino Linotype" w:hAnsi="Palatino Linotype" w:eastAsia="Palatino Linotype" w:cs="Palatino Linotype"/>
          <w:sz w:val="24"/>
          <w:szCs w:val="24"/>
        </w:rPr>
        <w:t>6</w:t>
      </w:r>
      <w:r w:rsidRPr="43A02561" w:rsidR="29254846">
        <w:rPr>
          <w:rFonts w:ascii="Palatino Linotype" w:hAnsi="Palatino Linotype" w:eastAsia="Palatino Linotype" w:cs="Palatino Linotype"/>
          <w:sz w:val="24"/>
          <w:szCs w:val="24"/>
        </w:rPr>
        <w:t xml:space="preserve">: </w:t>
      </w:r>
      <w:commentRangeStart w:id="220"/>
      <w:r w:rsidRPr="43A02561" w:rsidR="29254846">
        <w:rPr>
          <w:rFonts w:ascii="Palatino Linotype" w:hAnsi="Palatino Linotype" w:eastAsia="Palatino Linotype" w:cs="Palatino Linotype"/>
          <w:sz w:val="24"/>
          <w:szCs w:val="24"/>
        </w:rPr>
        <w:t xml:space="preserve">Filtered </w:t>
      </w:r>
      <w:commentRangeEnd w:id="220"/>
      <w:r w:rsidR="007E3FC5">
        <w:rPr>
          <w:rStyle w:val="CommentReference"/>
        </w:rPr>
        <w:commentReference w:id="220"/>
      </w:r>
      <w:r w:rsidRPr="43A02561" w:rsidR="29254846">
        <w:rPr>
          <w:rFonts w:ascii="Palatino Linotype" w:hAnsi="Palatino Linotype" w:eastAsia="Palatino Linotype" w:cs="Palatino Linotype"/>
          <w:sz w:val="24"/>
          <w:szCs w:val="24"/>
        </w:rPr>
        <w:t>frequency waveform showing 25 kHz spikes</w:t>
      </w:r>
      <w:r w:rsidRPr="43A02561" w:rsidR="4CF1D9F8">
        <w:rPr>
          <w:rFonts w:ascii="Palatino Linotype" w:hAnsi="Palatino Linotype" w:eastAsia="Palatino Linotype" w:cs="Palatino Linotype"/>
          <w:sz w:val="24"/>
          <w:szCs w:val="24"/>
        </w:rPr>
        <w:t xml:space="preserve"> [4</w:t>
      </w:r>
      <w:r w:rsidRPr="43A02561" w:rsidR="10999DBA">
        <w:rPr>
          <w:rFonts w:ascii="Palatino Linotype" w:hAnsi="Palatino Linotype" w:eastAsia="Palatino Linotype" w:cs="Palatino Linotype"/>
          <w:sz w:val="24"/>
          <w:szCs w:val="24"/>
        </w:rPr>
        <w:t>6</w:t>
      </w:r>
      <w:r w:rsidRPr="43A02561" w:rsidR="4CF1D9F8">
        <w:rPr>
          <w:rFonts w:ascii="Palatino Linotype" w:hAnsi="Palatino Linotype" w:eastAsia="Palatino Linotype" w:cs="Palatino Linotype"/>
          <w:sz w:val="24"/>
          <w:szCs w:val="24"/>
        </w:rPr>
        <w:t>]</w:t>
      </w:r>
    </w:p>
    <w:p w:rsidRPr="004705FC" w:rsidR="001524F3" w:rsidP="43A02561" w:rsidRDefault="001524F3" w14:paraId="0F580BAD" w14:textId="3F232F81"/>
    <w:p w:rsidRPr="004705FC" w:rsidR="001524F3" w:rsidP="43A02561" w:rsidRDefault="67CA2D77" w14:paraId="139B8244" w14:textId="24BB9E5A">
      <w:r w:rsidRPr="474386DC" w:rsidR="67CA2D77">
        <w:rPr>
          <w:rFonts w:ascii="Palatino Linotype" w:hAnsi="Palatino Linotype" w:eastAsia="Palatino Linotype" w:cs="Palatino Linotype"/>
          <w:sz w:val="24"/>
          <w:szCs w:val="24"/>
        </w:rPr>
        <w:t xml:space="preserve">Figure </w:t>
      </w:r>
      <w:r w:rsidRPr="474386DC" w:rsidR="31E19612">
        <w:rPr>
          <w:rFonts w:ascii="Palatino Linotype" w:hAnsi="Palatino Linotype" w:eastAsia="Palatino Linotype" w:cs="Palatino Linotype"/>
          <w:sz w:val="24"/>
          <w:szCs w:val="24"/>
        </w:rPr>
        <w:t>47</w:t>
      </w:r>
      <w:commentRangeStart w:id="221"/>
      <w:r w:rsidRPr="474386DC" w:rsidR="67CA2D77">
        <w:rPr>
          <w:rFonts w:ascii="Palatino Linotype" w:hAnsi="Palatino Linotype" w:eastAsia="Palatino Linotype" w:cs="Palatino Linotype"/>
          <w:sz w:val="24"/>
          <w:szCs w:val="24"/>
        </w:rPr>
        <w:t xml:space="preserve"> </w:t>
      </w:r>
      <w:commentRangeEnd w:id="221"/>
      <w:r>
        <w:rPr>
          <w:rStyle w:val="CommentReference"/>
        </w:rPr>
        <w:commentReference w:id="221"/>
      </w:r>
      <w:r w:rsidRPr="474386DC" w:rsidR="67CA2D77">
        <w:rPr>
          <w:rFonts w:ascii="Palatino Linotype" w:hAnsi="Palatino Linotype" w:eastAsia="Palatino Linotype" w:cs="Palatino Linotype"/>
          <w:sz w:val="24"/>
          <w:szCs w:val="24"/>
        </w:rPr>
        <w:t xml:space="preserve">below shows the time and frequency domain unfiltered waveforms with the pinger set at 40 kHz and </w:t>
      </w:r>
      <w:r w:rsidRPr="474386DC" w:rsidR="00816F83">
        <w:rPr>
          <w:rFonts w:ascii="Palatino Linotype" w:hAnsi="Palatino Linotype" w:eastAsia="Palatino Linotype" w:cs="Palatino Linotype"/>
          <w:sz w:val="24"/>
          <w:szCs w:val="24"/>
        </w:rPr>
        <w:t>F</w:t>
      </w:r>
      <w:r w:rsidRPr="474386DC" w:rsidR="00816F83">
        <w:rPr>
          <w:rFonts w:ascii="Palatino Linotype" w:hAnsi="Palatino Linotype" w:eastAsia="Palatino Linotype" w:cs="Palatino Linotype"/>
          <w:sz w:val="24"/>
          <w:szCs w:val="24"/>
        </w:rPr>
        <w:t xml:space="preserve">igure </w:t>
      </w:r>
      <w:r w:rsidRPr="474386DC" w:rsidR="7F5324C2">
        <w:rPr>
          <w:rFonts w:ascii="Palatino Linotype" w:hAnsi="Palatino Linotype" w:eastAsia="Palatino Linotype" w:cs="Palatino Linotype"/>
          <w:sz w:val="24"/>
          <w:szCs w:val="24"/>
        </w:rPr>
        <w:t>48</w:t>
      </w:r>
      <w:commentRangeStart w:id="224"/>
      <w:r w:rsidRPr="474386DC" w:rsidR="67CA2D77">
        <w:rPr>
          <w:rFonts w:ascii="Palatino Linotype" w:hAnsi="Palatino Linotype" w:eastAsia="Palatino Linotype" w:cs="Palatino Linotype"/>
          <w:sz w:val="24"/>
          <w:szCs w:val="24"/>
        </w:rPr>
        <w:t xml:space="preserve"> </w:t>
      </w:r>
      <w:commentRangeEnd w:id="224"/>
      <w:r>
        <w:rPr>
          <w:rStyle w:val="CommentReference"/>
        </w:rPr>
        <w:commentReference w:id="224"/>
      </w:r>
      <w:r w:rsidRPr="474386DC" w:rsidR="67CA2D77">
        <w:rPr>
          <w:rFonts w:ascii="Palatino Linotype" w:hAnsi="Palatino Linotype" w:eastAsia="Palatino Linotype" w:cs="Palatino Linotype"/>
          <w:sz w:val="24"/>
          <w:szCs w:val="24"/>
        </w:rPr>
        <w:t>shows the filtered frequency domain spikes at 40 kH</w:t>
      </w:r>
      <w:r w:rsidRPr="474386DC" w:rsidR="0DDD1D5D">
        <w:rPr>
          <w:rFonts w:ascii="Palatino Linotype" w:hAnsi="Palatino Linotype" w:eastAsia="Palatino Linotype" w:cs="Palatino Linotype"/>
          <w:sz w:val="24"/>
          <w:szCs w:val="24"/>
        </w:rPr>
        <w:t>z.</w:t>
      </w:r>
    </w:p>
    <w:p w:rsidRPr="004705FC" w:rsidR="001524F3" w:rsidP="43A02561" w:rsidRDefault="001524F3" w14:paraId="57C104F6" w14:textId="00D872A2">
      <w:pPr>
        <w:rPr>
          <w:rFonts w:ascii="Palatino Linotype" w:hAnsi="Palatino Linotype" w:eastAsia="Palatino Linotype" w:cs="Palatino Linotype"/>
          <w:sz w:val="24"/>
          <w:szCs w:val="24"/>
        </w:rPr>
      </w:pPr>
    </w:p>
    <w:p w:rsidRPr="004705FC" w:rsidR="001524F3" w:rsidP="43A02561" w:rsidRDefault="0DDD1D5D" w14:paraId="78B83E7F" w14:textId="0832112C">
      <w:pPr>
        <w:jc w:val="center"/>
        <w:rPr>
          <w:rFonts w:ascii="Palatino Linotype" w:hAnsi="Palatino Linotype" w:eastAsia="Palatino Linotype" w:cs="Palatino Linotype"/>
          <w:sz w:val="24"/>
          <w:szCs w:val="24"/>
        </w:rPr>
      </w:pPr>
      <w:r>
        <w:rPr>
          <w:noProof/>
        </w:rPr>
        <w:lastRenderedPageBreak/>
        <w:drawing>
          <wp:inline distT="0" distB="0" distL="0" distR="0" wp14:anchorId="39B8FE65" wp14:editId="18F2A1A6">
            <wp:extent cx="5943600" cy="1057275"/>
            <wp:effectExtent l="0" t="0" r="0" b="0"/>
            <wp:docPr id="1609115723" name="Picture 1609115723" descr="Sensor B, Frequency Domain &#10;0.5 &#10;Sensor B, Time Domain &#10;1.5 &#10;2.5 &#10;200 &#10;-0.8 &#10;x 40106.8 &#10;Y 336.527 &#10;-0.6 &#10;-0.4 &#10;-0.2 &#10;0.2 &#10;0.4 &#10;0.6 &#10;0.8 &#10;x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1057275"/>
                    </a:xfrm>
                    <a:prstGeom prst="rect">
                      <a:avLst/>
                    </a:prstGeom>
                  </pic:spPr>
                </pic:pic>
              </a:graphicData>
            </a:graphic>
          </wp:inline>
        </w:drawing>
      </w:r>
      <w:r w:rsidRPr="43A02561">
        <w:rPr>
          <w:rFonts w:ascii="Palatino Linotype" w:hAnsi="Palatino Linotype" w:eastAsia="Palatino Linotype" w:cs="Palatino Linotype"/>
          <w:sz w:val="24"/>
          <w:szCs w:val="24"/>
        </w:rPr>
        <w:t xml:space="preserve">Figure </w:t>
      </w:r>
      <w:r w:rsidRPr="43A02561" w:rsidR="0D8C4EDD">
        <w:rPr>
          <w:rFonts w:ascii="Palatino Linotype" w:hAnsi="Palatino Linotype" w:eastAsia="Palatino Linotype" w:cs="Palatino Linotype"/>
          <w:sz w:val="24"/>
          <w:szCs w:val="24"/>
        </w:rPr>
        <w:t>4</w:t>
      </w:r>
      <w:r w:rsidRPr="43A02561" w:rsidR="4E002A92">
        <w:rPr>
          <w:rFonts w:ascii="Palatino Linotype" w:hAnsi="Palatino Linotype" w:eastAsia="Palatino Linotype" w:cs="Palatino Linotype"/>
          <w:sz w:val="24"/>
          <w:szCs w:val="24"/>
        </w:rPr>
        <w:t>7</w:t>
      </w:r>
      <w:r w:rsidRPr="43A02561">
        <w:rPr>
          <w:rFonts w:ascii="Palatino Linotype" w:hAnsi="Palatino Linotype" w:eastAsia="Palatino Linotype" w:cs="Palatino Linotype"/>
          <w:sz w:val="24"/>
          <w:szCs w:val="24"/>
        </w:rPr>
        <w:t xml:space="preserve">: </w:t>
      </w:r>
      <w:r w:rsidRPr="43A02561" w:rsidR="21EDA8E7">
        <w:rPr>
          <w:rFonts w:ascii="Palatino Linotype" w:hAnsi="Palatino Linotype" w:eastAsia="Palatino Linotype" w:cs="Palatino Linotype"/>
          <w:sz w:val="24"/>
          <w:szCs w:val="24"/>
        </w:rPr>
        <w:t>Unfiltered time (left) and frequency (right) waveforms with pinger at 40 kHz</w:t>
      </w:r>
      <w:r w:rsidRPr="43A02561" w:rsidR="4AFE8095">
        <w:rPr>
          <w:rFonts w:ascii="Palatino Linotype" w:hAnsi="Palatino Linotype" w:eastAsia="Palatino Linotype" w:cs="Palatino Linotype"/>
          <w:sz w:val="24"/>
          <w:szCs w:val="24"/>
        </w:rPr>
        <w:t xml:space="preserve"> [4</w:t>
      </w:r>
      <w:r w:rsidRPr="43A02561" w:rsidR="6497F2DC">
        <w:rPr>
          <w:rFonts w:ascii="Palatino Linotype" w:hAnsi="Palatino Linotype" w:eastAsia="Palatino Linotype" w:cs="Palatino Linotype"/>
          <w:sz w:val="24"/>
          <w:szCs w:val="24"/>
        </w:rPr>
        <w:t>7</w:t>
      </w:r>
      <w:r w:rsidRPr="43A02561" w:rsidR="4AFE8095">
        <w:rPr>
          <w:rFonts w:ascii="Palatino Linotype" w:hAnsi="Palatino Linotype" w:eastAsia="Palatino Linotype" w:cs="Palatino Linotype"/>
          <w:sz w:val="24"/>
          <w:szCs w:val="24"/>
        </w:rPr>
        <w:t>]</w:t>
      </w:r>
    </w:p>
    <w:p w:rsidRPr="004705FC" w:rsidR="001524F3" w:rsidP="43A02561" w:rsidRDefault="001524F3" w14:paraId="7DBE1702" w14:textId="24405A30"/>
    <w:p w:rsidRPr="004705FC" w:rsidR="001524F3" w:rsidP="43A02561" w:rsidRDefault="0DDD1D5D" w14:paraId="2FBBBCAD" w14:textId="34B2CE04">
      <w:pPr>
        <w:jc w:val="center"/>
        <w:rPr>
          <w:rFonts w:ascii="Palatino Linotype" w:hAnsi="Palatino Linotype" w:eastAsia="Palatino Linotype" w:cs="Palatino Linotype"/>
          <w:sz w:val="24"/>
          <w:szCs w:val="24"/>
          <w:u w:val="single"/>
        </w:rPr>
      </w:pPr>
      <w:r>
        <w:rPr>
          <w:noProof/>
        </w:rPr>
        <w:drawing>
          <wp:inline distT="0" distB="0" distL="0" distR="0" wp14:anchorId="30671468" wp14:editId="3673786E">
            <wp:extent cx="5943600" cy="1114425"/>
            <wp:effectExtent l="0" t="0" r="0" b="0"/>
            <wp:docPr id="1492348311" name="Picture 1492348311" descr="B:frequency domain, after filtering &#10;200 &#10;-08 &#10;-0.6 &#10;-02 &#10;Frequency (l O &#10;0.2 &#10;0.4 &#10;0.6 &#10;0.8 &#10;x 10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1114425"/>
                    </a:xfrm>
                    <a:prstGeom prst="rect">
                      <a:avLst/>
                    </a:prstGeom>
                  </pic:spPr>
                </pic:pic>
              </a:graphicData>
            </a:graphic>
          </wp:inline>
        </w:drawing>
      </w:r>
      <w:r w:rsidRPr="43A02561" w:rsidR="4B4B52BE">
        <w:rPr>
          <w:rFonts w:ascii="Palatino Linotype" w:hAnsi="Palatino Linotype" w:eastAsia="Palatino Linotype" w:cs="Palatino Linotype"/>
          <w:sz w:val="24"/>
          <w:szCs w:val="24"/>
        </w:rPr>
        <w:t xml:space="preserve">Figure </w:t>
      </w:r>
      <w:r w:rsidRPr="43A02561" w:rsidR="61496A89">
        <w:rPr>
          <w:rFonts w:ascii="Palatino Linotype" w:hAnsi="Palatino Linotype" w:eastAsia="Palatino Linotype" w:cs="Palatino Linotype"/>
          <w:sz w:val="24"/>
          <w:szCs w:val="24"/>
        </w:rPr>
        <w:t>4</w:t>
      </w:r>
      <w:r w:rsidRPr="43A02561" w:rsidR="189B5B6E">
        <w:rPr>
          <w:rFonts w:ascii="Palatino Linotype" w:hAnsi="Palatino Linotype" w:eastAsia="Palatino Linotype" w:cs="Palatino Linotype"/>
          <w:sz w:val="24"/>
          <w:szCs w:val="24"/>
        </w:rPr>
        <w:t>8</w:t>
      </w:r>
      <w:r w:rsidRPr="43A02561" w:rsidR="4B4B52BE">
        <w:rPr>
          <w:rFonts w:ascii="Palatino Linotype" w:hAnsi="Palatino Linotype" w:eastAsia="Palatino Linotype" w:cs="Palatino Linotype"/>
          <w:sz w:val="24"/>
          <w:szCs w:val="24"/>
        </w:rPr>
        <w:t>: Filtered frequency waveform showing 40 kHz spikes</w:t>
      </w:r>
      <w:r w:rsidRPr="43A02561" w:rsidR="428F4C32">
        <w:rPr>
          <w:rFonts w:ascii="Palatino Linotype" w:hAnsi="Palatino Linotype" w:eastAsia="Palatino Linotype" w:cs="Palatino Linotype"/>
          <w:sz w:val="24"/>
          <w:szCs w:val="24"/>
        </w:rPr>
        <w:t xml:space="preserve"> [4</w:t>
      </w:r>
      <w:r w:rsidRPr="43A02561" w:rsidR="19FBE478">
        <w:rPr>
          <w:rFonts w:ascii="Palatino Linotype" w:hAnsi="Palatino Linotype" w:eastAsia="Palatino Linotype" w:cs="Palatino Linotype"/>
          <w:sz w:val="24"/>
          <w:szCs w:val="24"/>
        </w:rPr>
        <w:t>8</w:t>
      </w:r>
      <w:r w:rsidRPr="43A02561" w:rsidR="428F4C32">
        <w:rPr>
          <w:rFonts w:ascii="Palatino Linotype" w:hAnsi="Palatino Linotype" w:eastAsia="Palatino Linotype" w:cs="Palatino Linotype"/>
          <w:sz w:val="24"/>
          <w:szCs w:val="24"/>
        </w:rPr>
        <w:t>]</w:t>
      </w:r>
    </w:p>
    <w:p w:rsidRPr="004705FC" w:rsidR="001524F3" w:rsidP="43A02561" w:rsidRDefault="001524F3" w14:paraId="1A40DEE9" w14:textId="3F232F81"/>
    <w:p w:rsidRPr="004705FC" w:rsidR="001524F3" w:rsidP="43A02561" w:rsidRDefault="4B4B52BE" w14:paraId="32FEE2C4" w14:textId="10635211">
      <w:pPr>
        <w:rPr>
          <w:rFonts w:ascii="Palatino Linotype" w:hAnsi="Palatino Linotype" w:eastAsia="Palatino Linotype" w:cs="Palatino Linotype"/>
          <w:sz w:val="24"/>
          <w:szCs w:val="24"/>
        </w:rPr>
      </w:pPr>
      <w:r w:rsidRPr="474386DC" w:rsidR="4B4B52BE">
        <w:rPr>
          <w:rFonts w:ascii="Palatino Linotype" w:hAnsi="Palatino Linotype" w:eastAsia="Palatino Linotype" w:cs="Palatino Linotype"/>
          <w:sz w:val="24"/>
          <w:szCs w:val="24"/>
        </w:rPr>
        <w:t>The graphs show that the hydrophones are able to record the pinger audio at 25 and 40 kHz meaning that they are, in fact, able to detect sound waves within the required ra</w:t>
      </w:r>
      <w:r w:rsidRPr="474386DC" w:rsidR="299B414E">
        <w:rPr>
          <w:rFonts w:ascii="Palatino Linotype" w:hAnsi="Palatino Linotype" w:eastAsia="Palatino Linotype" w:cs="Palatino Linotype"/>
          <w:sz w:val="24"/>
          <w:szCs w:val="24"/>
        </w:rPr>
        <w:t>nge</w:t>
      </w:r>
      <w:r w:rsidRPr="474386DC" w:rsidR="299B414E">
        <w:rPr>
          <w:rFonts w:ascii="Palatino Linotype" w:hAnsi="Palatino Linotype" w:eastAsia="Palatino Linotype" w:cs="Palatino Linotype"/>
          <w:sz w:val="24"/>
          <w:szCs w:val="24"/>
        </w:rPr>
        <w:t>.</w:t>
      </w:r>
    </w:p>
    <w:p w:rsidRPr="004705FC" w:rsidR="001524F3" w:rsidP="43A02561" w:rsidRDefault="08E4AB8A" w14:paraId="111B77F8" w14:textId="5943E5DA">
      <w:pPr>
        <w:pStyle w:val="Heading3"/>
        <w:rPr/>
      </w:pPr>
      <w:bookmarkStart w:name="_Toc1561817914" w:id="1528713260"/>
      <w:bookmarkStart w:name="_Toc1896271304" w:id="608458069"/>
      <w:bookmarkStart w:name="_Toc279838321" w:id="1774709324"/>
      <w:bookmarkStart w:name="_Toc455464889" w:id="1922236916"/>
      <w:bookmarkStart w:name="_Toc153131732" w:id="869736008"/>
      <w:bookmarkStart w:name="_Toc2116126820" w:id="1568597639"/>
      <w:bookmarkStart w:name="_Toc1867487271" w:id="832294510"/>
      <w:bookmarkStart w:name="_Toc1274277901" w:id="678054621"/>
      <w:bookmarkStart w:name="_Toc731882981" w:id="1396050227"/>
      <w:bookmarkStart w:name="_Toc1330084141" w:id="255000954"/>
      <w:bookmarkStart w:name="_Toc752220625" w:id="1247022662"/>
      <w:bookmarkStart w:name="_Toc2142956036" w:id="1098276203"/>
      <w:r w:rsidR="08E4AB8A">
        <w:rPr/>
        <w:t>Spec 3.1.1</w:t>
      </w:r>
      <w:bookmarkEnd w:id="1528713260"/>
      <w:bookmarkEnd w:id="608458069"/>
      <w:bookmarkEnd w:id="1774709324"/>
      <w:bookmarkEnd w:id="1922236916"/>
      <w:bookmarkEnd w:id="869736008"/>
      <w:bookmarkEnd w:id="1568597639"/>
      <w:bookmarkEnd w:id="832294510"/>
      <w:bookmarkEnd w:id="678054621"/>
      <w:bookmarkEnd w:id="1396050227"/>
      <w:bookmarkEnd w:id="255000954"/>
      <w:bookmarkEnd w:id="1247022662"/>
      <w:bookmarkEnd w:id="1098276203"/>
    </w:p>
    <w:p w:rsidRPr="004705FC" w:rsidR="001524F3" w:rsidP="43A02561" w:rsidRDefault="001524F3" w14:paraId="7AC18DC5" w14:textId="5011FE09"/>
    <w:p w:rsidRPr="004705FC" w:rsidR="001524F3" w:rsidP="43A02561" w:rsidRDefault="2D94E4F0" w14:paraId="047B577D" w14:textId="7753D148">
      <w:pPr>
        <w:ind w:firstLine="720"/>
        <w:rPr>
          <w:rFonts w:ascii="Palatino Linotype" w:hAnsi="Palatino Linotype" w:eastAsia="Palatino Linotype" w:cs="Palatino Linotype"/>
          <w:sz w:val="24"/>
          <w:szCs w:val="24"/>
        </w:rPr>
      </w:pPr>
      <w:r w:rsidRPr="474386DC" w:rsidR="2D94E4F0">
        <w:rPr>
          <w:rFonts w:ascii="Palatino Linotype" w:hAnsi="Palatino Linotype" w:eastAsia="Palatino Linotype" w:cs="Palatino Linotype"/>
          <w:sz w:val="24"/>
          <w:szCs w:val="24"/>
        </w:rPr>
        <w:t xml:space="preserve">Verification of the dimensions of the built aluminum frame (specs 3.1.1, 3.1.2 and 3.1.3) </w:t>
      </w:r>
      <w:r w:rsidRPr="474386DC" w:rsidR="24398AD0">
        <w:rPr>
          <w:rFonts w:ascii="Palatino Linotype" w:hAnsi="Palatino Linotype" w:eastAsia="Palatino Linotype" w:cs="Palatino Linotype"/>
          <w:sz w:val="24"/>
          <w:szCs w:val="24"/>
        </w:rPr>
        <w:t>requires</w:t>
      </w:r>
      <w:r w:rsidRPr="474386DC" w:rsidR="2D94E4F0">
        <w:rPr>
          <w:rFonts w:ascii="Palatino Linotype" w:hAnsi="Palatino Linotype" w:eastAsia="Palatino Linotype" w:cs="Palatino Linotype"/>
          <w:sz w:val="24"/>
          <w:szCs w:val="24"/>
        </w:rPr>
        <w:t xml:space="preserve"> simple length measur</w:t>
      </w:r>
      <w:r w:rsidRPr="474386DC" w:rsidR="1F96E893">
        <w:rPr>
          <w:rFonts w:ascii="Palatino Linotype" w:hAnsi="Palatino Linotype" w:eastAsia="Palatino Linotype" w:cs="Palatino Linotype"/>
          <w:sz w:val="24"/>
          <w:szCs w:val="24"/>
        </w:rPr>
        <w:t xml:space="preserve">ements of all the dimensions which was done with a tape measure. </w:t>
      </w:r>
      <w:r w:rsidRPr="474386DC" w:rsidR="1F96E893">
        <w:rPr>
          <w:rFonts w:ascii="Palatino Linotype" w:hAnsi="Palatino Linotype" w:eastAsia="Palatino Linotype" w:cs="Palatino Linotype"/>
          <w:sz w:val="24"/>
          <w:szCs w:val="24"/>
        </w:rPr>
        <w:t xml:space="preserve">Spec 3.1.1 </w:t>
      </w:r>
      <w:r w:rsidRPr="474386DC" w:rsidR="29CAE08B">
        <w:rPr>
          <w:rFonts w:ascii="Palatino Linotype" w:hAnsi="Palatino Linotype" w:eastAsia="Palatino Linotype" w:cs="Palatino Linotype"/>
          <w:sz w:val="24"/>
          <w:szCs w:val="24"/>
        </w:rPr>
        <w:t xml:space="preserve">pertains to the </w:t>
      </w:r>
      <w:r w:rsidRPr="474386DC" w:rsidR="168EF2C2">
        <w:rPr>
          <w:rFonts w:ascii="Palatino Linotype" w:hAnsi="Palatino Linotype" w:eastAsia="Palatino Linotype" w:cs="Palatino Linotype"/>
          <w:sz w:val="24"/>
          <w:szCs w:val="24"/>
        </w:rPr>
        <w:t xml:space="preserve">height of the array which was measured to be </w:t>
      </w:r>
      <w:r w:rsidRPr="474386DC" w:rsidR="28B9D432">
        <w:rPr>
          <w:rFonts w:ascii="Palatino Linotype" w:hAnsi="Palatino Linotype" w:eastAsia="Palatino Linotype" w:cs="Palatino Linotype"/>
          <w:sz w:val="24"/>
          <w:szCs w:val="24"/>
        </w:rPr>
        <w:t xml:space="preserve">2.75 feet which is below </w:t>
      </w:r>
      <w:r w:rsidRPr="474386DC" w:rsidR="6065C641">
        <w:rPr>
          <w:rFonts w:ascii="Palatino Linotype" w:hAnsi="Palatino Linotype" w:eastAsia="Palatino Linotype" w:cs="Palatino Linotype"/>
          <w:sz w:val="24"/>
          <w:szCs w:val="24"/>
        </w:rPr>
        <w:t xml:space="preserve">the </w:t>
      </w:r>
      <w:r w:rsidRPr="474386DC" w:rsidR="28B9D432">
        <w:rPr>
          <w:rFonts w:ascii="Palatino Linotype" w:hAnsi="Palatino Linotype" w:eastAsia="Palatino Linotype" w:cs="Palatino Linotype"/>
          <w:sz w:val="24"/>
          <w:szCs w:val="24"/>
        </w:rPr>
        <w:t>required height of 3 feet.</w:t>
      </w:r>
    </w:p>
    <w:p w:rsidRPr="004705FC" w:rsidR="001524F3" w:rsidP="43A02561" w:rsidRDefault="08E4AB8A" w14:paraId="516FDD52" w14:textId="354C3401">
      <w:pPr>
        <w:pStyle w:val="Heading3"/>
        <w:rPr/>
      </w:pPr>
      <w:bookmarkStart w:name="_Toc1088202126" w:id="1063983177"/>
      <w:bookmarkStart w:name="_Toc718196223" w:id="1252459144"/>
      <w:bookmarkStart w:name="_Toc682003876" w:id="1054857215"/>
      <w:bookmarkStart w:name="_Toc1813350155" w:id="1280034982"/>
      <w:bookmarkStart w:name="_Toc1518352577" w:id="2060059687"/>
      <w:bookmarkStart w:name="_Toc1641117317" w:id="458152528"/>
      <w:bookmarkStart w:name="_Toc20800960" w:id="1745826993"/>
      <w:bookmarkStart w:name="_Toc730592912" w:id="442763827"/>
      <w:bookmarkStart w:name="_Toc124316160" w:id="1559791633"/>
      <w:bookmarkStart w:name="_Toc1465172526" w:id="2140975951"/>
      <w:bookmarkStart w:name="_Toc303528682" w:id="1222393121"/>
      <w:bookmarkStart w:name="_Toc350204756" w:id="897946560"/>
      <w:r w:rsidR="08E4AB8A">
        <w:rPr/>
        <w:t>Spec 3.1.2</w:t>
      </w:r>
      <w:bookmarkEnd w:id="1063983177"/>
      <w:bookmarkEnd w:id="1252459144"/>
      <w:bookmarkEnd w:id="1054857215"/>
      <w:bookmarkEnd w:id="1280034982"/>
      <w:bookmarkEnd w:id="2060059687"/>
      <w:bookmarkEnd w:id="458152528"/>
      <w:bookmarkEnd w:id="1745826993"/>
      <w:bookmarkEnd w:id="442763827"/>
      <w:bookmarkEnd w:id="1559791633"/>
      <w:bookmarkEnd w:id="2140975951"/>
      <w:bookmarkEnd w:id="1222393121"/>
      <w:bookmarkEnd w:id="897946560"/>
    </w:p>
    <w:p w:rsidRPr="004705FC" w:rsidR="001524F3" w:rsidP="43A02561" w:rsidRDefault="001524F3" w14:paraId="32A5B9EB" w14:textId="4D5C5931"/>
    <w:p w:rsidRPr="004705FC" w:rsidR="001524F3" w:rsidP="43A02561" w:rsidRDefault="2269E0F3" w14:paraId="1AB1F0B4" w14:textId="3775B5E2">
      <w:pPr>
        <w:ind w:firstLine="720"/>
        <w:rPr>
          <w:rFonts w:ascii="Palatino Linotype" w:hAnsi="Palatino Linotype" w:eastAsia="Palatino Linotype" w:cs="Palatino Linotype"/>
          <w:sz w:val="24"/>
          <w:szCs w:val="24"/>
        </w:rPr>
      </w:pPr>
      <w:r w:rsidRPr="474386DC" w:rsidR="2269E0F3">
        <w:rPr>
          <w:rFonts w:ascii="Palatino Linotype" w:hAnsi="Palatino Linotype" w:eastAsia="Palatino Linotype" w:cs="Palatino Linotype"/>
          <w:sz w:val="24"/>
          <w:szCs w:val="24"/>
        </w:rPr>
        <w:t xml:space="preserve">Spec 3.1.2 </w:t>
      </w:r>
      <w:r w:rsidRPr="474386DC" w:rsidR="67F049B5">
        <w:rPr>
          <w:rFonts w:ascii="Palatino Linotype" w:hAnsi="Palatino Linotype" w:eastAsia="Palatino Linotype" w:cs="Palatino Linotype"/>
          <w:sz w:val="24"/>
          <w:szCs w:val="24"/>
        </w:rPr>
        <w:t xml:space="preserve">requires the width of the frame </w:t>
      </w:r>
      <w:r w:rsidRPr="474386DC" w:rsidR="7EE76DFD">
        <w:rPr>
          <w:rFonts w:ascii="Palatino Linotype" w:hAnsi="Palatino Linotype" w:eastAsia="Palatino Linotype" w:cs="Palatino Linotype"/>
          <w:sz w:val="24"/>
          <w:szCs w:val="24"/>
        </w:rPr>
        <w:t>to be</w:t>
      </w:r>
      <w:r w:rsidRPr="474386DC" w:rsidR="67F049B5">
        <w:rPr>
          <w:rFonts w:ascii="Palatino Linotype" w:hAnsi="Palatino Linotype" w:eastAsia="Palatino Linotype" w:cs="Palatino Linotype"/>
          <w:sz w:val="24"/>
          <w:szCs w:val="24"/>
        </w:rPr>
        <w:t xml:space="preserve"> less than 3 feet which, when measured, came to be 2.67 feet which is within the required length.</w:t>
      </w:r>
    </w:p>
    <w:p w:rsidRPr="004705FC" w:rsidR="001524F3" w:rsidP="43A02561" w:rsidRDefault="08E4AB8A" w14:paraId="079D412A" w14:textId="775276E6">
      <w:pPr>
        <w:pStyle w:val="Heading3"/>
        <w:rPr/>
      </w:pPr>
      <w:bookmarkStart w:name="_Toc653336755" w:id="1067457868"/>
      <w:bookmarkStart w:name="_Toc289704419" w:id="365788061"/>
      <w:bookmarkStart w:name="_Toc1814709748" w:id="1638886758"/>
      <w:bookmarkStart w:name="_Toc2120402620" w:id="461132627"/>
      <w:bookmarkStart w:name="_Toc493259899" w:id="929873826"/>
      <w:bookmarkStart w:name="_Toc155998184" w:id="1685370605"/>
      <w:bookmarkStart w:name="_Toc56523733" w:id="940621735"/>
      <w:bookmarkStart w:name="_Toc1928584070" w:id="1180241502"/>
      <w:bookmarkStart w:name="_Toc905439965" w:id="35888855"/>
      <w:bookmarkStart w:name="_Toc1663292312" w:id="1477613961"/>
      <w:bookmarkStart w:name="_Toc1720195448" w:id="2071248042"/>
      <w:bookmarkStart w:name="_Toc908108591" w:id="69029136"/>
      <w:r w:rsidR="08E4AB8A">
        <w:rPr/>
        <w:t>Spec 3.1.3</w:t>
      </w:r>
      <w:bookmarkEnd w:id="1067457868"/>
      <w:bookmarkEnd w:id="365788061"/>
      <w:bookmarkEnd w:id="1638886758"/>
      <w:bookmarkEnd w:id="461132627"/>
      <w:bookmarkEnd w:id="929873826"/>
      <w:bookmarkEnd w:id="1685370605"/>
      <w:bookmarkEnd w:id="940621735"/>
      <w:bookmarkEnd w:id="1180241502"/>
      <w:bookmarkEnd w:id="35888855"/>
      <w:bookmarkEnd w:id="1477613961"/>
      <w:bookmarkEnd w:id="2071248042"/>
      <w:bookmarkEnd w:id="69029136"/>
    </w:p>
    <w:p w:rsidRPr="004705FC" w:rsidR="001524F3" w:rsidP="43A02561" w:rsidRDefault="001524F3" w14:paraId="30391337" w14:textId="2C01D4F7"/>
    <w:p w:rsidRPr="004705FC" w:rsidR="001524F3" w:rsidP="43A02561" w:rsidRDefault="2F16CA5A" w14:paraId="53F6B356" w14:textId="7F40B370">
      <w:pPr>
        <w:ind w:firstLine="720"/>
        <w:rPr>
          <w:rFonts w:ascii="Palatino Linotype" w:hAnsi="Palatino Linotype" w:eastAsia="Palatino Linotype" w:cs="Palatino Linotype"/>
          <w:sz w:val="24"/>
          <w:szCs w:val="24"/>
        </w:rPr>
      </w:pPr>
      <w:r w:rsidRPr="474386DC" w:rsidR="2F16CA5A">
        <w:rPr>
          <w:rFonts w:ascii="Palatino Linotype" w:hAnsi="Palatino Linotype" w:eastAsia="Palatino Linotype" w:cs="Palatino Linotype"/>
          <w:sz w:val="24"/>
          <w:szCs w:val="24"/>
        </w:rPr>
        <w:t>Lastly, spec 3.1.3 requires the length of the frame to be within 6 feet which, when measured, came to be 3</w:t>
      </w:r>
      <w:r w:rsidRPr="474386DC" w:rsidR="10F573B9">
        <w:rPr>
          <w:rFonts w:ascii="Palatino Linotype" w:hAnsi="Palatino Linotype" w:eastAsia="Palatino Linotype" w:cs="Palatino Linotype"/>
          <w:sz w:val="24"/>
          <w:szCs w:val="24"/>
        </w:rPr>
        <w:t>.0</w:t>
      </w:r>
      <w:r w:rsidRPr="474386DC" w:rsidR="2F16CA5A">
        <w:rPr>
          <w:rFonts w:ascii="Palatino Linotype" w:hAnsi="Palatino Linotype" w:eastAsia="Palatino Linotype" w:cs="Palatino Linotype"/>
          <w:sz w:val="24"/>
          <w:szCs w:val="24"/>
        </w:rPr>
        <w:t xml:space="preserve"> feet, verifying the length </w:t>
      </w:r>
      <w:r w:rsidRPr="474386DC" w:rsidR="4FE99E33">
        <w:rPr>
          <w:rFonts w:ascii="Palatino Linotype" w:hAnsi="Palatino Linotype" w:eastAsia="Palatino Linotype" w:cs="Palatino Linotype"/>
          <w:sz w:val="24"/>
          <w:szCs w:val="24"/>
        </w:rPr>
        <w:t>of the frame is within 6 feet</w:t>
      </w:r>
    </w:p>
    <w:p w:rsidRPr="004705FC" w:rsidR="001524F3" w:rsidP="43A02561" w:rsidRDefault="08E4AB8A" w14:paraId="71A027C0" w14:textId="4E91B914">
      <w:pPr>
        <w:pStyle w:val="Heading3"/>
        <w:rPr/>
      </w:pPr>
      <w:bookmarkStart w:name="_Toc953438019" w:id="1985913314"/>
      <w:bookmarkStart w:name="_Toc188767008" w:id="745735014"/>
      <w:bookmarkStart w:name="_Toc696570696" w:id="1094928147"/>
      <w:bookmarkStart w:name="_Toc1058605492" w:id="1673278863"/>
      <w:bookmarkStart w:name="_Toc509387113" w:id="136857667"/>
      <w:bookmarkStart w:name="_Toc313915135" w:id="1161825127"/>
      <w:bookmarkStart w:name="_Toc1406460881" w:id="136202952"/>
      <w:bookmarkStart w:name="_Toc1100193258" w:id="1159326342"/>
      <w:bookmarkStart w:name="_Toc295086669" w:id="257741882"/>
      <w:bookmarkStart w:name="_Toc571523378" w:id="1065791627"/>
      <w:bookmarkStart w:name="_Toc71044148" w:id="1407920473"/>
      <w:bookmarkStart w:name="_Toc550223398" w:id="1259287008"/>
      <w:r w:rsidR="08E4AB8A">
        <w:rPr/>
        <w:t>Spec 3.1</w:t>
      </w:r>
      <w:r w:rsidR="7D9A004E">
        <w:rPr/>
        <w:t>.</w:t>
      </w:r>
      <w:r w:rsidR="08E4AB8A">
        <w:rPr/>
        <w:t>4</w:t>
      </w:r>
      <w:bookmarkEnd w:id="1985913314"/>
      <w:bookmarkEnd w:id="745735014"/>
      <w:bookmarkEnd w:id="1094928147"/>
      <w:bookmarkEnd w:id="1673278863"/>
      <w:bookmarkEnd w:id="136857667"/>
      <w:bookmarkEnd w:id="1161825127"/>
      <w:bookmarkEnd w:id="136202952"/>
      <w:bookmarkEnd w:id="1159326342"/>
      <w:bookmarkEnd w:id="257741882"/>
      <w:bookmarkEnd w:id="1065791627"/>
      <w:bookmarkEnd w:id="1407920473"/>
      <w:bookmarkEnd w:id="1259287008"/>
    </w:p>
    <w:p w:rsidRPr="004705FC" w:rsidR="001524F3" w:rsidP="43A02561" w:rsidRDefault="001524F3" w14:paraId="20A84273" w14:textId="132AB007"/>
    <w:p w:rsidRPr="004705FC" w:rsidR="001524F3" w:rsidP="43A02561" w:rsidRDefault="33AB368E" w14:paraId="22422D85" w14:textId="23ABE0BB">
      <w:pPr>
        <w:ind w:firstLine="720"/>
        <w:rPr>
          <w:rFonts w:ascii="Palatino Linotype" w:hAnsi="Palatino Linotype" w:eastAsia="Palatino Linotype" w:cs="Palatino Linotype"/>
          <w:sz w:val="24"/>
          <w:szCs w:val="24"/>
        </w:rPr>
      </w:pPr>
      <w:r w:rsidRPr="474386DC" w:rsidR="33AB368E">
        <w:rPr>
          <w:rFonts w:ascii="Palatino Linotype" w:hAnsi="Palatino Linotype" w:eastAsia="Palatino Linotype" w:cs="Palatino Linotype"/>
          <w:sz w:val="24"/>
          <w:szCs w:val="24"/>
        </w:rPr>
        <w:t xml:space="preserve">To verify the weight of the physical hardware (not the aluminum frame) which will be used on the </w:t>
      </w:r>
      <w:r w:rsidRPr="474386DC" w:rsidR="33AB368E">
        <w:rPr>
          <w:rFonts w:ascii="Palatino Linotype" w:hAnsi="Palatino Linotype" w:eastAsia="Palatino Linotype" w:cs="Palatino Linotype"/>
          <w:sz w:val="24"/>
          <w:szCs w:val="24"/>
        </w:rPr>
        <w:t>RoboSub</w:t>
      </w:r>
      <w:r w:rsidRPr="474386DC" w:rsidR="5CA940A3">
        <w:rPr>
          <w:rFonts w:ascii="Palatino Linotype" w:hAnsi="Palatino Linotype" w:eastAsia="Palatino Linotype" w:cs="Palatino Linotype"/>
          <w:sz w:val="24"/>
          <w:szCs w:val="24"/>
        </w:rPr>
        <w:t xml:space="preserve"> is below 5 pounds</w:t>
      </w:r>
      <w:r w:rsidRPr="474386DC" w:rsidR="33AB368E">
        <w:rPr>
          <w:rFonts w:ascii="Palatino Linotype" w:hAnsi="Palatino Linotype" w:eastAsia="Palatino Linotype" w:cs="Palatino Linotype"/>
          <w:sz w:val="24"/>
          <w:szCs w:val="24"/>
        </w:rPr>
        <w:t>, the hydrophones, pre-</w:t>
      </w:r>
      <w:r w:rsidRPr="474386DC" w:rsidR="0710757F">
        <w:rPr>
          <w:rFonts w:ascii="Palatino Linotype" w:hAnsi="Palatino Linotype" w:eastAsia="Palatino Linotype" w:cs="Palatino Linotype"/>
          <w:sz w:val="24"/>
          <w:szCs w:val="24"/>
        </w:rPr>
        <w:t>amplifiers</w:t>
      </w:r>
      <w:r w:rsidRPr="474386DC" w:rsidR="33AB368E">
        <w:rPr>
          <w:rFonts w:ascii="Palatino Linotype" w:hAnsi="Palatino Linotype" w:eastAsia="Palatino Linotype" w:cs="Palatino Linotype"/>
          <w:sz w:val="24"/>
          <w:szCs w:val="24"/>
        </w:rPr>
        <w:t xml:space="preserve">, and </w:t>
      </w:r>
      <w:r w:rsidRPr="474386DC" w:rsidR="005DC6CE">
        <w:rPr>
          <w:rFonts w:ascii="Palatino Linotype" w:hAnsi="Palatino Linotype" w:eastAsia="Palatino Linotype" w:cs="Palatino Linotype"/>
          <w:sz w:val="24"/>
          <w:szCs w:val="24"/>
        </w:rPr>
        <w:t xml:space="preserve">USB </w:t>
      </w:r>
      <w:r w:rsidRPr="474386DC" w:rsidR="33AB368E">
        <w:rPr>
          <w:rFonts w:ascii="Palatino Linotype" w:hAnsi="Palatino Linotype" w:eastAsia="Palatino Linotype" w:cs="Palatino Linotype"/>
          <w:sz w:val="24"/>
          <w:szCs w:val="24"/>
        </w:rPr>
        <w:t xml:space="preserve">audio interface were all placed onto a scale to get the weight </w:t>
      </w:r>
      <w:r w:rsidRPr="474386DC" w:rsidR="4C9D9F2F">
        <w:rPr>
          <w:rFonts w:ascii="Palatino Linotype" w:hAnsi="Palatino Linotype" w:eastAsia="Palatino Linotype" w:cs="Palatino Linotype"/>
          <w:sz w:val="24"/>
          <w:szCs w:val="24"/>
        </w:rPr>
        <w:t>measurement</w:t>
      </w:r>
      <w:r w:rsidRPr="474386DC" w:rsidR="33AB368E">
        <w:rPr>
          <w:rFonts w:ascii="Palatino Linotype" w:hAnsi="Palatino Linotype" w:eastAsia="Palatino Linotype" w:cs="Palatino Linotype"/>
          <w:sz w:val="24"/>
          <w:szCs w:val="24"/>
        </w:rPr>
        <w:t xml:space="preserve"> w</w:t>
      </w:r>
      <w:r w:rsidRPr="474386DC" w:rsidR="3F8B0606">
        <w:rPr>
          <w:rFonts w:ascii="Palatino Linotype" w:hAnsi="Palatino Linotype" w:eastAsia="Palatino Linotype" w:cs="Palatino Linotype"/>
          <w:sz w:val="24"/>
          <w:szCs w:val="24"/>
        </w:rPr>
        <w:t xml:space="preserve">hich is shown below in figure </w:t>
      </w:r>
      <w:r w:rsidRPr="474386DC" w:rsidR="04C0FAC0">
        <w:rPr>
          <w:rFonts w:ascii="Palatino Linotype" w:hAnsi="Palatino Linotype" w:eastAsia="Palatino Linotype" w:cs="Palatino Linotype"/>
          <w:sz w:val="24"/>
          <w:szCs w:val="24"/>
        </w:rPr>
        <w:t>49</w:t>
      </w:r>
      <w:r w:rsidRPr="474386DC" w:rsidR="3F8B0606">
        <w:rPr>
          <w:rFonts w:ascii="Palatino Linotype" w:hAnsi="Palatino Linotype" w:eastAsia="Palatino Linotype" w:cs="Palatino Linotype"/>
          <w:sz w:val="24"/>
          <w:szCs w:val="24"/>
        </w:rPr>
        <w:t>.</w:t>
      </w:r>
    </w:p>
    <w:p w:rsidRPr="004705FC" w:rsidR="001524F3" w:rsidP="43A02561" w:rsidRDefault="3F8B0606" w14:paraId="6005FE20" w14:textId="1DC130F8">
      <w:pPr>
        <w:jc w:val="center"/>
      </w:pPr>
      <w:r>
        <w:rPr>
          <w:noProof/>
        </w:rPr>
        <w:lastRenderedPageBreak/>
        <w:drawing>
          <wp:inline distT="0" distB="0" distL="0" distR="0" wp14:anchorId="229346C8" wp14:editId="24136BD0">
            <wp:extent cx="3579284" cy="3871720"/>
            <wp:effectExtent l="0" t="0" r="0" b="0"/>
            <wp:docPr id="1444246814" name="Picture 1444246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3579284" cy="3871720"/>
                    </a:xfrm>
                    <a:prstGeom prst="rect">
                      <a:avLst/>
                    </a:prstGeom>
                  </pic:spPr>
                </pic:pic>
              </a:graphicData>
            </a:graphic>
          </wp:inline>
        </w:drawing>
      </w:r>
    </w:p>
    <w:p w:rsidRPr="004705FC" w:rsidR="001524F3" w:rsidP="43A02561" w:rsidRDefault="3F8B0606" w14:paraId="54329D1C" w14:textId="7AE300C4">
      <w:pPr>
        <w:jc w:val="cente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 xml:space="preserve">Figure </w:t>
      </w:r>
      <w:r w:rsidRPr="43A02561" w:rsidR="2763677C">
        <w:rPr>
          <w:rFonts w:ascii="Palatino Linotype" w:hAnsi="Palatino Linotype" w:eastAsia="Palatino Linotype" w:cs="Palatino Linotype"/>
          <w:sz w:val="24"/>
          <w:szCs w:val="24"/>
        </w:rPr>
        <w:t>4</w:t>
      </w:r>
      <w:r w:rsidRPr="43A02561" w:rsidR="716B1DF4">
        <w:rPr>
          <w:rFonts w:ascii="Palatino Linotype" w:hAnsi="Palatino Linotype" w:eastAsia="Palatino Linotype" w:cs="Palatino Linotype"/>
          <w:sz w:val="24"/>
          <w:szCs w:val="24"/>
        </w:rPr>
        <w:t>9</w:t>
      </w:r>
      <w:r w:rsidRPr="43A02561">
        <w:rPr>
          <w:rFonts w:ascii="Palatino Linotype" w:hAnsi="Palatino Linotype" w:eastAsia="Palatino Linotype" w:cs="Palatino Linotype"/>
          <w:sz w:val="24"/>
          <w:szCs w:val="24"/>
        </w:rPr>
        <w:t xml:space="preserve">: </w:t>
      </w:r>
      <w:r w:rsidRPr="43A02561" w:rsidR="7F11A651">
        <w:rPr>
          <w:rFonts w:ascii="Palatino Linotype" w:hAnsi="Palatino Linotype" w:eastAsia="Palatino Linotype" w:cs="Palatino Linotype"/>
          <w:sz w:val="24"/>
          <w:szCs w:val="24"/>
        </w:rPr>
        <w:t>P</w:t>
      </w:r>
      <w:r w:rsidRPr="43A02561">
        <w:rPr>
          <w:rFonts w:ascii="Palatino Linotype" w:hAnsi="Palatino Linotype" w:eastAsia="Palatino Linotype" w:cs="Palatino Linotype"/>
          <w:sz w:val="24"/>
          <w:szCs w:val="24"/>
        </w:rPr>
        <w:t>hysical hardware being weighed on scale (hydrophones, pre-amps, and usb audio interface)</w:t>
      </w:r>
      <w:r w:rsidRPr="43A02561" w:rsidR="4199999F">
        <w:rPr>
          <w:rFonts w:ascii="Palatino Linotype" w:hAnsi="Palatino Linotype" w:eastAsia="Palatino Linotype" w:cs="Palatino Linotype"/>
          <w:sz w:val="24"/>
          <w:szCs w:val="24"/>
        </w:rPr>
        <w:t xml:space="preserve"> [4</w:t>
      </w:r>
      <w:r w:rsidRPr="43A02561" w:rsidR="0A2F6908">
        <w:rPr>
          <w:rFonts w:ascii="Palatino Linotype" w:hAnsi="Palatino Linotype" w:eastAsia="Palatino Linotype" w:cs="Palatino Linotype"/>
          <w:sz w:val="24"/>
          <w:szCs w:val="24"/>
        </w:rPr>
        <w:t>9</w:t>
      </w:r>
      <w:r w:rsidRPr="43A02561" w:rsidR="4199999F">
        <w:rPr>
          <w:rFonts w:ascii="Palatino Linotype" w:hAnsi="Palatino Linotype" w:eastAsia="Palatino Linotype" w:cs="Palatino Linotype"/>
          <w:sz w:val="24"/>
          <w:szCs w:val="24"/>
        </w:rPr>
        <w:t>]</w:t>
      </w:r>
    </w:p>
    <w:p w:rsidRPr="004705FC" w:rsidR="001524F3" w:rsidP="43A02561" w:rsidRDefault="001524F3" w14:paraId="39E79FE7" w14:textId="410E3067">
      <w:pPr>
        <w:jc w:val="center"/>
        <w:rPr>
          <w:rFonts w:ascii="Palatino Linotype" w:hAnsi="Palatino Linotype" w:eastAsia="Palatino Linotype" w:cs="Palatino Linotype"/>
          <w:sz w:val="24"/>
          <w:szCs w:val="24"/>
        </w:rPr>
      </w:pPr>
    </w:p>
    <w:p w:rsidRPr="004705FC" w:rsidR="001524F3" w:rsidP="7C92B487" w:rsidRDefault="22029012" w14:paraId="3E00BE2A" w14:textId="27A79CDC">
      <w:pPr>
        <w:ind w:firstLine="720"/>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t>The weight of the physical hardware</w:t>
      </w:r>
      <w:r w:rsidRPr="7C92B487" w:rsidR="35952A81">
        <w:rPr>
          <w:rFonts w:ascii="Palatino Linotype" w:hAnsi="Palatino Linotype" w:eastAsia="Palatino Linotype" w:cs="Palatino Linotype"/>
          <w:sz w:val="24"/>
          <w:szCs w:val="24"/>
        </w:rPr>
        <w:t xml:space="preserve"> was above the limit of 5 pounds which technically fails spec 3.1.4, however, after discussing with the RoboCats team this is not a problem and does not </w:t>
      </w:r>
      <w:r w:rsidRPr="7C92B487" w:rsidR="6DD0711C">
        <w:rPr>
          <w:rFonts w:ascii="Palatino Linotype" w:hAnsi="Palatino Linotype" w:eastAsia="Palatino Linotype" w:cs="Palatino Linotype"/>
          <w:sz w:val="24"/>
          <w:szCs w:val="24"/>
        </w:rPr>
        <w:t>jeopardize</w:t>
      </w:r>
      <w:r w:rsidRPr="7C92B487" w:rsidR="35952A81">
        <w:rPr>
          <w:rFonts w:ascii="Palatino Linotype" w:hAnsi="Palatino Linotype" w:eastAsia="Palatino Linotype" w:cs="Palatino Linotype"/>
          <w:sz w:val="24"/>
          <w:szCs w:val="24"/>
        </w:rPr>
        <w:t xml:space="preserve"> the </w:t>
      </w:r>
      <w:r w:rsidRPr="7C92B487" w:rsidR="22591EB6">
        <w:rPr>
          <w:rFonts w:ascii="Palatino Linotype" w:hAnsi="Palatino Linotype" w:eastAsia="Palatino Linotype" w:cs="Palatino Linotype"/>
          <w:sz w:val="24"/>
          <w:szCs w:val="24"/>
        </w:rPr>
        <w:t>project. In the competition, having lower weight means the team gets more points</w:t>
      </w:r>
      <w:r w:rsidRPr="7C92B487" w:rsidR="273D7148">
        <w:rPr>
          <w:rFonts w:ascii="Palatino Linotype" w:hAnsi="Palatino Linotype" w:eastAsia="Palatino Linotype" w:cs="Palatino Linotype"/>
          <w:sz w:val="24"/>
          <w:szCs w:val="24"/>
        </w:rPr>
        <w:t>,</w:t>
      </w:r>
      <w:r w:rsidRPr="7C92B487" w:rsidR="22591EB6">
        <w:rPr>
          <w:rFonts w:ascii="Palatino Linotype" w:hAnsi="Palatino Linotype" w:eastAsia="Palatino Linotype" w:cs="Palatino Linotype"/>
          <w:sz w:val="24"/>
          <w:szCs w:val="24"/>
        </w:rPr>
        <w:t xml:space="preserve"> and since in comparison to the weight of the actual RoboSub th</w:t>
      </w:r>
      <w:r w:rsidRPr="7C92B487" w:rsidR="68F907CE">
        <w:rPr>
          <w:rFonts w:ascii="Palatino Linotype" w:hAnsi="Palatino Linotype" w:eastAsia="Palatino Linotype" w:cs="Palatino Linotype"/>
          <w:sz w:val="24"/>
          <w:szCs w:val="24"/>
        </w:rPr>
        <w:t>e physical hardware is not nearly as much, this result is acceptable to the team.</w:t>
      </w:r>
      <w:r w:rsidRPr="7C92B487" w:rsidR="175FBED2">
        <w:rPr>
          <w:rFonts w:ascii="Palatino Linotype" w:hAnsi="Palatino Linotype" w:eastAsia="Palatino Linotype" w:cs="Palatino Linotype"/>
          <w:sz w:val="24"/>
          <w:szCs w:val="24"/>
        </w:rPr>
        <w:t xml:space="preserve"> The team also has the option in the future to cut the length of the </w:t>
      </w:r>
      <w:r w:rsidRPr="7C92B487" w:rsidR="68D068D3">
        <w:rPr>
          <w:rFonts w:ascii="Palatino Linotype" w:hAnsi="Palatino Linotype" w:eastAsia="Palatino Linotype" w:cs="Palatino Linotype"/>
          <w:sz w:val="24"/>
          <w:szCs w:val="24"/>
        </w:rPr>
        <w:t>hydrophone</w:t>
      </w:r>
      <w:r w:rsidRPr="7C92B487" w:rsidR="175FBED2">
        <w:rPr>
          <w:rFonts w:ascii="Palatino Linotype" w:hAnsi="Palatino Linotype" w:eastAsia="Palatino Linotype" w:cs="Palatino Linotype"/>
          <w:sz w:val="24"/>
          <w:szCs w:val="24"/>
        </w:rPr>
        <w:t xml:space="preserve"> wires to be shorter which will reduce the </w:t>
      </w:r>
      <w:r w:rsidRPr="7C92B487" w:rsidR="01F148B7">
        <w:rPr>
          <w:rFonts w:ascii="Palatino Linotype" w:hAnsi="Palatino Linotype" w:eastAsia="Palatino Linotype" w:cs="Palatino Linotype"/>
          <w:sz w:val="24"/>
          <w:szCs w:val="24"/>
        </w:rPr>
        <w:t>length and</w:t>
      </w:r>
      <w:r w:rsidRPr="7C92B487" w:rsidR="175FBED2">
        <w:rPr>
          <w:rFonts w:ascii="Palatino Linotype" w:hAnsi="Palatino Linotype" w:eastAsia="Palatino Linotype" w:cs="Palatino Linotype"/>
          <w:sz w:val="24"/>
          <w:szCs w:val="24"/>
        </w:rPr>
        <w:t xml:space="preserve"> will most likely be done to make the RoboSub not have extra cord </w:t>
      </w:r>
      <w:r w:rsidRPr="7C92B487" w:rsidR="20699A3D">
        <w:rPr>
          <w:rFonts w:ascii="Palatino Linotype" w:hAnsi="Palatino Linotype" w:eastAsia="Palatino Linotype" w:cs="Palatino Linotype"/>
          <w:sz w:val="24"/>
          <w:szCs w:val="24"/>
        </w:rPr>
        <w:t>causing more clutter.</w:t>
      </w:r>
    </w:p>
    <w:p w:rsidRPr="004705FC" w:rsidR="001524F3" w:rsidP="43A02561" w:rsidRDefault="08E4AB8A" w14:paraId="6B7B686F" w14:textId="10D82717">
      <w:pPr>
        <w:pStyle w:val="Heading3"/>
        <w:rPr/>
      </w:pPr>
      <w:bookmarkStart w:name="_Toc942296557" w:id="1150031894"/>
      <w:bookmarkStart w:name="_Toc1056306740" w:id="372921610"/>
      <w:bookmarkStart w:name="_Toc914416317" w:id="1612467503"/>
      <w:bookmarkStart w:name="_Toc1146297138" w:id="673889312"/>
      <w:bookmarkStart w:name="_Toc275737101" w:id="939635521"/>
      <w:bookmarkStart w:name="_Toc482785943" w:id="865893332"/>
      <w:bookmarkStart w:name="_Toc294291605" w:id="1773246432"/>
      <w:bookmarkStart w:name="_Toc489909812" w:id="388828574"/>
      <w:bookmarkStart w:name="_Toc1260077996" w:id="537538249"/>
      <w:bookmarkStart w:name="_Toc1419621778" w:id="769317262"/>
      <w:bookmarkStart w:name="_Toc233713589" w:id="1784836200"/>
      <w:bookmarkStart w:name="_Toc1838950156" w:id="1649364105"/>
      <w:r w:rsidR="08E4AB8A">
        <w:rPr/>
        <w:t>Req 3.1</w:t>
      </w:r>
      <w:bookmarkEnd w:id="1150031894"/>
      <w:bookmarkEnd w:id="372921610"/>
      <w:bookmarkEnd w:id="1612467503"/>
      <w:bookmarkEnd w:id="673889312"/>
      <w:bookmarkEnd w:id="939635521"/>
      <w:bookmarkEnd w:id="865893332"/>
      <w:bookmarkEnd w:id="1773246432"/>
      <w:bookmarkEnd w:id="388828574"/>
      <w:bookmarkEnd w:id="537538249"/>
      <w:bookmarkEnd w:id="769317262"/>
      <w:bookmarkEnd w:id="1784836200"/>
      <w:bookmarkEnd w:id="1649364105"/>
    </w:p>
    <w:p w:rsidRPr="004705FC" w:rsidR="001524F3" w:rsidP="43A02561" w:rsidRDefault="001524F3" w14:paraId="27CDDFB0" w14:textId="36109319"/>
    <w:p w:rsidRPr="004705FC" w:rsidR="001524F3" w:rsidP="43A02561" w:rsidRDefault="429E174B" w14:paraId="0A9C4F01" w14:textId="36109319">
      <w:pPr>
        <w:ind w:firstLine="720"/>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Req 3.1 is verification of the previous 4 specs (3.1.1 through 3.1.4)</w:t>
      </w:r>
      <w:r w:rsidRPr="43A02561" w:rsidR="75CE5C95">
        <w:rPr>
          <w:rFonts w:ascii="Palatino Linotype" w:hAnsi="Palatino Linotype" w:eastAsia="Palatino Linotype" w:cs="Palatino Linotype"/>
          <w:sz w:val="24"/>
          <w:szCs w:val="24"/>
        </w:rPr>
        <w:t xml:space="preserve">, making sure that the recommended array for the team is competition conforming. Since specs 3.1.1 through 3.1.3 were </w:t>
      </w:r>
      <w:r w:rsidRPr="43A02561" w:rsidR="5A553ABF">
        <w:rPr>
          <w:rFonts w:ascii="Palatino Linotype" w:hAnsi="Palatino Linotype" w:eastAsia="Palatino Linotype" w:cs="Palatino Linotype"/>
          <w:sz w:val="24"/>
          <w:szCs w:val="24"/>
        </w:rPr>
        <w:t>verified</w:t>
      </w:r>
      <w:r w:rsidRPr="43A02561" w:rsidR="75CE5C95">
        <w:rPr>
          <w:rFonts w:ascii="Palatino Linotype" w:hAnsi="Palatino Linotype" w:eastAsia="Palatino Linotype" w:cs="Palatino Linotype"/>
          <w:sz w:val="24"/>
          <w:szCs w:val="24"/>
        </w:rPr>
        <w:t>, and 3.1.4 w</w:t>
      </w:r>
      <w:r w:rsidRPr="43A02561" w:rsidR="63646CE8">
        <w:rPr>
          <w:rFonts w:ascii="Palatino Linotype" w:hAnsi="Palatino Linotype" w:eastAsia="Palatino Linotype" w:cs="Palatino Linotype"/>
          <w:sz w:val="24"/>
          <w:szCs w:val="24"/>
        </w:rPr>
        <w:t>as passed by the team, this means that req 3.1 was also passed.</w:t>
      </w:r>
    </w:p>
    <w:p w:rsidRPr="004705FC" w:rsidR="001524F3" w:rsidP="43A02561" w:rsidRDefault="08E4AB8A" w14:paraId="3CFA7683" w14:textId="1EC6BD68">
      <w:pPr>
        <w:pStyle w:val="Heading3"/>
        <w:rPr/>
      </w:pPr>
      <w:bookmarkStart w:name="_Toc1767338284" w:id="994830893"/>
      <w:bookmarkStart w:name="_Toc610443034" w:id="1513860305"/>
      <w:bookmarkStart w:name="_Toc880725446" w:id="327433360"/>
      <w:bookmarkStart w:name="_Toc918669494" w:id="1464282771"/>
      <w:bookmarkStart w:name="_Toc117183326" w:id="1672611514"/>
      <w:bookmarkStart w:name="_Toc443321195" w:id="491658858"/>
      <w:bookmarkStart w:name="_Toc1431672923" w:id="1152251889"/>
      <w:bookmarkStart w:name="_Toc1771925703" w:id="1000438154"/>
      <w:bookmarkStart w:name="_Toc1833995276" w:id="926156533"/>
      <w:bookmarkStart w:name="_Toc582976952" w:id="476428070"/>
      <w:bookmarkStart w:name="_Toc833264300" w:id="1646350452"/>
      <w:bookmarkStart w:name="_Toc2143382752" w:id="1785226991"/>
      <w:r w:rsidR="08E4AB8A">
        <w:rPr/>
        <w:t>Spec 3.2.1</w:t>
      </w:r>
      <w:bookmarkEnd w:id="994830893"/>
      <w:bookmarkEnd w:id="1513860305"/>
      <w:bookmarkEnd w:id="327433360"/>
      <w:bookmarkEnd w:id="1464282771"/>
      <w:bookmarkEnd w:id="1672611514"/>
      <w:bookmarkEnd w:id="491658858"/>
      <w:bookmarkEnd w:id="1152251889"/>
      <w:bookmarkEnd w:id="1000438154"/>
      <w:bookmarkEnd w:id="926156533"/>
      <w:bookmarkEnd w:id="476428070"/>
      <w:bookmarkEnd w:id="1646350452"/>
      <w:bookmarkEnd w:id="1785226991"/>
    </w:p>
    <w:p w:rsidRPr="004705FC" w:rsidR="001524F3" w:rsidP="43A02561" w:rsidRDefault="001524F3" w14:paraId="383BE574" w14:textId="5192A49B"/>
    <w:p w:rsidRPr="004705FC" w:rsidR="001524F3" w:rsidP="7C92B487" w:rsidRDefault="170BAAF5" w14:paraId="1C054ABB" w14:textId="52107095">
      <w:pPr>
        <w:ind w:firstLine="720"/>
        <w:rPr>
          <w:rFonts w:ascii="Palatino Linotype" w:hAnsi="Palatino Linotype" w:eastAsia="Palatino Linotype" w:cs="Palatino Linotype"/>
          <w:sz w:val="24"/>
          <w:szCs w:val="24"/>
        </w:rPr>
      </w:pPr>
      <w:r w:rsidRPr="474386DC" w:rsidR="170BAAF5">
        <w:rPr>
          <w:rFonts w:ascii="Palatino Linotype" w:hAnsi="Palatino Linotype" w:eastAsia="Palatino Linotype" w:cs="Palatino Linotype"/>
          <w:sz w:val="24"/>
          <w:szCs w:val="24"/>
        </w:rPr>
        <w:t>T</w:t>
      </w:r>
      <w:r w:rsidRPr="474386DC" w:rsidR="7FC4B476">
        <w:rPr>
          <w:rFonts w:ascii="Palatino Linotype" w:hAnsi="Palatino Linotype" w:eastAsia="Palatino Linotype" w:cs="Palatino Linotype"/>
          <w:sz w:val="24"/>
          <w:szCs w:val="24"/>
        </w:rPr>
        <w:t xml:space="preserve">o verify that </w:t>
      </w:r>
      <w:r w:rsidRPr="474386DC" w:rsidR="03450DA4">
        <w:rPr>
          <w:rFonts w:ascii="Palatino Linotype" w:hAnsi="Palatino Linotype" w:eastAsia="Palatino Linotype" w:cs="Palatino Linotype"/>
          <w:sz w:val="24"/>
          <w:szCs w:val="24"/>
        </w:rPr>
        <w:t xml:space="preserve">the </w:t>
      </w:r>
      <w:r w:rsidRPr="474386DC" w:rsidR="7FC4B476">
        <w:rPr>
          <w:rFonts w:ascii="Palatino Linotype" w:hAnsi="Palatino Linotype" w:eastAsia="Palatino Linotype" w:cs="Palatino Linotype"/>
          <w:sz w:val="24"/>
          <w:szCs w:val="24"/>
        </w:rPr>
        <w:t>solution will take less than 10 minutes to adapt</w:t>
      </w:r>
      <w:r w:rsidRPr="474386DC" w:rsidR="56351C90">
        <w:rPr>
          <w:rFonts w:ascii="Palatino Linotype" w:hAnsi="Palatino Linotype" w:eastAsia="Palatino Linotype" w:cs="Palatino Linotype"/>
          <w:sz w:val="24"/>
          <w:szCs w:val="24"/>
        </w:rPr>
        <w:t xml:space="preserve"> (change the defined locations of the hydrophones in the code) in the competition, the 3 </w:t>
      </w:r>
      <w:r w:rsidRPr="474386DC" w:rsidR="56351C90">
        <w:rPr>
          <w:rFonts w:ascii="Palatino Linotype" w:hAnsi="Palatino Linotype" w:eastAsia="Palatino Linotype" w:cs="Palatino Linotype"/>
          <w:sz w:val="24"/>
          <w:szCs w:val="24"/>
        </w:rPr>
        <w:t>RoboSub</w:t>
      </w:r>
      <w:r w:rsidRPr="474386DC" w:rsidR="56351C90">
        <w:rPr>
          <w:rFonts w:ascii="Palatino Linotype" w:hAnsi="Palatino Linotype" w:eastAsia="Palatino Linotype" w:cs="Palatino Linotype"/>
          <w:sz w:val="24"/>
          <w:szCs w:val="24"/>
        </w:rPr>
        <w:t xml:space="preserve"> team members that will be</w:t>
      </w:r>
      <w:r w:rsidRPr="474386DC" w:rsidR="26E8803E">
        <w:rPr>
          <w:rFonts w:ascii="Palatino Linotype" w:hAnsi="Palatino Linotype" w:eastAsia="Palatino Linotype" w:cs="Palatino Linotype"/>
          <w:sz w:val="24"/>
          <w:szCs w:val="24"/>
        </w:rPr>
        <w:t xml:space="preserve"> </w:t>
      </w:r>
      <w:r w:rsidRPr="474386DC" w:rsidR="26E8803E">
        <w:rPr>
          <w:rFonts w:ascii="Palatino Linotype" w:hAnsi="Palatino Linotype" w:eastAsia="Palatino Linotype" w:cs="Palatino Linotype"/>
          <w:sz w:val="24"/>
          <w:szCs w:val="24"/>
        </w:rPr>
        <w:t>participating</w:t>
      </w:r>
      <w:r w:rsidRPr="474386DC" w:rsidR="26E8803E">
        <w:rPr>
          <w:rFonts w:ascii="Palatino Linotype" w:hAnsi="Palatino Linotype" w:eastAsia="Palatino Linotype" w:cs="Palatino Linotype"/>
          <w:sz w:val="24"/>
          <w:szCs w:val="24"/>
        </w:rPr>
        <w:t xml:space="preserve"> in the competition were challenged with adapting the solution in under 10 minutes. After giving a</w:t>
      </w:r>
      <w:r w:rsidRPr="474386DC" w:rsidR="4D8D3D3E">
        <w:rPr>
          <w:rFonts w:ascii="Palatino Linotype" w:hAnsi="Palatino Linotype" w:eastAsia="Palatino Linotype" w:cs="Palatino Linotype"/>
          <w:sz w:val="24"/>
          <w:szCs w:val="24"/>
        </w:rPr>
        <w:t xml:space="preserve"> walkthrough of the code and how to adapt the solution, each of the team members were timed and their recorded times are shown in the table below.</w:t>
      </w:r>
    </w:p>
    <w:p w:rsidRPr="001524F3" w:rsidR="00F44D07" w:rsidP="43A02561" w:rsidRDefault="00F44D07" w14:paraId="6B886599" w14:textId="1F2CE6B6">
      <w:pPr>
        <w:overflowPunct/>
        <w:autoSpaceDE/>
        <w:autoSpaceDN/>
        <w:adjustRightInd/>
        <w:textAlignment w:val="auto"/>
        <w:rPr>
          <w:rFonts w:ascii="Palatino Linotype" w:hAnsi="Palatino Linotype" w:eastAsia="Palatino Linotype" w:cs="Palatino Linotype"/>
          <w:sz w:val="24"/>
          <w:szCs w:val="24"/>
        </w:rPr>
      </w:pPr>
    </w:p>
    <w:tbl>
      <w:tblPr>
        <w:tblStyle w:val="TableGrid"/>
        <w:tblW w:w="0" w:type="auto"/>
        <w:tblLayout w:type="fixed"/>
        <w:tblLook w:val="06A0" w:firstRow="1" w:lastRow="0" w:firstColumn="1" w:lastColumn="0" w:noHBand="1" w:noVBand="1"/>
      </w:tblPr>
      <w:tblGrid>
        <w:gridCol w:w="4680"/>
        <w:gridCol w:w="4680"/>
      </w:tblGrid>
      <w:tr w:rsidR="43A02561" w:rsidTr="43A02561" w14:paraId="7F9E452F" w14:textId="77777777">
        <w:trPr>
          <w:trHeight w:val="300"/>
        </w:trPr>
        <w:tc>
          <w:tcPr>
            <w:tcW w:w="4680" w:type="dxa"/>
          </w:tcPr>
          <w:p w:rsidR="43A02561" w:rsidP="43A02561" w:rsidRDefault="43A02561" w14:paraId="2860B454" w14:textId="2FA56279">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Team Member</w:t>
            </w:r>
          </w:p>
        </w:tc>
        <w:tc>
          <w:tcPr>
            <w:tcW w:w="4680" w:type="dxa"/>
          </w:tcPr>
          <w:p w:rsidR="43A02561" w:rsidP="43A02561" w:rsidRDefault="43A02561" w14:paraId="23667B7A" w14:textId="0CEB3BDE">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Time to adapt solution (mins : secs)</w:t>
            </w:r>
          </w:p>
        </w:tc>
      </w:tr>
      <w:tr w:rsidR="43A02561" w:rsidTr="43A02561" w14:paraId="1D0430C8" w14:textId="77777777">
        <w:trPr>
          <w:trHeight w:val="300"/>
        </w:trPr>
        <w:tc>
          <w:tcPr>
            <w:tcW w:w="4680" w:type="dxa"/>
          </w:tcPr>
          <w:p w:rsidR="43A02561" w:rsidP="43A02561" w:rsidRDefault="43A02561" w14:paraId="191D221B" w14:textId="0E254EA9">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1</w:t>
            </w:r>
          </w:p>
        </w:tc>
        <w:tc>
          <w:tcPr>
            <w:tcW w:w="4680" w:type="dxa"/>
          </w:tcPr>
          <w:p w:rsidR="43A02561" w:rsidP="43A02561" w:rsidRDefault="43A02561" w14:paraId="7F55769F" w14:textId="53E8DFE9">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1:04</w:t>
            </w:r>
          </w:p>
        </w:tc>
      </w:tr>
      <w:tr w:rsidR="43A02561" w:rsidTr="43A02561" w14:paraId="44AA2D43" w14:textId="77777777">
        <w:trPr>
          <w:trHeight w:val="300"/>
        </w:trPr>
        <w:tc>
          <w:tcPr>
            <w:tcW w:w="4680" w:type="dxa"/>
          </w:tcPr>
          <w:p w:rsidR="43A02561" w:rsidP="43A02561" w:rsidRDefault="43A02561" w14:paraId="1369A375" w14:textId="1562D083">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2</w:t>
            </w:r>
          </w:p>
        </w:tc>
        <w:tc>
          <w:tcPr>
            <w:tcW w:w="4680" w:type="dxa"/>
          </w:tcPr>
          <w:p w:rsidR="43A02561" w:rsidP="43A02561" w:rsidRDefault="43A02561" w14:paraId="13442D5C" w14:textId="0B91BCB0">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0:38</w:t>
            </w:r>
          </w:p>
        </w:tc>
      </w:tr>
      <w:tr w:rsidR="43A02561" w:rsidTr="43A02561" w14:paraId="755C243E" w14:textId="77777777">
        <w:trPr>
          <w:trHeight w:val="300"/>
        </w:trPr>
        <w:tc>
          <w:tcPr>
            <w:tcW w:w="4680" w:type="dxa"/>
          </w:tcPr>
          <w:p w:rsidR="43A02561" w:rsidP="43A02561" w:rsidRDefault="43A02561" w14:paraId="55D98560" w14:textId="507F449B">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3</w:t>
            </w:r>
          </w:p>
        </w:tc>
        <w:tc>
          <w:tcPr>
            <w:tcW w:w="4680" w:type="dxa"/>
          </w:tcPr>
          <w:p w:rsidR="43A02561" w:rsidP="43A02561" w:rsidRDefault="43A02561" w14:paraId="571178D4" w14:textId="6E1F37E2">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0:42</w:t>
            </w:r>
          </w:p>
        </w:tc>
      </w:tr>
    </w:tbl>
    <w:p w:rsidRPr="001524F3" w:rsidR="00F44D07" w:rsidP="43A02561" w:rsidRDefault="4FB1BCB8" w14:paraId="7714110B" w14:textId="5A84BD82">
      <w:pPr>
        <w:spacing w:line="259" w:lineRule="auto"/>
        <w:jc w:val="center"/>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t xml:space="preserve">Table </w:t>
      </w:r>
      <w:r w:rsidRPr="7C92B487" w:rsidR="6FCF160B">
        <w:rPr>
          <w:rFonts w:ascii="Palatino Linotype" w:hAnsi="Palatino Linotype" w:eastAsia="Palatino Linotype" w:cs="Palatino Linotype"/>
          <w:sz w:val="24"/>
          <w:szCs w:val="24"/>
        </w:rPr>
        <w:t>6</w:t>
      </w:r>
    </w:p>
    <w:p w:rsidRPr="001524F3" w:rsidR="00F44D07" w:rsidP="43A02561" w:rsidRDefault="00F44D07" w14:paraId="05EF1402" w14:textId="3E7987ED">
      <w:pPr>
        <w:spacing w:line="259" w:lineRule="auto"/>
        <w:jc w:val="center"/>
        <w:rPr>
          <w:rFonts w:ascii="Palatino Linotype" w:hAnsi="Palatino Linotype" w:eastAsia="Palatino Linotype" w:cs="Palatino Linotype"/>
          <w:sz w:val="24"/>
          <w:szCs w:val="24"/>
        </w:rPr>
      </w:pPr>
    </w:p>
    <w:p w:rsidRPr="001524F3" w:rsidR="00F44D07" w:rsidP="7C92B487" w:rsidRDefault="122FE7DA" w14:paraId="6D44522C" w14:textId="19BA3A70">
      <w:pPr>
        <w:overflowPunct/>
        <w:autoSpaceDE/>
        <w:autoSpaceDN/>
        <w:adjustRightInd/>
        <w:ind w:firstLine="576"/>
        <w:textAlignment w:val="auto"/>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t xml:space="preserve">From the table shown </w:t>
      </w:r>
      <w:r w:rsidRPr="7C92B487" w:rsidR="4210615E">
        <w:rPr>
          <w:rFonts w:ascii="Palatino Linotype" w:hAnsi="Palatino Linotype" w:eastAsia="Palatino Linotype" w:cs="Palatino Linotype"/>
          <w:sz w:val="24"/>
          <w:szCs w:val="24"/>
        </w:rPr>
        <w:t>it</w:t>
      </w:r>
      <w:r w:rsidRPr="7C92B487">
        <w:rPr>
          <w:rFonts w:ascii="Palatino Linotype" w:hAnsi="Palatino Linotype" w:eastAsia="Palatino Linotype" w:cs="Palatino Linotype"/>
          <w:sz w:val="24"/>
          <w:szCs w:val="24"/>
        </w:rPr>
        <w:t xml:space="preserve"> can </w:t>
      </w:r>
      <w:r w:rsidRPr="7C92B487" w:rsidR="5A6C68D1">
        <w:rPr>
          <w:rFonts w:ascii="Palatino Linotype" w:hAnsi="Palatino Linotype" w:eastAsia="Palatino Linotype" w:cs="Palatino Linotype"/>
          <w:sz w:val="24"/>
          <w:szCs w:val="24"/>
        </w:rPr>
        <w:t xml:space="preserve">be </w:t>
      </w:r>
      <w:r w:rsidRPr="7C92B487">
        <w:rPr>
          <w:rFonts w:ascii="Palatino Linotype" w:hAnsi="Palatino Linotype" w:eastAsia="Palatino Linotype" w:cs="Palatino Linotype"/>
          <w:sz w:val="24"/>
          <w:szCs w:val="24"/>
        </w:rPr>
        <w:t>see</w:t>
      </w:r>
      <w:r w:rsidRPr="7C92B487" w:rsidR="38BD403D">
        <w:rPr>
          <w:rFonts w:ascii="Palatino Linotype" w:hAnsi="Palatino Linotype" w:eastAsia="Palatino Linotype" w:cs="Palatino Linotype"/>
          <w:sz w:val="24"/>
          <w:szCs w:val="24"/>
        </w:rPr>
        <w:t>n</w:t>
      </w:r>
      <w:r w:rsidRPr="7C92B487">
        <w:rPr>
          <w:rFonts w:ascii="Palatino Linotype" w:hAnsi="Palatino Linotype" w:eastAsia="Palatino Linotype" w:cs="Palatino Linotype"/>
          <w:sz w:val="24"/>
          <w:szCs w:val="24"/>
        </w:rPr>
        <w:t xml:space="preserve"> that all of the team members</w:t>
      </w:r>
      <w:r w:rsidRPr="7C92B487" w:rsidR="505EAB7A">
        <w:rPr>
          <w:rFonts w:ascii="Palatino Linotype" w:hAnsi="Palatino Linotype" w:eastAsia="Palatino Linotype" w:cs="Palatino Linotype"/>
          <w:sz w:val="24"/>
          <w:szCs w:val="24"/>
        </w:rPr>
        <w:t xml:space="preserve"> were able to adapt the solution in a much shorter amount of time than 10 minutes. While 3 samples/runs is not a lot, the times each team member takes would only decr</w:t>
      </w:r>
      <w:r w:rsidRPr="7C92B487" w:rsidR="4152E347">
        <w:rPr>
          <w:rFonts w:ascii="Palatino Linotype" w:hAnsi="Palatino Linotype" w:eastAsia="Palatino Linotype" w:cs="Palatino Linotype"/>
          <w:sz w:val="24"/>
          <w:szCs w:val="24"/>
        </w:rPr>
        <w:t>ease more and more as they became more adept at adapting the solution so spec 3.2.1 is passed.</w:t>
      </w:r>
    </w:p>
    <w:p w:rsidRPr="001524F3" w:rsidR="00F44D07" w:rsidP="474386DC" w:rsidRDefault="5738D235" w14:paraId="198DB051" w14:textId="752D8E4F">
      <w:pPr>
        <w:pStyle w:val="Heading2"/>
        <w:overflowPunct/>
        <w:autoSpaceDE/>
        <w:autoSpaceDN/>
        <w:adjustRightInd/>
        <w:textAlignment w:val="auto"/>
        <w:rPr>
          <w:rStyle w:val="InitialStyle"/>
          <w:rFonts w:ascii="Palatino Linotype" w:hAnsi="Palatino Linotype"/>
          <w:sz w:val="28"/>
          <w:szCs w:val="28"/>
        </w:rPr>
      </w:pPr>
      <w:bookmarkStart w:name="_Toc3686821" w:id="230528110"/>
      <w:bookmarkStart w:name="_Toc1781469737" w:id="1742438319"/>
      <w:bookmarkStart w:name="_Toc656347115" w:id="1778009329"/>
      <w:bookmarkStart w:name="_Toc345162730" w:id="1307250972"/>
      <w:bookmarkStart w:name="_Toc1378776687" w:id="2069900694"/>
      <w:bookmarkStart w:name="_Toc1514076090" w:id="881610984"/>
      <w:bookmarkStart w:name="_Toc634336617" w:id="945408179"/>
      <w:bookmarkStart w:name="_Toc654472683" w:id="1317416100"/>
      <w:bookmarkStart w:name="_Toc438517889" w:id="388260725"/>
      <w:bookmarkStart w:name="_Toc501021766" w:id="1847863263"/>
      <w:bookmarkStart w:name="_Toc1889855558" w:id="1094240935"/>
      <w:bookmarkStart w:name="_Toc1085150378" w:id="989525025"/>
      <w:r w:rsidRPr="474386DC" w:rsidR="5738D235">
        <w:rPr>
          <w:rStyle w:val="InitialStyle"/>
          <w:rFonts w:ascii="Palatino Linotype" w:hAnsi="Palatino Linotype"/>
          <w:sz w:val="28"/>
          <w:szCs w:val="28"/>
        </w:rPr>
        <w:t>System-level verification</w:t>
      </w:r>
      <w:bookmarkEnd w:id="230528110"/>
      <w:bookmarkEnd w:id="1742438319"/>
      <w:bookmarkEnd w:id="1778009329"/>
      <w:bookmarkEnd w:id="1307250972"/>
      <w:bookmarkEnd w:id="2069900694"/>
      <w:bookmarkEnd w:id="881610984"/>
      <w:bookmarkEnd w:id="945408179"/>
      <w:bookmarkEnd w:id="1317416100"/>
      <w:bookmarkEnd w:id="388260725"/>
      <w:bookmarkEnd w:id="1847863263"/>
      <w:bookmarkEnd w:id="1094240935"/>
      <w:bookmarkEnd w:id="989525025"/>
    </w:p>
    <w:p w:rsidRPr="001524F3" w:rsidR="00F44D07" w:rsidP="43A02561" w:rsidRDefault="00F44D07" w14:paraId="5E016E4D" w14:textId="562F99CB"/>
    <w:p w:rsidRPr="001524F3" w:rsidR="00F44D07" w:rsidP="7C92B487" w:rsidRDefault="43E302DF" w14:paraId="3B6FEFA7" w14:textId="38F55CEA">
      <w:pPr>
        <w:ind w:firstLine="720"/>
        <w:rPr>
          <w:rFonts w:ascii="Palatino Linotype" w:hAnsi="Palatino Linotype" w:eastAsia="Palatino Linotype" w:cs="Palatino Linotype"/>
          <w:sz w:val="24"/>
          <w:szCs w:val="24"/>
        </w:rPr>
      </w:pPr>
      <w:r w:rsidRPr="474386DC" w:rsidR="43E302DF">
        <w:rPr>
          <w:rFonts w:ascii="Palatino Linotype" w:hAnsi="Palatino Linotype" w:eastAsia="Palatino Linotype" w:cs="Palatino Linotype"/>
          <w:sz w:val="24"/>
          <w:szCs w:val="24"/>
        </w:rPr>
        <w:t>System level verification was carried out over the course of five consecutive Saturdays during the months of March and April in the spring of 2023 at Bozeman’s Swim Center.</w:t>
      </w:r>
      <w:r w:rsidRPr="474386DC" w:rsidR="43E302DF">
        <w:rPr>
          <w:rFonts w:ascii="Palatino Linotype" w:hAnsi="Palatino Linotype" w:eastAsia="Palatino Linotype" w:cs="Palatino Linotype"/>
          <w:sz w:val="24"/>
          <w:szCs w:val="24"/>
        </w:rPr>
        <w:t xml:space="preserve"> During all system-level testing, the team attached the hydrophone array to an aluminum frame. The frame dimensions accommodated hydrophone spacing which allowed for the largest possible TDOA values and sound source localization accuracy. The test frame with hydrophones attached was submerged, as were the ultrasonic beacons used for testing. The hydrophones were connected by wire and XLR termination to the Behringer UMC404HD USB audio interface, which in turn was connected to a laptop PC running </w:t>
      </w:r>
      <w:r w:rsidRPr="474386DC" w:rsidR="43E302DF">
        <w:rPr>
          <w:rFonts w:ascii="Palatino Linotype" w:hAnsi="Palatino Linotype" w:eastAsia="Palatino Linotype" w:cs="Palatino Linotype"/>
          <w:sz w:val="24"/>
          <w:szCs w:val="24"/>
        </w:rPr>
        <w:t>MatLab</w:t>
      </w:r>
      <w:r w:rsidRPr="474386DC" w:rsidR="43E302DF">
        <w:rPr>
          <w:rFonts w:ascii="Palatino Linotype" w:hAnsi="Palatino Linotype" w:eastAsia="Palatino Linotype" w:cs="Palatino Linotype"/>
          <w:sz w:val="24"/>
          <w:szCs w:val="24"/>
        </w:rPr>
        <w:t xml:space="preserve"> code that carried out the system function. To test the system’s sound source localization accuracy and frequency filtration functionality, a three-dimensional coordinate system was </w:t>
      </w:r>
      <w:r w:rsidRPr="474386DC" w:rsidR="43E302DF">
        <w:rPr>
          <w:rFonts w:ascii="Palatino Linotype" w:hAnsi="Palatino Linotype" w:eastAsia="Palatino Linotype" w:cs="Palatino Linotype"/>
          <w:sz w:val="24"/>
          <w:szCs w:val="24"/>
        </w:rPr>
        <w:t>established</w:t>
      </w:r>
      <w:r w:rsidRPr="474386DC" w:rsidR="43E302DF">
        <w:rPr>
          <w:rFonts w:ascii="Palatino Linotype" w:hAnsi="Palatino Linotype" w:eastAsia="Palatino Linotype" w:cs="Palatino Linotype"/>
          <w:sz w:val="24"/>
          <w:szCs w:val="24"/>
        </w:rPr>
        <w:t xml:space="preserve"> with one hydrophone at the origin and the ultrasonic beacons held at a known coordinate</w:t>
      </w:r>
      <w:r w:rsidRPr="474386DC" w:rsidR="27B34AE1">
        <w:rPr>
          <w:rFonts w:ascii="Palatino Linotype" w:hAnsi="Palatino Linotype" w:eastAsia="Palatino Linotype" w:cs="Palatino Linotype"/>
          <w:sz w:val="24"/>
          <w:szCs w:val="24"/>
        </w:rPr>
        <w:t>s</w:t>
      </w:r>
      <w:r w:rsidRPr="474386DC" w:rsidR="43E302DF">
        <w:rPr>
          <w:rFonts w:ascii="Palatino Linotype" w:hAnsi="Palatino Linotype" w:eastAsia="Palatino Linotype" w:cs="Palatino Linotype"/>
          <w:sz w:val="24"/>
          <w:szCs w:val="24"/>
        </w:rPr>
        <w:t>. The ultrasonic beacon's location was varied throughout so a range of directionality and distance could be tested.</w:t>
      </w:r>
      <w:r w:rsidRPr="474386DC" w:rsidR="675C7F47">
        <w:rPr>
          <w:rFonts w:ascii="Palatino Linotype" w:hAnsi="Palatino Linotype" w:eastAsia="Palatino Linotype" w:cs="Palatino Linotype"/>
          <w:sz w:val="24"/>
          <w:szCs w:val="24"/>
        </w:rPr>
        <w:t xml:space="preserve"> For each test, the hydrophone array recorded 2.5 seconds of raw audio data, which was then read into </w:t>
      </w:r>
      <w:r w:rsidRPr="474386DC" w:rsidR="675C7F47">
        <w:rPr>
          <w:rFonts w:ascii="Palatino Linotype" w:hAnsi="Palatino Linotype" w:eastAsia="Palatino Linotype" w:cs="Palatino Linotype"/>
          <w:sz w:val="24"/>
          <w:szCs w:val="24"/>
        </w:rPr>
        <w:t>MatLab</w:t>
      </w:r>
      <w:r w:rsidRPr="474386DC" w:rsidR="675C7F47">
        <w:rPr>
          <w:rFonts w:ascii="Palatino Linotype" w:hAnsi="Palatino Linotype" w:eastAsia="Palatino Linotype" w:cs="Palatino Linotype"/>
          <w:sz w:val="24"/>
          <w:szCs w:val="24"/>
        </w:rPr>
        <w:t xml:space="preserve"> as a </w:t>
      </w:r>
      <w:r w:rsidRPr="474386DC" w:rsidR="6F34DD2F">
        <w:rPr>
          <w:rFonts w:ascii="Palatino Linotype" w:hAnsi="Palatino Linotype" w:eastAsia="Palatino Linotype" w:cs="Palatino Linotype"/>
          <w:sz w:val="24"/>
          <w:szCs w:val="24"/>
        </w:rPr>
        <w:t xml:space="preserve">four-channel </w:t>
      </w:r>
      <w:r w:rsidRPr="474386DC" w:rsidR="675C7F47">
        <w:rPr>
          <w:rFonts w:ascii="Palatino Linotype" w:hAnsi="Palatino Linotype" w:eastAsia="Palatino Linotype" w:cs="Palatino Linotype"/>
          <w:sz w:val="24"/>
          <w:szCs w:val="24"/>
        </w:rPr>
        <w:t>numeric array</w:t>
      </w:r>
      <w:r w:rsidRPr="474386DC" w:rsidR="67C69151">
        <w:rPr>
          <w:rFonts w:ascii="Palatino Linotype" w:hAnsi="Palatino Linotype" w:eastAsia="Palatino Linotype" w:cs="Palatino Linotype"/>
          <w:sz w:val="24"/>
          <w:szCs w:val="24"/>
        </w:rPr>
        <w:t xml:space="preserve"> for processing. The </w:t>
      </w:r>
      <w:r w:rsidRPr="474386DC" w:rsidR="7306150B">
        <w:rPr>
          <w:rFonts w:ascii="Palatino Linotype" w:hAnsi="Palatino Linotype" w:eastAsia="Palatino Linotype" w:cs="Palatino Linotype"/>
          <w:sz w:val="24"/>
          <w:szCs w:val="24"/>
        </w:rPr>
        <w:t>2.5-second-long</w:t>
      </w:r>
      <w:r w:rsidRPr="474386DC" w:rsidR="67C69151">
        <w:rPr>
          <w:rFonts w:ascii="Palatino Linotype" w:hAnsi="Palatino Linotype" w:eastAsia="Palatino Linotype" w:cs="Palatino Linotype"/>
          <w:sz w:val="24"/>
          <w:szCs w:val="24"/>
        </w:rPr>
        <w:t xml:space="preserve"> listening window was chosen because it capture</w:t>
      </w:r>
      <w:r w:rsidRPr="474386DC" w:rsidR="7AA0B5BB">
        <w:rPr>
          <w:rFonts w:ascii="Palatino Linotype" w:hAnsi="Palatino Linotype" w:eastAsia="Palatino Linotype" w:cs="Palatino Linotype"/>
          <w:sz w:val="24"/>
          <w:szCs w:val="24"/>
        </w:rPr>
        <w:t>s</w:t>
      </w:r>
      <w:r w:rsidRPr="474386DC" w:rsidR="67C69151">
        <w:rPr>
          <w:rFonts w:ascii="Palatino Linotype" w:hAnsi="Palatino Linotype" w:eastAsia="Palatino Linotype" w:cs="Palatino Linotype"/>
          <w:sz w:val="24"/>
          <w:szCs w:val="24"/>
        </w:rPr>
        <w:t xml:space="preserve"> at minimum one and at </w:t>
      </w:r>
      <w:r w:rsidRPr="474386DC" w:rsidR="6B873D7E">
        <w:rPr>
          <w:rFonts w:ascii="Palatino Linotype" w:hAnsi="Palatino Linotype" w:eastAsia="Palatino Linotype" w:cs="Palatino Linotype"/>
          <w:sz w:val="24"/>
          <w:szCs w:val="24"/>
        </w:rPr>
        <w:t xml:space="preserve">most two </w:t>
      </w:r>
      <w:r w:rsidRPr="474386DC" w:rsidR="67C69151">
        <w:rPr>
          <w:rFonts w:ascii="Palatino Linotype" w:hAnsi="Palatino Linotype" w:eastAsia="Palatino Linotype" w:cs="Palatino Linotype"/>
          <w:sz w:val="24"/>
          <w:szCs w:val="24"/>
        </w:rPr>
        <w:t>chirp</w:t>
      </w:r>
      <w:r w:rsidRPr="474386DC" w:rsidR="68EE0877">
        <w:rPr>
          <w:rFonts w:ascii="Palatino Linotype" w:hAnsi="Palatino Linotype" w:eastAsia="Palatino Linotype" w:cs="Palatino Linotype"/>
          <w:sz w:val="24"/>
          <w:szCs w:val="24"/>
        </w:rPr>
        <w:t>s</w:t>
      </w:r>
      <w:r w:rsidRPr="474386DC" w:rsidR="67C69151">
        <w:rPr>
          <w:rFonts w:ascii="Palatino Linotype" w:hAnsi="Palatino Linotype" w:eastAsia="Palatino Linotype" w:cs="Palatino Linotype"/>
          <w:sz w:val="24"/>
          <w:szCs w:val="24"/>
        </w:rPr>
        <w:t xml:space="preserve"> from an ultrasonic beacon</w:t>
      </w:r>
      <w:r w:rsidRPr="474386DC" w:rsidR="5F4C3A4B">
        <w:rPr>
          <w:rFonts w:ascii="Palatino Linotype" w:hAnsi="Palatino Linotype" w:eastAsia="Palatino Linotype" w:cs="Palatino Linotype"/>
          <w:sz w:val="24"/>
          <w:szCs w:val="24"/>
        </w:rPr>
        <w:t>, which is known to chirp one time every two seconds during the competition scenario.</w:t>
      </w:r>
    </w:p>
    <w:p w:rsidRPr="001524F3" w:rsidR="00F44D07" w:rsidP="43A02561" w:rsidRDefault="5738D235" w14:paraId="2D73BA6D" w14:textId="383B6A40">
      <w:pPr>
        <w:pStyle w:val="Heading3"/>
        <w:spacing w:line="259" w:lineRule="auto"/>
        <w:rPr>
          <w:rFonts w:ascii="Palatino Linotype" w:hAnsi="Palatino Linotype" w:eastAsia="Palatino Linotype" w:cs="Palatino Linotype"/>
        </w:rPr>
      </w:pPr>
      <w:bookmarkStart w:name="_Toc982364782" w:id="1625075120"/>
      <w:bookmarkStart w:name="_Toc490953250" w:id="246246121"/>
      <w:bookmarkStart w:name="_Toc1032041191" w:id="514298006"/>
      <w:bookmarkStart w:name="_Toc375620255" w:id="82411455"/>
      <w:bookmarkStart w:name="_Toc1598861036" w:id="1625890441"/>
      <w:bookmarkStart w:name="_Toc200762315" w:id="625773877"/>
      <w:bookmarkStart w:name="_Toc691209577" w:id="97800234"/>
      <w:bookmarkStart w:name="_Toc232559817" w:id="1394502688"/>
      <w:bookmarkStart w:name="_Toc812941691" w:id="2075598009"/>
      <w:bookmarkStart w:name="_Toc68044016" w:id="1403714931"/>
      <w:bookmarkStart w:name="_Toc787897407" w:id="1479674480"/>
      <w:bookmarkStart w:name="_Toc88330239" w:id="272260191"/>
      <w:r w:rsidRPr="474386DC" w:rsidR="5738D235">
        <w:rPr>
          <w:rFonts w:ascii="Palatino Linotype" w:hAnsi="Palatino Linotype" w:eastAsia="Palatino Linotype" w:cs="Palatino Linotype"/>
        </w:rPr>
        <w:t>Req 1.1</w:t>
      </w:r>
      <w:bookmarkEnd w:id="82411455"/>
      <w:bookmarkEnd w:id="1625890441"/>
      <w:bookmarkEnd w:id="625773877"/>
      <w:bookmarkEnd w:id="97800234"/>
      <w:bookmarkEnd w:id="1394502688"/>
      <w:bookmarkEnd w:id="2075598009"/>
      <w:bookmarkEnd w:id="1403714931"/>
      <w:bookmarkEnd w:id="1479674480"/>
      <w:bookmarkEnd w:id="272260191"/>
      <w:r w:rsidRPr="474386DC" w:rsidR="34D0F08C">
        <w:rPr>
          <w:rFonts w:ascii="Palatino Linotype" w:hAnsi="Palatino Linotype" w:eastAsia="Palatino Linotype" w:cs="Palatino Linotype"/>
        </w:rPr>
        <w:t xml:space="preserve"> </w:t>
      </w:r>
      <w:bookmarkEnd w:id="1625075120"/>
      <w:bookmarkEnd w:id="246246121"/>
      <w:bookmarkEnd w:id="514298006"/>
    </w:p>
    <w:p w:rsidRPr="001524F3" w:rsidR="00F44D07" w:rsidP="43A02561" w:rsidRDefault="00F44D07" w14:paraId="0D15C8F3" w14:textId="62DED34E"/>
    <w:p w:rsidRPr="001524F3" w:rsidR="00F44D07" w:rsidP="7C92B487" w:rsidRDefault="646CC13F" w14:paraId="69260C47" w14:textId="3BB363DB">
      <w:pPr>
        <w:ind w:firstLine="720"/>
        <w:rPr>
          <w:rFonts w:ascii="Palatino Linotype" w:hAnsi="Palatino Linotype" w:eastAsia="Palatino Linotype" w:cs="Palatino Linotype"/>
          <w:sz w:val="24"/>
          <w:szCs w:val="24"/>
        </w:rPr>
      </w:pPr>
      <w:r w:rsidRPr="474386DC" w:rsidR="646CC13F">
        <w:rPr>
          <w:rFonts w:ascii="Palatino Linotype" w:hAnsi="Palatino Linotype" w:eastAsia="Palatino Linotype" w:cs="Palatino Linotype"/>
          <w:sz w:val="24"/>
          <w:szCs w:val="24"/>
        </w:rPr>
        <w:t>Verification of this requirement was made by visual representations of data, i.e.,</w:t>
      </w:r>
      <w:r w:rsidRPr="474386DC" w:rsidR="39441372">
        <w:rPr>
          <w:rFonts w:ascii="Palatino Linotype" w:hAnsi="Palatino Linotype" w:eastAsia="Palatino Linotype" w:cs="Palatino Linotype"/>
          <w:sz w:val="24"/>
          <w:szCs w:val="24"/>
        </w:rPr>
        <w:t xml:space="preserve"> plots of a 2.5-second-long hydrophone recording of an ultrasonic beacon in the time</w:t>
      </w:r>
      <w:r w:rsidRPr="474386DC" w:rsidR="67C7CB0D">
        <w:rPr>
          <w:rFonts w:ascii="Palatino Linotype" w:hAnsi="Palatino Linotype" w:eastAsia="Palatino Linotype" w:cs="Palatino Linotype"/>
          <w:sz w:val="24"/>
          <w:szCs w:val="24"/>
        </w:rPr>
        <w:t xml:space="preserve"> and frequency domains. Each testing event verified this requirement, as an amplitude spike could be clearly seen </w:t>
      </w:r>
      <w:r w:rsidRPr="474386DC" w:rsidR="3B219857">
        <w:rPr>
          <w:rFonts w:ascii="Palatino Linotype" w:hAnsi="Palatino Linotype" w:eastAsia="Palatino Linotype" w:cs="Palatino Linotype"/>
          <w:sz w:val="24"/>
          <w:szCs w:val="24"/>
        </w:rPr>
        <w:t>in the time domain plot</w:t>
      </w:r>
      <w:r w:rsidRPr="474386DC" w:rsidR="1FEBA3BB">
        <w:rPr>
          <w:rFonts w:ascii="Palatino Linotype" w:hAnsi="Palatino Linotype" w:eastAsia="Palatino Linotype" w:cs="Palatino Linotype"/>
          <w:sz w:val="24"/>
          <w:szCs w:val="24"/>
        </w:rPr>
        <w:t>.</w:t>
      </w:r>
      <w:r w:rsidRPr="474386DC" w:rsidR="3B219857">
        <w:rPr>
          <w:rFonts w:ascii="Palatino Linotype" w:hAnsi="Palatino Linotype" w:eastAsia="Palatino Linotype" w:cs="Palatino Linotype"/>
          <w:sz w:val="24"/>
          <w:szCs w:val="24"/>
        </w:rPr>
        <w:t xml:space="preserve"> </w:t>
      </w:r>
      <w:r w:rsidRPr="474386DC" w:rsidR="194FD118">
        <w:rPr>
          <w:rFonts w:ascii="Palatino Linotype" w:hAnsi="Palatino Linotype" w:eastAsia="Palatino Linotype" w:cs="Palatino Linotype"/>
          <w:sz w:val="24"/>
          <w:szCs w:val="24"/>
        </w:rPr>
        <w:t>A</w:t>
      </w:r>
      <w:r w:rsidRPr="474386DC" w:rsidR="3B26CBD1">
        <w:rPr>
          <w:rFonts w:ascii="Palatino Linotype" w:hAnsi="Palatino Linotype" w:eastAsia="Palatino Linotype" w:cs="Palatino Linotype"/>
          <w:sz w:val="24"/>
          <w:szCs w:val="24"/>
        </w:rPr>
        <w:t xml:space="preserve"> corresponding amplitude spike </w:t>
      </w:r>
      <w:r w:rsidRPr="474386DC" w:rsidR="76121B44">
        <w:rPr>
          <w:rFonts w:ascii="Palatino Linotype" w:hAnsi="Palatino Linotype" w:eastAsia="Palatino Linotype" w:cs="Palatino Linotype"/>
          <w:sz w:val="24"/>
          <w:szCs w:val="24"/>
        </w:rPr>
        <w:t xml:space="preserve">was registered </w:t>
      </w:r>
      <w:r w:rsidRPr="474386DC" w:rsidR="3B26CBD1">
        <w:rPr>
          <w:rFonts w:ascii="Palatino Linotype" w:hAnsi="Palatino Linotype" w:eastAsia="Palatino Linotype" w:cs="Palatino Linotype"/>
          <w:sz w:val="24"/>
          <w:szCs w:val="24"/>
        </w:rPr>
        <w:t>in the frequency domain</w:t>
      </w:r>
      <w:r w:rsidRPr="474386DC" w:rsidR="268C5366">
        <w:rPr>
          <w:rFonts w:ascii="Palatino Linotype" w:hAnsi="Palatino Linotype" w:eastAsia="Palatino Linotype" w:cs="Palatino Linotype"/>
          <w:sz w:val="24"/>
          <w:szCs w:val="24"/>
        </w:rPr>
        <w:t xml:space="preserve"> plot both </w:t>
      </w:r>
      <w:r w:rsidRPr="474386DC" w:rsidR="3B26CBD1">
        <w:rPr>
          <w:rFonts w:ascii="Palatino Linotype" w:hAnsi="Palatino Linotype" w:eastAsia="Palatino Linotype" w:cs="Palatino Linotype"/>
          <w:sz w:val="24"/>
          <w:szCs w:val="24"/>
        </w:rPr>
        <w:t>before and after filtering, at the frequency for which the beacon is known to be configured.</w:t>
      </w:r>
      <w:r w:rsidRPr="474386DC" w:rsidR="50368F39">
        <w:rPr>
          <w:rFonts w:ascii="Palatino Linotype" w:hAnsi="Palatino Linotype" w:eastAsia="Palatino Linotype" w:cs="Palatino Linotype"/>
          <w:sz w:val="24"/>
          <w:szCs w:val="24"/>
        </w:rPr>
        <w:t xml:space="preserve"> </w:t>
      </w:r>
      <w:r w:rsidRPr="474386DC" w:rsidR="53355039">
        <w:rPr>
          <w:rFonts w:ascii="Palatino Linotype" w:hAnsi="Palatino Linotype" w:eastAsia="Palatino Linotype" w:cs="Palatino Linotype"/>
          <w:sz w:val="24"/>
          <w:szCs w:val="24"/>
        </w:rPr>
        <w:t>F</w:t>
      </w:r>
      <w:r w:rsidRPr="474386DC" w:rsidR="50368F39">
        <w:rPr>
          <w:rFonts w:ascii="Palatino Linotype" w:hAnsi="Palatino Linotype" w:eastAsia="Palatino Linotype" w:cs="Palatino Linotype"/>
          <w:sz w:val="24"/>
          <w:szCs w:val="24"/>
        </w:rPr>
        <w:t xml:space="preserve">igure </w:t>
      </w:r>
      <w:r w:rsidRPr="474386DC" w:rsidR="71A9A9C7">
        <w:rPr>
          <w:rFonts w:ascii="Palatino Linotype" w:hAnsi="Palatino Linotype" w:eastAsia="Palatino Linotype" w:cs="Palatino Linotype"/>
          <w:sz w:val="24"/>
          <w:szCs w:val="24"/>
        </w:rPr>
        <w:t>50</w:t>
      </w:r>
      <w:r w:rsidRPr="474386DC" w:rsidR="50368F39">
        <w:rPr>
          <w:rFonts w:ascii="Palatino Linotype" w:hAnsi="Palatino Linotype" w:eastAsia="Palatino Linotype" w:cs="Palatino Linotype"/>
          <w:sz w:val="24"/>
          <w:szCs w:val="24"/>
        </w:rPr>
        <w:t xml:space="preserve"> below clearly shows the 35 kHz beacon amplitude spike registered in the </w:t>
      </w:r>
      <w:r w:rsidRPr="474386DC" w:rsidR="4BE963B5">
        <w:rPr>
          <w:rFonts w:ascii="Palatino Linotype" w:hAnsi="Palatino Linotype" w:eastAsia="Palatino Linotype" w:cs="Palatino Linotype"/>
          <w:sz w:val="24"/>
          <w:szCs w:val="24"/>
        </w:rPr>
        <w:t>frequency domain, and the correlating spike in the time domain.</w:t>
      </w:r>
    </w:p>
    <w:p w:rsidR="474386DC" w:rsidP="474386DC" w:rsidRDefault="474386DC" w14:paraId="1F41E5FD" w14:textId="3BB363DB">
      <w:pPr>
        <w:pStyle w:val="Normal"/>
        <w:ind w:firstLine="720"/>
        <w:rPr>
          <w:rFonts w:ascii="Palatino Linotype" w:hAnsi="Palatino Linotype" w:eastAsia="Palatino Linotype" w:cs="Palatino Linotype"/>
          <w:sz w:val="24"/>
          <w:szCs w:val="24"/>
        </w:rPr>
      </w:pPr>
    </w:p>
    <w:p w:rsidRPr="001524F3" w:rsidR="00F44D07" w:rsidP="43A02561" w:rsidRDefault="7564E433" w14:paraId="7524E9B9" w14:textId="4192DD26">
      <w:pPr>
        <w:overflowPunct/>
        <w:autoSpaceDE/>
        <w:autoSpaceDN/>
        <w:adjustRightInd/>
        <w:jc w:val="center"/>
        <w:textAlignment w:val="auto"/>
        <w:rPr>
          <w:rFonts w:ascii="Palatino Linotype" w:hAnsi="Palatino Linotype" w:eastAsia="Palatino Linotype" w:cs="Palatino Linotype"/>
          <w:sz w:val="24"/>
          <w:szCs w:val="24"/>
        </w:rPr>
      </w:pPr>
      <w:r w:rsidR="7564E433">
        <w:drawing>
          <wp:inline wp14:editId="6EDC5CEE" wp14:anchorId="1BF2E3CF">
            <wp:extent cx="6000750" cy="3350418"/>
            <wp:effectExtent l="0" t="0" r="0" b="0"/>
            <wp:docPr id="642874357" name="Picture 642874357" title=""/>
            <wp:cNvGraphicFramePr>
              <a:graphicFrameLocks noChangeAspect="1"/>
            </wp:cNvGraphicFramePr>
            <a:graphic>
              <a:graphicData uri="http://schemas.openxmlformats.org/drawingml/2006/picture">
                <pic:pic>
                  <pic:nvPicPr>
                    <pic:cNvPr id="0" name="Picture 642874357"/>
                    <pic:cNvPicPr/>
                  </pic:nvPicPr>
                  <pic:blipFill>
                    <a:blip r:embed="R01d3df260c97472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00750" cy="3350418"/>
                    </a:xfrm>
                    <a:prstGeom prst="rect">
                      <a:avLst/>
                    </a:prstGeom>
                  </pic:spPr>
                </pic:pic>
              </a:graphicData>
            </a:graphic>
          </wp:inline>
        </w:drawing>
      </w:r>
      <w:r w:rsidRPr="474386DC" w:rsidR="22D9FB2B">
        <w:rPr>
          <w:rFonts w:ascii="Palatino Linotype" w:hAnsi="Palatino Linotype" w:eastAsia="Palatino Linotype" w:cs="Palatino Linotype"/>
          <w:sz w:val="24"/>
          <w:szCs w:val="24"/>
        </w:rPr>
        <w:t>Figur</w:t>
      </w:r>
      <w:r w:rsidRPr="474386DC" w:rsidR="539E4AD2">
        <w:rPr>
          <w:rFonts w:ascii="Palatino Linotype" w:hAnsi="Palatino Linotype" w:eastAsia="Palatino Linotype" w:cs="Palatino Linotype"/>
          <w:sz w:val="24"/>
          <w:szCs w:val="24"/>
        </w:rPr>
        <w:t xml:space="preserve">e </w:t>
      </w:r>
      <w:r w:rsidRPr="474386DC" w:rsidR="19407C9F">
        <w:rPr>
          <w:rFonts w:ascii="Palatino Linotype" w:hAnsi="Palatino Linotype" w:eastAsia="Palatino Linotype" w:cs="Palatino Linotype"/>
          <w:sz w:val="24"/>
          <w:szCs w:val="24"/>
        </w:rPr>
        <w:t>50</w:t>
      </w:r>
      <w:r w:rsidRPr="474386DC" w:rsidR="7D0FBEF1">
        <w:rPr>
          <w:rFonts w:ascii="Palatino Linotype" w:hAnsi="Palatino Linotype" w:eastAsia="Palatino Linotype" w:cs="Palatino Linotype"/>
          <w:sz w:val="24"/>
          <w:szCs w:val="24"/>
        </w:rPr>
        <w:t xml:space="preserve">: </w:t>
      </w:r>
      <w:r w:rsidRPr="474386DC" w:rsidR="22D9FB2B">
        <w:rPr>
          <w:rFonts w:ascii="Palatino Linotype" w:hAnsi="Palatino Linotype" w:eastAsia="Palatino Linotype" w:cs="Palatino Linotype"/>
          <w:sz w:val="24"/>
          <w:szCs w:val="24"/>
        </w:rPr>
        <w:t>35 kHz detection, time &amp; frequency domains [</w:t>
      </w:r>
      <w:r w:rsidRPr="474386DC" w:rsidR="7F52AF9E">
        <w:rPr>
          <w:rFonts w:ascii="Palatino Linotype" w:hAnsi="Palatino Linotype" w:eastAsia="Palatino Linotype" w:cs="Palatino Linotype"/>
          <w:sz w:val="24"/>
          <w:szCs w:val="24"/>
        </w:rPr>
        <w:t>50</w:t>
      </w:r>
      <w:r w:rsidRPr="474386DC" w:rsidR="21AE4DDD">
        <w:rPr>
          <w:rFonts w:ascii="Palatino Linotype" w:hAnsi="Palatino Linotype" w:eastAsia="Palatino Linotype" w:cs="Palatino Linotype"/>
          <w:sz w:val="24"/>
          <w:szCs w:val="24"/>
        </w:rPr>
        <w:t>]</w:t>
      </w:r>
    </w:p>
    <w:p w:rsidRPr="001524F3" w:rsidR="00F44D07" w:rsidP="43A02561" w:rsidRDefault="00F44D07" w14:paraId="1F2903E7" w14:textId="607E49EF"/>
    <w:p w:rsidRPr="001524F3" w:rsidR="00F44D07" w:rsidP="43A02561" w:rsidRDefault="5738D235" w14:paraId="4FB483A7" w14:textId="04EDFAB9">
      <w:pPr>
        <w:pStyle w:val="Heading3"/>
        <w:spacing w:line="259" w:lineRule="auto"/>
        <w:rPr>
          <w:rFonts w:ascii="Palatino Linotype" w:hAnsi="Palatino Linotype" w:eastAsia="Palatino Linotype" w:cs="Palatino Linotype"/>
        </w:rPr>
      </w:pPr>
      <w:bookmarkStart w:name="_Toc2059176513" w:id="201949997"/>
      <w:bookmarkStart w:name="_Toc567670885" w:id="175867722"/>
      <w:bookmarkStart w:name="_Toc320809569" w:id="211699459"/>
      <w:bookmarkStart w:name="_Toc1351319428" w:id="1405986831"/>
      <w:bookmarkStart w:name="_Toc1131604474" w:id="408672632"/>
      <w:bookmarkStart w:name="_Toc1394176251" w:id="1530182747"/>
      <w:bookmarkStart w:name="_Toc1994507956" w:id="859955585"/>
      <w:bookmarkStart w:name="_Toc975507914" w:id="1592297071"/>
      <w:bookmarkStart w:name="_Toc281394614" w:id="1926096691"/>
      <w:bookmarkStart w:name="_Toc120346274" w:id="870998223"/>
      <w:bookmarkStart w:name="_Toc1842202678" w:id="1113399535"/>
      <w:bookmarkStart w:name="_Toc1730698980" w:id="846423947"/>
      <w:r w:rsidRPr="474386DC" w:rsidR="5738D235">
        <w:rPr>
          <w:rFonts w:ascii="Palatino Linotype" w:hAnsi="Palatino Linotype" w:eastAsia="Palatino Linotype" w:cs="Palatino Linotype"/>
        </w:rPr>
        <w:t>Req 1.2</w:t>
      </w:r>
      <w:bookmarkEnd w:id="1405986831"/>
      <w:bookmarkEnd w:id="408672632"/>
      <w:bookmarkEnd w:id="1530182747"/>
      <w:bookmarkEnd w:id="859955585"/>
      <w:bookmarkEnd w:id="1592297071"/>
      <w:bookmarkEnd w:id="1926096691"/>
      <w:bookmarkEnd w:id="870998223"/>
      <w:bookmarkEnd w:id="1113399535"/>
      <w:bookmarkEnd w:id="846423947"/>
      <w:r w:rsidRPr="474386DC" w:rsidR="7A696B11">
        <w:rPr>
          <w:rFonts w:ascii="Palatino Linotype" w:hAnsi="Palatino Linotype" w:eastAsia="Palatino Linotype" w:cs="Palatino Linotype"/>
        </w:rPr>
        <w:t xml:space="preserve"> </w:t>
      </w:r>
      <w:bookmarkEnd w:id="201949997"/>
      <w:bookmarkEnd w:id="175867722"/>
      <w:bookmarkEnd w:id="211699459"/>
    </w:p>
    <w:p w:rsidRPr="001524F3" w:rsidR="00F44D07" w:rsidP="43A02561" w:rsidRDefault="00F44D07" w14:paraId="0BA5EC52" w14:textId="19025F24"/>
    <w:p w:rsidRPr="001524F3" w:rsidR="00F44D07" w:rsidP="7C92B487" w:rsidRDefault="64A5085E" w14:paraId="32383DF0" w14:textId="1EB1AD55">
      <w:pPr>
        <w:ind w:firstLine="720"/>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t>Two ultrasonic beacons</w:t>
      </w:r>
      <w:r w:rsidRPr="7C92B487" w:rsidR="3C05F33C">
        <w:rPr>
          <w:rFonts w:ascii="Palatino Linotype" w:hAnsi="Palatino Linotype" w:eastAsia="Palatino Linotype" w:cs="Palatino Linotype"/>
          <w:sz w:val="24"/>
          <w:szCs w:val="24"/>
        </w:rPr>
        <w:t>, one configured for 35 kHz and the other configured for 51 kHz,</w:t>
      </w:r>
      <w:r w:rsidRPr="7C92B487" w:rsidR="6A7EE930">
        <w:rPr>
          <w:rFonts w:ascii="Palatino Linotype" w:hAnsi="Palatino Linotype" w:eastAsia="Palatino Linotype" w:cs="Palatino Linotype"/>
          <w:sz w:val="24"/>
          <w:szCs w:val="24"/>
        </w:rPr>
        <w:t xml:space="preserve"> were used for the verification of this requirement. </w:t>
      </w:r>
      <w:r w:rsidRPr="7C92B487" w:rsidR="20772A3B">
        <w:rPr>
          <w:rFonts w:ascii="Palatino Linotype" w:hAnsi="Palatino Linotype" w:eastAsia="Palatino Linotype" w:cs="Palatino Linotype"/>
          <w:sz w:val="24"/>
          <w:szCs w:val="24"/>
        </w:rPr>
        <w:t xml:space="preserve">Time domain plots for this test registered one amplitude spike for the 35 kHz beacon, and four smaller amplitude spikes from the 51 kHz beacon. It should be noted here that a </w:t>
      </w:r>
      <w:r w:rsidRPr="7C92B487" w:rsidR="2A19B3E1">
        <w:rPr>
          <w:rFonts w:ascii="Palatino Linotype" w:hAnsi="Palatino Linotype" w:eastAsia="Palatino Linotype" w:cs="Palatino Linotype"/>
          <w:sz w:val="24"/>
          <w:szCs w:val="24"/>
        </w:rPr>
        <w:t>2</w:t>
      </w:r>
      <w:r w:rsidRPr="7C92B487" w:rsidR="2A19B3E1">
        <w:rPr>
          <w:rFonts w:ascii="Palatino Linotype" w:hAnsi="Palatino Linotype" w:eastAsia="Palatino Linotype" w:cs="Palatino Linotype"/>
          <w:sz w:val="24"/>
          <w:szCs w:val="24"/>
          <w:vertAlign w:val="superscript"/>
        </w:rPr>
        <w:t>nd</w:t>
      </w:r>
      <w:r w:rsidRPr="7C92B487" w:rsidR="2A19B3E1">
        <w:rPr>
          <w:rFonts w:ascii="Palatino Linotype" w:hAnsi="Palatino Linotype" w:eastAsia="Palatino Linotype" w:cs="Palatino Linotype"/>
          <w:sz w:val="24"/>
          <w:szCs w:val="24"/>
        </w:rPr>
        <w:t xml:space="preserve"> </w:t>
      </w:r>
      <w:r w:rsidRPr="7C92B487" w:rsidR="20772A3B">
        <w:rPr>
          <w:rFonts w:ascii="Palatino Linotype" w:hAnsi="Palatino Linotype" w:eastAsia="Palatino Linotype" w:cs="Palatino Linotype"/>
          <w:sz w:val="24"/>
          <w:szCs w:val="24"/>
        </w:rPr>
        <w:t>competition beacon</w:t>
      </w:r>
      <w:r w:rsidRPr="7C92B487" w:rsidR="72A03C8F">
        <w:rPr>
          <w:rFonts w:ascii="Palatino Linotype" w:hAnsi="Palatino Linotype" w:eastAsia="Palatino Linotype" w:cs="Palatino Linotype"/>
          <w:sz w:val="24"/>
          <w:szCs w:val="24"/>
        </w:rPr>
        <w:t xml:space="preserve"> for use in testing</w:t>
      </w:r>
      <w:r w:rsidRPr="7C92B487" w:rsidR="20772A3B">
        <w:rPr>
          <w:rFonts w:ascii="Palatino Linotype" w:hAnsi="Palatino Linotype" w:eastAsia="Palatino Linotype" w:cs="Palatino Linotype"/>
          <w:sz w:val="24"/>
          <w:szCs w:val="24"/>
        </w:rPr>
        <w:t xml:space="preserve"> was prohibitively expensive </w:t>
      </w:r>
      <w:r w:rsidRPr="7C92B487" w:rsidR="44DCC011">
        <w:rPr>
          <w:rFonts w:ascii="Palatino Linotype" w:hAnsi="Palatino Linotype" w:eastAsia="Palatino Linotype" w:cs="Palatino Linotype"/>
          <w:sz w:val="24"/>
          <w:szCs w:val="24"/>
        </w:rPr>
        <w:t>given the project budget, so a cheaper alternative was acquired. The alternative beacon was found to reliably chirp four times in two se</w:t>
      </w:r>
      <w:r w:rsidRPr="7C92B487" w:rsidR="51A3E497">
        <w:rPr>
          <w:rFonts w:ascii="Palatino Linotype" w:hAnsi="Palatino Linotype" w:eastAsia="Palatino Linotype" w:cs="Palatino Linotype"/>
          <w:sz w:val="24"/>
          <w:szCs w:val="24"/>
        </w:rPr>
        <w:t>conds, and its frequency</w:t>
      </w:r>
      <w:r w:rsidRPr="7C92B487" w:rsidR="74424739">
        <w:rPr>
          <w:rFonts w:ascii="Palatino Linotype" w:hAnsi="Palatino Linotype" w:eastAsia="Palatino Linotype" w:cs="Palatino Linotype"/>
          <w:sz w:val="24"/>
          <w:szCs w:val="24"/>
        </w:rPr>
        <w:t xml:space="preserve"> domain</w:t>
      </w:r>
      <w:r w:rsidRPr="7C92B487" w:rsidR="51A3E497">
        <w:rPr>
          <w:rFonts w:ascii="Palatino Linotype" w:hAnsi="Palatino Linotype" w:eastAsia="Palatino Linotype" w:cs="Palatino Linotype"/>
          <w:sz w:val="24"/>
          <w:szCs w:val="24"/>
        </w:rPr>
        <w:t xml:space="preserve"> amplitude spike was found to </w:t>
      </w:r>
      <w:r w:rsidRPr="7C92B487" w:rsidR="16979EE7">
        <w:rPr>
          <w:rFonts w:ascii="Palatino Linotype" w:hAnsi="Palatino Linotype" w:eastAsia="Palatino Linotype" w:cs="Palatino Linotype"/>
          <w:sz w:val="24"/>
          <w:szCs w:val="24"/>
        </w:rPr>
        <w:t>occupy the five to six</w:t>
      </w:r>
      <w:r w:rsidRPr="7C92B487" w:rsidR="5E761BD6">
        <w:rPr>
          <w:rFonts w:ascii="Palatino Linotype" w:hAnsi="Palatino Linotype" w:eastAsia="Palatino Linotype" w:cs="Palatino Linotype"/>
          <w:sz w:val="24"/>
          <w:szCs w:val="24"/>
        </w:rPr>
        <w:t xml:space="preserve"> </w:t>
      </w:r>
      <w:r w:rsidRPr="7C92B487" w:rsidR="3FE0F200">
        <w:rPr>
          <w:rFonts w:ascii="Palatino Linotype" w:hAnsi="Palatino Linotype" w:eastAsia="Palatino Linotype" w:cs="Palatino Linotype"/>
          <w:sz w:val="24"/>
          <w:szCs w:val="24"/>
        </w:rPr>
        <w:t>integer</w:t>
      </w:r>
      <w:r w:rsidRPr="7C92B487" w:rsidR="5E761BD6">
        <w:rPr>
          <w:rFonts w:ascii="Palatino Linotype" w:hAnsi="Palatino Linotype" w:eastAsia="Palatino Linotype" w:cs="Palatino Linotype"/>
          <w:sz w:val="24"/>
          <w:szCs w:val="24"/>
        </w:rPr>
        <w:t xml:space="preserve"> ultrasonic frequencies surrounding the</w:t>
      </w:r>
      <w:r w:rsidRPr="7C92B487" w:rsidR="51A3E497">
        <w:rPr>
          <w:rFonts w:ascii="Palatino Linotype" w:hAnsi="Palatino Linotype" w:eastAsia="Palatino Linotype" w:cs="Palatino Linotype"/>
          <w:sz w:val="24"/>
          <w:szCs w:val="24"/>
        </w:rPr>
        <w:t xml:space="preserve"> frequency </w:t>
      </w:r>
      <w:r w:rsidRPr="7C92B487" w:rsidR="79C42A9E">
        <w:rPr>
          <w:rFonts w:ascii="Palatino Linotype" w:hAnsi="Palatino Linotype" w:eastAsia="Palatino Linotype" w:cs="Palatino Linotype"/>
          <w:sz w:val="24"/>
          <w:szCs w:val="24"/>
        </w:rPr>
        <w:t>for which it was configured</w:t>
      </w:r>
      <w:r w:rsidRPr="7C92B487" w:rsidR="2F992D80">
        <w:rPr>
          <w:rFonts w:ascii="Palatino Linotype" w:hAnsi="Palatino Linotype" w:eastAsia="Palatino Linotype" w:cs="Palatino Linotype"/>
          <w:sz w:val="24"/>
          <w:szCs w:val="24"/>
        </w:rPr>
        <w:t>.</w:t>
      </w:r>
    </w:p>
    <w:p w:rsidR="7C92B487" w:rsidP="7C92B487" w:rsidRDefault="7C92B487" w14:paraId="657A31C5" w14:textId="6E840C8A">
      <w:pPr>
        <w:ind w:firstLine="720"/>
        <w:rPr>
          <w:rFonts w:ascii="Palatino Linotype" w:hAnsi="Palatino Linotype" w:eastAsia="Palatino Linotype" w:cs="Palatino Linotype"/>
          <w:sz w:val="24"/>
          <w:szCs w:val="24"/>
        </w:rPr>
      </w:pPr>
    </w:p>
    <w:p w:rsidRPr="001524F3" w:rsidR="00F44D07" w:rsidP="7C92B487" w:rsidRDefault="2F992D80" w14:paraId="1BAB5812" w14:textId="64B0C982">
      <w:pPr>
        <w:ind w:firstLine="720"/>
        <w:rPr>
          <w:rFonts w:ascii="Palatino Linotype" w:hAnsi="Palatino Linotype" w:eastAsia="Palatino Linotype" w:cs="Palatino Linotype"/>
          <w:sz w:val="24"/>
          <w:szCs w:val="24"/>
        </w:rPr>
      </w:pPr>
      <w:r w:rsidRPr="474386DC" w:rsidR="2F992D80">
        <w:rPr>
          <w:rFonts w:ascii="Palatino Linotype" w:hAnsi="Palatino Linotype" w:eastAsia="Palatino Linotype" w:cs="Palatino Linotype"/>
          <w:sz w:val="24"/>
          <w:szCs w:val="24"/>
        </w:rPr>
        <w:t>The data shown below in figures</w:t>
      </w:r>
      <w:r w:rsidRPr="474386DC" w:rsidR="75CA53C7">
        <w:rPr>
          <w:rFonts w:ascii="Palatino Linotype" w:hAnsi="Palatino Linotype" w:eastAsia="Palatino Linotype" w:cs="Palatino Linotype"/>
          <w:sz w:val="24"/>
          <w:szCs w:val="24"/>
        </w:rPr>
        <w:t xml:space="preserve"> </w:t>
      </w:r>
      <w:r w:rsidRPr="474386DC" w:rsidR="4B81780C">
        <w:rPr>
          <w:rFonts w:ascii="Palatino Linotype" w:hAnsi="Palatino Linotype" w:eastAsia="Palatino Linotype" w:cs="Palatino Linotype"/>
          <w:sz w:val="24"/>
          <w:szCs w:val="24"/>
        </w:rPr>
        <w:t>51</w:t>
      </w:r>
      <w:r w:rsidRPr="474386DC" w:rsidR="075092FB">
        <w:rPr>
          <w:rFonts w:ascii="Palatino Linotype" w:hAnsi="Palatino Linotype" w:eastAsia="Palatino Linotype" w:cs="Palatino Linotype"/>
          <w:sz w:val="24"/>
          <w:szCs w:val="24"/>
        </w:rPr>
        <w:t xml:space="preserve"> through </w:t>
      </w:r>
      <w:r w:rsidRPr="474386DC" w:rsidR="3696D6C5">
        <w:rPr>
          <w:rFonts w:ascii="Palatino Linotype" w:hAnsi="Palatino Linotype" w:eastAsia="Palatino Linotype" w:cs="Palatino Linotype"/>
          <w:sz w:val="24"/>
          <w:szCs w:val="24"/>
        </w:rPr>
        <w:t>53</w:t>
      </w:r>
      <w:r w:rsidRPr="474386DC" w:rsidR="2F992D80">
        <w:rPr>
          <w:rFonts w:ascii="Palatino Linotype" w:hAnsi="Palatino Linotype" w:eastAsia="Palatino Linotype" w:cs="Palatino Linotype"/>
          <w:sz w:val="24"/>
          <w:szCs w:val="24"/>
        </w:rPr>
        <w:t xml:space="preserve"> </w:t>
      </w:r>
      <w:r w:rsidRPr="474386DC" w:rsidR="2F992D80">
        <w:rPr>
          <w:rFonts w:ascii="Palatino Linotype" w:hAnsi="Palatino Linotype" w:eastAsia="Palatino Linotype" w:cs="Palatino Linotype"/>
          <w:sz w:val="24"/>
          <w:szCs w:val="24"/>
        </w:rPr>
        <w:t>illustrates that the digital filter reliably filtered out not only the data in frequencies occupied by the 2</w:t>
      </w:r>
      <w:r w:rsidRPr="474386DC" w:rsidR="2F992D80">
        <w:rPr>
          <w:rFonts w:ascii="Palatino Linotype" w:hAnsi="Palatino Linotype" w:eastAsia="Palatino Linotype" w:cs="Palatino Linotype"/>
          <w:sz w:val="24"/>
          <w:szCs w:val="24"/>
          <w:vertAlign w:val="superscript"/>
        </w:rPr>
        <w:t>nd</w:t>
      </w:r>
      <w:r w:rsidRPr="474386DC" w:rsidR="2F992D80">
        <w:rPr>
          <w:rFonts w:ascii="Palatino Linotype" w:hAnsi="Palatino Linotype" w:eastAsia="Palatino Linotype" w:cs="Palatino Linotype"/>
          <w:sz w:val="24"/>
          <w:szCs w:val="24"/>
        </w:rPr>
        <w:t xml:space="preserve"> beacon used in te</w:t>
      </w:r>
      <w:r w:rsidRPr="474386DC" w:rsidR="2E1DA27D">
        <w:rPr>
          <w:rFonts w:ascii="Palatino Linotype" w:hAnsi="Palatino Linotype" w:eastAsia="Palatino Linotype" w:cs="Palatino Linotype"/>
          <w:sz w:val="24"/>
          <w:szCs w:val="24"/>
        </w:rPr>
        <w:t>sting, but all other sources of noise as well.</w:t>
      </w:r>
    </w:p>
    <w:p w:rsidRPr="001524F3" w:rsidR="00F44D07" w:rsidP="43A02561" w:rsidRDefault="00F44D07" w14:paraId="38623EA6" w14:textId="25071CB6">
      <w:pPr>
        <w:rPr>
          <w:rFonts w:ascii="Palatino Linotype" w:hAnsi="Palatino Linotype" w:eastAsia="Palatino Linotype" w:cs="Palatino Linotype"/>
          <w:sz w:val="24"/>
          <w:szCs w:val="24"/>
        </w:rPr>
      </w:pPr>
    </w:p>
    <w:p w:rsidRPr="001524F3" w:rsidR="00F44D07" w:rsidP="43A02561" w:rsidRDefault="51B124DC" w14:paraId="363009D8" w14:textId="1F3E4D00">
      <w:pPr>
        <w:overflowPunct/>
        <w:autoSpaceDE/>
        <w:autoSpaceDN/>
        <w:adjustRightInd/>
        <w:jc w:val="center"/>
        <w:textAlignment w:val="auto"/>
        <w:rPr>
          <w:rFonts w:ascii="Palatino Linotype" w:hAnsi="Palatino Linotype" w:eastAsia="Palatino Linotype" w:cs="Palatino Linotype"/>
          <w:sz w:val="24"/>
          <w:szCs w:val="24"/>
        </w:rPr>
      </w:pPr>
      <w:r>
        <w:rPr>
          <w:noProof/>
        </w:rPr>
        <w:drawing>
          <wp:inline distT="0" distB="0" distL="0" distR="0" wp14:anchorId="069F40EB" wp14:editId="08F25561">
            <wp:extent cx="5924550" cy="3591758"/>
            <wp:effectExtent l="0" t="0" r="0" b="0"/>
            <wp:docPr id="1538679139" name="Picture 1538679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924550" cy="3591758"/>
                    </a:xfrm>
                    <a:prstGeom prst="rect">
                      <a:avLst/>
                    </a:prstGeom>
                  </pic:spPr>
                </pic:pic>
              </a:graphicData>
            </a:graphic>
          </wp:inline>
        </w:drawing>
      </w:r>
      <w:r w:rsidRPr="43A02561">
        <w:rPr>
          <w:rFonts w:ascii="Palatino Linotype" w:hAnsi="Palatino Linotype" w:eastAsia="Palatino Linotype" w:cs="Palatino Linotype"/>
          <w:sz w:val="24"/>
          <w:szCs w:val="24"/>
        </w:rPr>
        <w:t xml:space="preserve">Figure </w:t>
      </w:r>
      <w:r w:rsidRPr="43A02561" w:rsidR="43FE9CDF">
        <w:rPr>
          <w:rFonts w:ascii="Palatino Linotype" w:hAnsi="Palatino Linotype" w:eastAsia="Palatino Linotype" w:cs="Palatino Linotype"/>
          <w:sz w:val="24"/>
          <w:szCs w:val="24"/>
        </w:rPr>
        <w:t>5</w:t>
      </w:r>
      <w:r w:rsidRPr="43A02561" w:rsidR="382B9B41">
        <w:rPr>
          <w:rFonts w:ascii="Palatino Linotype" w:hAnsi="Palatino Linotype" w:eastAsia="Palatino Linotype" w:cs="Palatino Linotype"/>
          <w:sz w:val="24"/>
          <w:szCs w:val="24"/>
        </w:rPr>
        <w:t xml:space="preserve">1: </w:t>
      </w:r>
      <w:r w:rsidRPr="43A02561">
        <w:rPr>
          <w:rFonts w:ascii="Palatino Linotype" w:hAnsi="Palatino Linotype" w:eastAsia="Palatino Linotype" w:cs="Palatino Linotype"/>
          <w:sz w:val="24"/>
          <w:szCs w:val="24"/>
        </w:rPr>
        <w:t>Detection of 35 kHz &amp; 51 kHz beacons, time &amp; frequency domains</w:t>
      </w:r>
      <w:r w:rsidRPr="43A02561" w:rsidR="3187C997">
        <w:rPr>
          <w:rFonts w:ascii="Palatino Linotype" w:hAnsi="Palatino Linotype" w:eastAsia="Palatino Linotype" w:cs="Palatino Linotype"/>
          <w:sz w:val="24"/>
          <w:szCs w:val="24"/>
        </w:rPr>
        <w:t>, pre-filter</w:t>
      </w:r>
      <w:r w:rsidRPr="43A02561">
        <w:rPr>
          <w:rFonts w:ascii="Palatino Linotype" w:hAnsi="Palatino Linotype" w:eastAsia="Palatino Linotype" w:cs="Palatino Linotype"/>
          <w:sz w:val="24"/>
          <w:szCs w:val="24"/>
        </w:rPr>
        <w:t xml:space="preserve"> [</w:t>
      </w:r>
      <w:r w:rsidRPr="43A02561" w:rsidR="0A89D589">
        <w:rPr>
          <w:rFonts w:ascii="Palatino Linotype" w:hAnsi="Palatino Linotype" w:eastAsia="Palatino Linotype" w:cs="Palatino Linotype"/>
          <w:sz w:val="24"/>
          <w:szCs w:val="24"/>
        </w:rPr>
        <w:t>5</w:t>
      </w:r>
      <w:r w:rsidRPr="43A02561" w:rsidR="21871A92">
        <w:rPr>
          <w:rFonts w:ascii="Palatino Linotype" w:hAnsi="Palatino Linotype" w:eastAsia="Palatino Linotype" w:cs="Palatino Linotype"/>
          <w:sz w:val="24"/>
          <w:szCs w:val="24"/>
        </w:rPr>
        <w:t>1</w:t>
      </w:r>
      <w:r w:rsidRPr="43A02561">
        <w:rPr>
          <w:rFonts w:ascii="Palatino Linotype" w:hAnsi="Palatino Linotype" w:eastAsia="Palatino Linotype" w:cs="Palatino Linotype"/>
          <w:sz w:val="24"/>
          <w:szCs w:val="24"/>
        </w:rPr>
        <w:t>]</w:t>
      </w:r>
    </w:p>
    <w:p w:rsidRPr="001524F3" w:rsidR="00F44D07" w:rsidP="43A02561" w:rsidRDefault="00F44D07" w14:paraId="6F3080AA" w14:textId="14EFACFD">
      <w:pPr>
        <w:overflowPunct/>
        <w:autoSpaceDE/>
        <w:autoSpaceDN/>
        <w:adjustRightInd/>
        <w:jc w:val="center"/>
        <w:textAlignment w:val="auto"/>
        <w:rPr>
          <w:rFonts w:ascii="Palatino Linotype" w:hAnsi="Palatino Linotype" w:eastAsia="Palatino Linotype" w:cs="Palatino Linotype"/>
          <w:sz w:val="24"/>
          <w:szCs w:val="24"/>
        </w:rPr>
      </w:pPr>
    </w:p>
    <w:p w:rsidRPr="001524F3" w:rsidR="00F44D07" w:rsidP="7C92B487" w:rsidRDefault="20787A2B" w14:paraId="06D9259C" w14:textId="004266EF">
      <w:pPr>
        <w:overflowPunct/>
        <w:autoSpaceDE/>
        <w:autoSpaceDN/>
        <w:adjustRightInd/>
        <w:ind w:firstLine="720"/>
        <w:textAlignment w:val="auto"/>
        <w:rPr>
          <w:rFonts w:ascii="Palatino Linotype" w:hAnsi="Palatino Linotype" w:eastAsia="Palatino Linotype" w:cs="Palatino Linotype"/>
          <w:sz w:val="24"/>
          <w:szCs w:val="24"/>
        </w:rPr>
      </w:pPr>
      <w:r w:rsidRPr="474386DC" w:rsidR="20787A2B">
        <w:rPr>
          <w:rFonts w:ascii="Palatino Linotype" w:hAnsi="Palatino Linotype" w:eastAsia="Palatino Linotype" w:cs="Palatino Linotype"/>
          <w:sz w:val="24"/>
          <w:szCs w:val="24"/>
        </w:rPr>
        <w:t xml:space="preserve">Figure </w:t>
      </w:r>
      <w:r w:rsidRPr="474386DC" w:rsidR="7844B33D">
        <w:rPr>
          <w:rFonts w:ascii="Palatino Linotype" w:hAnsi="Palatino Linotype" w:eastAsia="Palatino Linotype" w:cs="Palatino Linotype"/>
          <w:sz w:val="24"/>
          <w:szCs w:val="24"/>
        </w:rPr>
        <w:t>51</w:t>
      </w:r>
      <w:r w:rsidRPr="474386DC" w:rsidR="20787A2B">
        <w:rPr>
          <w:rFonts w:ascii="Palatino Linotype" w:hAnsi="Palatino Linotype" w:eastAsia="Palatino Linotype" w:cs="Palatino Linotype"/>
          <w:sz w:val="24"/>
          <w:szCs w:val="24"/>
        </w:rPr>
        <w:t xml:space="preserve"> shows a zoomed in view of the frequency domain plots from each sensor, so that the 35 kHz and 51 kHz beacon amplitude spikes, as well as </w:t>
      </w:r>
      <w:r w:rsidRPr="474386DC" w:rsidR="21642C04">
        <w:rPr>
          <w:rFonts w:ascii="Palatino Linotype" w:hAnsi="Palatino Linotype" w:eastAsia="Palatino Linotype" w:cs="Palatino Linotype"/>
          <w:sz w:val="24"/>
          <w:szCs w:val="24"/>
        </w:rPr>
        <w:t>noise from an unknown source, can be seen more clearly.</w:t>
      </w:r>
    </w:p>
    <w:p w:rsidRPr="001524F3" w:rsidR="00F44D07" w:rsidP="43A02561" w:rsidRDefault="00F44D07" w14:paraId="5A00D46E" w14:textId="7AEA5C0C">
      <w:pPr>
        <w:overflowPunct/>
        <w:autoSpaceDE/>
        <w:autoSpaceDN/>
        <w:adjustRightInd/>
        <w:jc w:val="center"/>
        <w:textAlignment w:val="auto"/>
        <w:rPr>
          <w:rFonts w:ascii="Palatino Linotype" w:hAnsi="Palatino Linotype" w:eastAsia="Palatino Linotype" w:cs="Palatino Linotype"/>
          <w:sz w:val="24"/>
          <w:szCs w:val="24"/>
        </w:rPr>
      </w:pPr>
    </w:p>
    <w:p w:rsidRPr="001524F3" w:rsidR="00F44D07" w:rsidP="43A02561" w:rsidRDefault="2AE29130" w14:paraId="15F3DD68" w14:textId="619AEC0E">
      <w:pPr>
        <w:overflowPunct/>
        <w:autoSpaceDE/>
        <w:autoSpaceDN/>
        <w:adjustRightInd/>
        <w:jc w:val="center"/>
        <w:textAlignment w:val="auto"/>
      </w:pPr>
      <w:r>
        <w:rPr>
          <w:noProof/>
        </w:rPr>
        <w:lastRenderedPageBreak/>
        <w:drawing>
          <wp:inline distT="0" distB="0" distL="0" distR="0" wp14:anchorId="0C104DFE" wp14:editId="4BFA55AD">
            <wp:extent cx="3819525" cy="4572000"/>
            <wp:effectExtent l="0" t="0" r="0" b="0"/>
            <wp:docPr id="1742152239" name="Picture 17421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819525" cy="4572000"/>
                    </a:xfrm>
                    <a:prstGeom prst="rect">
                      <a:avLst/>
                    </a:prstGeom>
                  </pic:spPr>
                </pic:pic>
              </a:graphicData>
            </a:graphic>
          </wp:inline>
        </w:drawing>
      </w:r>
    </w:p>
    <w:p w:rsidRPr="001524F3" w:rsidR="00F44D07" w:rsidP="43A02561" w:rsidRDefault="2AE29130" w14:paraId="7D36113B" w14:textId="2AFFD4C4">
      <w:pPr>
        <w:overflowPunct/>
        <w:autoSpaceDE/>
        <w:autoSpaceDN/>
        <w:adjustRightInd/>
        <w:jc w:val="center"/>
        <w:textAlignment w:val="auto"/>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 xml:space="preserve">Figure </w:t>
      </w:r>
      <w:r w:rsidRPr="43A02561" w:rsidR="1A9CEB30">
        <w:rPr>
          <w:rFonts w:ascii="Palatino Linotype" w:hAnsi="Palatino Linotype" w:eastAsia="Palatino Linotype" w:cs="Palatino Linotype"/>
          <w:sz w:val="24"/>
          <w:szCs w:val="24"/>
        </w:rPr>
        <w:t>5</w:t>
      </w:r>
      <w:r w:rsidRPr="43A02561" w:rsidR="572C6411">
        <w:rPr>
          <w:rFonts w:ascii="Palatino Linotype" w:hAnsi="Palatino Linotype" w:eastAsia="Palatino Linotype" w:cs="Palatino Linotype"/>
          <w:sz w:val="24"/>
          <w:szCs w:val="24"/>
        </w:rPr>
        <w:t>2</w:t>
      </w:r>
      <w:r w:rsidRPr="43A02561">
        <w:rPr>
          <w:rFonts w:ascii="Palatino Linotype" w:hAnsi="Palatino Linotype" w:eastAsia="Palatino Linotype" w:cs="Palatino Linotype"/>
          <w:sz w:val="24"/>
          <w:szCs w:val="24"/>
        </w:rPr>
        <w:t>: Detection of 35 kHz &amp; 51 kHz beacons, frequency domain close-up, pre</w:t>
      </w:r>
      <w:r w:rsidRPr="43A02561" w:rsidR="2E4D61D8">
        <w:rPr>
          <w:rFonts w:ascii="Palatino Linotype" w:hAnsi="Palatino Linotype" w:eastAsia="Palatino Linotype" w:cs="Palatino Linotype"/>
          <w:sz w:val="24"/>
          <w:szCs w:val="24"/>
        </w:rPr>
        <w:t>-</w:t>
      </w:r>
      <w:r w:rsidRPr="43A02561">
        <w:rPr>
          <w:rFonts w:ascii="Palatino Linotype" w:hAnsi="Palatino Linotype" w:eastAsia="Palatino Linotype" w:cs="Palatino Linotype"/>
          <w:sz w:val="24"/>
          <w:szCs w:val="24"/>
        </w:rPr>
        <w:t>filter [</w:t>
      </w:r>
      <w:r w:rsidRPr="43A02561" w:rsidR="73941525">
        <w:rPr>
          <w:rFonts w:ascii="Palatino Linotype" w:hAnsi="Palatino Linotype" w:eastAsia="Palatino Linotype" w:cs="Palatino Linotype"/>
          <w:sz w:val="24"/>
          <w:szCs w:val="24"/>
        </w:rPr>
        <w:t>5</w:t>
      </w:r>
      <w:r w:rsidRPr="43A02561" w:rsidR="350EEB27">
        <w:rPr>
          <w:rFonts w:ascii="Palatino Linotype" w:hAnsi="Palatino Linotype" w:eastAsia="Palatino Linotype" w:cs="Palatino Linotype"/>
          <w:sz w:val="24"/>
          <w:szCs w:val="24"/>
        </w:rPr>
        <w:t>2</w:t>
      </w:r>
      <w:r w:rsidRPr="43A02561" w:rsidR="73941525">
        <w:rPr>
          <w:rFonts w:ascii="Palatino Linotype" w:hAnsi="Palatino Linotype" w:eastAsia="Palatino Linotype" w:cs="Palatino Linotype"/>
          <w:sz w:val="24"/>
          <w:szCs w:val="24"/>
        </w:rPr>
        <w:t>]</w:t>
      </w:r>
    </w:p>
    <w:p w:rsidRPr="001524F3" w:rsidR="00F44D07" w:rsidP="43A02561" w:rsidRDefault="00F44D07" w14:paraId="0419C699" w14:textId="7C8B5F79">
      <w:pPr>
        <w:overflowPunct/>
        <w:autoSpaceDE/>
        <w:autoSpaceDN/>
        <w:adjustRightInd/>
        <w:jc w:val="center"/>
        <w:textAlignment w:val="auto"/>
        <w:rPr>
          <w:rFonts w:ascii="Palatino Linotype" w:hAnsi="Palatino Linotype" w:eastAsia="Palatino Linotype" w:cs="Palatino Linotype"/>
          <w:sz w:val="24"/>
          <w:szCs w:val="24"/>
        </w:rPr>
      </w:pPr>
    </w:p>
    <w:p w:rsidRPr="001524F3" w:rsidR="00F44D07" w:rsidP="7C92B487" w:rsidRDefault="2CCB986E" w14:paraId="55FEDEDA" w14:textId="28625FE5">
      <w:pPr>
        <w:overflowPunct/>
        <w:autoSpaceDE/>
        <w:autoSpaceDN/>
        <w:adjustRightInd/>
        <w:ind w:firstLine="720"/>
        <w:textAlignment w:val="auto"/>
        <w:rPr>
          <w:rFonts w:ascii="Palatino Linotype" w:hAnsi="Palatino Linotype" w:eastAsia="Palatino Linotype" w:cs="Palatino Linotype"/>
          <w:sz w:val="24"/>
          <w:szCs w:val="24"/>
        </w:rPr>
      </w:pPr>
      <w:r w:rsidRPr="474386DC" w:rsidR="2CCB986E">
        <w:rPr>
          <w:rFonts w:ascii="Palatino Linotype" w:hAnsi="Palatino Linotype" w:eastAsia="Palatino Linotype" w:cs="Palatino Linotype"/>
          <w:sz w:val="24"/>
          <w:szCs w:val="24"/>
        </w:rPr>
        <w:t>Figu</w:t>
      </w:r>
      <w:r w:rsidRPr="474386DC" w:rsidR="2CCB986E">
        <w:rPr>
          <w:rFonts w:ascii="Palatino Linotype" w:hAnsi="Palatino Linotype" w:eastAsia="Palatino Linotype" w:cs="Palatino Linotype"/>
          <w:sz w:val="24"/>
          <w:szCs w:val="24"/>
        </w:rPr>
        <w:t xml:space="preserve">re </w:t>
      </w:r>
      <w:r w:rsidRPr="474386DC" w:rsidR="3545C643">
        <w:rPr>
          <w:rFonts w:ascii="Palatino Linotype" w:hAnsi="Palatino Linotype" w:eastAsia="Palatino Linotype" w:cs="Palatino Linotype"/>
          <w:sz w:val="24"/>
          <w:szCs w:val="24"/>
        </w:rPr>
        <w:t>5</w:t>
      </w:r>
      <w:r w:rsidRPr="474386DC" w:rsidR="45B36DD5">
        <w:rPr>
          <w:rFonts w:ascii="Palatino Linotype" w:hAnsi="Palatino Linotype" w:eastAsia="Palatino Linotype" w:cs="Palatino Linotype"/>
          <w:sz w:val="24"/>
          <w:szCs w:val="24"/>
        </w:rPr>
        <w:t>3</w:t>
      </w:r>
      <w:r w:rsidRPr="474386DC" w:rsidR="2CCB986E">
        <w:rPr>
          <w:rFonts w:ascii="Palatino Linotype" w:hAnsi="Palatino Linotype" w:eastAsia="Palatino Linotype" w:cs="Palatino Linotype"/>
          <w:sz w:val="24"/>
          <w:szCs w:val="24"/>
        </w:rPr>
        <w:t xml:space="preserve"> sh</w:t>
      </w:r>
      <w:r w:rsidRPr="474386DC" w:rsidR="2CCB986E">
        <w:rPr>
          <w:rFonts w:ascii="Palatino Linotype" w:hAnsi="Palatino Linotype" w:eastAsia="Palatino Linotype" w:cs="Palatino Linotype"/>
          <w:sz w:val="24"/>
          <w:szCs w:val="24"/>
        </w:rPr>
        <w:t xml:space="preserve">ows the same plots as from figure </w:t>
      </w:r>
      <w:r w:rsidRPr="474386DC" w:rsidR="1FE4DD50">
        <w:rPr>
          <w:rFonts w:ascii="Palatino Linotype" w:hAnsi="Palatino Linotype" w:eastAsia="Palatino Linotype" w:cs="Palatino Linotype"/>
          <w:sz w:val="24"/>
          <w:szCs w:val="24"/>
        </w:rPr>
        <w:t>51</w:t>
      </w:r>
      <w:r w:rsidRPr="474386DC" w:rsidR="2CCB986E">
        <w:rPr>
          <w:rFonts w:ascii="Palatino Linotype" w:hAnsi="Palatino Linotype" w:eastAsia="Palatino Linotype" w:cs="Palatino Linotype"/>
          <w:sz w:val="24"/>
          <w:szCs w:val="24"/>
        </w:rPr>
        <w:t xml:space="preserve">, but after application of a bandpass filter at the 35 kHz frequency. </w:t>
      </w:r>
      <w:r w:rsidRPr="474386DC" w:rsidR="69207BFE">
        <w:rPr>
          <w:rFonts w:ascii="Palatino Linotype" w:hAnsi="Palatino Linotype" w:eastAsia="Palatino Linotype" w:cs="Palatino Linotype"/>
          <w:sz w:val="24"/>
          <w:szCs w:val="24"/>
        </w:rPr>
        <w:t>The 35 kHz beacon amplitude spike is all that</w:t>
      </w:r>
      <w:r w:rsidRPr="474386DC" w:rsidR="69207BFE">
        <w:rPr>
          <w:rFonts w:ascii="Palatino Linotype" w:hAnsi="Palatino Linotype" w:eastAsia="Palatino Linotype" w:cs="Palatino Linotype"/>
          <w:sz w:val="24"/>
          <w:szCs w:val="24"/>
        </w:rPr>
        <w:t xml:space="preserve"> </w:t>
      </w:r>
      <w:r w:rsidRPr="474386DC" w:rsidR="69207BFE">
        <w:rPr>
          <w:rFonts w:ascii="Palatino Linotype" w:hAnsi="Palatino Linotype" w:eastAsia="Palatino Linotype" w:cs="Palatino Linotype"/>
          <w:sz w:val="24"/>
          <w:szCs w:val="24"/>
        </w:rPr>
        <w:t>r</w:t>
      </w:r>
      <w:r w:rsidRPr="474386DC" w:rsidR="69207BFE">
        <w:rPr>
          <w:rFonts w:ascii="Palatino Linotype" w:hAnsi="Palatino Linotype" w:eastAsia="Palatino Linotype" w:cs="Palatino Linotype"/>
          <w:sz w:val="24"/>
          <w:szCs w:val="24"/>
        </w:rPr>
        <w:t>e</w:t>
      </w:r>
      <w:r w:rsidRPr="474386DC" w:rsidR="69207BFE">
        <w:rPr>
          <w:rFonts w:ascii="Palatino Linotype" w:hAnsi="Palatino Linotype" w:eastAsia="Palatino Linotype" w:cs="Palatino Linotype"/>
          <w:sz w:val="24"/>
          <w:szCs w:val="24"/>
        </w:rPr>
        <w:t>main</w:t>
      </w:r>
      <w:r w:rsidRPr="474386DC" w:rsidR="69207BFE">
        <w:rPr>
          <w:rFonts w:ascii="Palatino Linotype" w:hAnsi="Palatino Linotype" w:eastAsia="Palatino Linotype" w:cs="Palatino Linotype"/>
          <w:sz w:val="24"/>
          <w:szCs w:val="24"/>
        </w:rPr>
        <w:t>s</w:t>
      </w:r>
      <w:r w:rsidRPr="474386DC" w:rsidR="69207BFE">
        <w:rPr>
          <w:rFonts w:ascii="Palatino Linotype" w:hAnsi="Palatino Linotype" w:eastAsia="Palatino Linotype" w:cs="Palatino Linotype"/>
          <w:sz w:val="24"/>
          <w:szCs w:val="24"/>
        </w:rPr>
        <w:t xml:space="preserve"> </w:t>
      </w:r>
      <w:r w:rsidRPr="474386DC" w:rsidR="69207BFE">
        <w:rPr>
          <w:rFonts w:ascii="Palatino Linotype" w:hAnsi="Palatino Linotype" w:eastAsia="Palatino Linotype" w:cs="Palatino Linotype"/>
          <w:sz w:val="24"/>
          <w:szCs w:val="24"/>
        </w:rPr>
        <w:t>i</w:t>
      </w:r>
      <w:r w:rsidRPr="474386DC" w:rsidR="69207BFE">
        <w:rPr>
          <w:rFonts w:ascii="Palatino Linotype" w:hAnsi="Palatino Linotype" w:eastAsia="Palatino Linotype" w:cs="Palatino Linotype"/>
          <w:sz w:val="24"/>
          <w:szCs w:val="24"/>
        </w:rPr>
        <w:t>n the time and frequency domain plots.</w:t>
      </w:r>
    </w:p>
    <w:p w:rsidRPr="001524F3" w:rsidR="00F44D07" w:rsidP="43A02561" w:rsidRDefault="00F44D07" w14:paraId="53D6E6F7" w14:textId="06813B53">
      <w:pPr>
        <w:overflowPunct/>
        <w:autoSpaceDE/>
        <w:autoSpaceDN/>
        <w:adjustRightInd/>
        <w:jc w:val="center"/>
        <w:textAlignment w:val="auto"/>
        <w:rPr>
          <w:rFonts w:ascii="Palatino Linotype" w:hAnsi="Palatino Linotype" w:eastAsia="Palatino Linotype" w:cs="Palatino Linotype"/>
          <w:sz w:val="24"/>
          <w:szCs w:val="24"/>
        </w:rPr>
      </w:pPr>
    </w:p>
    <w:p w:rsidRPr="001524F3" w:rsidR="00F44D07" w:rsidP="43A02561" w:rsidRDefault="709B7772" w14:paraId="74589AAD" w14:textId="13EA9A41">
      <w:pPr>
        <w:overflowPunct/>
        <w:autoSpaceDE/>
        <w:autoSpaceDN/>
        <w:adjustRightInd/>
        <w:jc w:val="center"/>
        <w:textAlignment w:val="auto"/>
        <w:rPr>
          <w:rFonts w:ascii="Palatino Linotype" w:hAnsi="Palatino Linotype" w:eastAsia="Palatino Linotype" w:cs="Palatino Linotype"/>
          <w:sz w:val="24"/>
          <w:szCs w:val="24"/>
        </w:rPr>
      </w:pPr>
      <w:r>
        <w:rPr>
          <w:noProof/>
        </w:rPr>
        <w:lastRenderedPageBreak/>
        <w:drawing>
          <wp:inline distT="0" distB="0" distL="0" distR="0" wp14:anchorId="43AE2959" wp14:editId="11C2855B">
            <wp:extent cx="6251858" cy="3659942"/>
            <wp:effectExtent l="0" t="0" r="0" b="0"/>
            <wp:docPr id="817194512" name="Picture 81719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6251858" cy="3659942"/>
                    </a:xfrm>
                    <a:prstGeom prst="rect">
                      <a:avLst/>
                    </a:prstGeom>
                  </pic:spPr>
                </pic:pic>
              </a:graphicData>
            </a:graphic>
          </wp:inline>
        </w:drawing>
      </w:r>
      <w:r w:rsidRPr="43A02561">
        <w:rPr>
          <w:rFonts w:ascii="Palatino Linotype" w:hAnsi="Palatino Linotype" w:eastAsia="Palatino Linotype" w:cs="Palatino Linotype"/>
          <w:sz w:val="24"/>
          <w:szCs w:val="24"/>
        </w:rPr>
        <w:t xml:space="preserve">Figure </w:t>
      </w:r>
      <w:r w:rsidRPr="43A02561" w:rsidR="386BEFD2">
        <w:rPr>
          <w:rFonts w:ascii="Palatino Linotype" w:hAnsi="Palatino Linotype" w:eastAsia="Palatino Linotype" w:cs="Palatino Linotype"/>
          <w:sz w:val="24"/>
          <w:szCs w:val="24"/>
        </w:rPr>
        <w:t>5</w:t>
      </w:r>
      <w:r w:rsidRPr="43A02561" w:rsidR="5CD71836">
        <w:rPr>
          <w:rFonts w:ascii="Palatino Linotype" w:hAnsi="Palatino Linotype" w:eastAsia="Palatino Linotype" w:cs="Palatino Linotype"/>
          <w:sz w:val="24"/>
          <w:szCs w:val="24"/>
        </w:rPr>
        <w:t>3</w:t>
      </w:r>
      <w:r w:rsidRPr="43A02561" w:rsidR="386BEFD2">
        <w:rPr>
          <w:rFonts w:ascii="Palatino Linotype" w:hAnsi="Palatino Linotype" w:eastAsia="Palatino Linotype" w:cs="Palatino Linotype"/>
          <w:sz w:val="24"/>
          <w:szCs w:val="24"/>
        </w:rPr>
        <w:t>:</w:t>
      </w:r>
      <w:r w:rsidRPr="43A02561">
        <w:rPr>
          <w:rFonts w:ascii="Palatino Linotype" w:hAnsi="Palatino Linotype" w:eastAsia="Palatino Linotype" w:cs="Palatino Linotype"/>
          <w:sz w:val="24"/>
          <w:szCs w:val="24"/>
        </w:rPr>
        <w:t xml:space="preserve"> 35 kHz &amp; 51 kHz beacons, time &amp; frequency domains, post-filter [</w:t>
      </w:r>
      <w:r w:rsidRPr="43A02561" w:rsidR="141638FE">
        <w:rPr>
          <w:rFonts w:ascii="Palatino Linotype" w:hAnsi="Palatino Linotype" w:eastAsia="Palatino Linotype" w:cs="Palatino Linotype"/>
          <w:sz w:val="24"/>
          <w:szCs w:val="24"/>
        </w:rPr>
        <w:t>5</w:t>
      </w:r>
      <w:r w:rsidRPr="43A02561" w:rsidR="7E2C94C1">
        <w:rPr>
          <w:rFonts w:ascii="Palatino Linotype" w:hAnsi="Palatino Linotype" w:eastAsia="Palatino Linotype" w:cs="Palatino Linotype"/>
          <w:sz w:val="24"/>
          <w:szCs w:val="24"/>
        </w:rPr>
        <w:t>3</w:t>
      </w:r>
      <w:r w:rsidRPr="43A02561">
        <w:rPr>
          <w:rFonts w:ascii="Palatino Linotype" w:hAnsi="Palatino Linotype" w:eastAsia="Palatino Linotype" w:cs="Palatino Linotype"/>
          <w:sz w:val="24"/>
          <w:szCs w:val="24"/>
        </w:rPr>
        <w:t>]</w:t>
      </w:r>
    </w:p>
    <w:p w:rsidRPr="001524F3" w:rsidR="00F44D07" w:rsidP="43A02561" w:rsidRDefault="00F44D07" w14:paraId="2D3ECC40" w14:textId="037CABC4">
      <w:pPr>
        <w:overflowPunct/>
        <w:autoSpaceDE/>
        <w:autoSpaceDN/>
        <w:adjustRightInd/>
        <w:jc w:val="center"/>
        <w:textAlignment w:val="auto"/>
        <w:rPr>
          <w:rFonts w:ascii="Palatino Linotype" w:hAnsi="Palatino Linotype" w:eastAsia="Palatino Linotype" w:cs="Palatino Linotype"/>
          <w:sz w:val="24"/>
          <w:szCs w:val="24"/>
        </w:rPr>
      </w:pPr>
    </w:p>
    <w:p w:rsidRPr="001524F3" w:rsidR="00F44D07" w:rsidP="43A02561" w:rsidRDefault="00F44D07" w14:paraId="422F7A03" w14:textId="6863514A">
      <w:pPr>
        <w:overflowPunct/>
        <w:autoSpaceDE/>
        <w:autoSpaceDN/>
        <w:adjustRightInd/>
        <w:jc w:val="center"/>
        <w:textAlignment w:val="auto"/>
        <w:rPr>
          <w:rFonts w:ascii="Palatino Linotype" w:hAnsi="Palatino Linotype" w:eastAsia="Palatino Linotype" w:cs="Palatino Linotype"/>
          <w:sz w:val="24"/>
          <w:szCs w:val="24"/>
        </w:rPr>
      </w:pPr>
    </w:p>
    <w:p w:rsidRPr="001524F3" w:rsidR="00F44D07" w:rsidP="43A02561" w:rsidRDefault="5738D235" w14:paraId="4D2E75EC" w14:textId="369E242B">
      <w:pPr>
        <w:pStyle w:val="Heading3"/>
        <w:spacing w:line="259" w:lineRule="auto"/>
        <w:rPr/>
      </w:pPr>
      <w:bookmarkStart w:name="_Toc1647410729" w:id="1385939065"/>
      <w:bookmarkStart w:name="_Toc1280600016" w:id="2039103615"/>
      <w:bookmarkStart w:name="_Toc1577541763" w:id="2042449238"/>
      <w:bookmarkStart w:name="_Toc2102642172" w:id="727841548"/>
      <w:bookmarkStart w:name="_Toc318298260" w:id="1378494897"/>
      <w:bookmarkStart w:name="_Toc1441023163" w:id="1499203247"/>
      <w:bookmarkStart w:name="_Toc559565002" w:id="1980086728"/>
      <w:bookmarkStart w:name="_Toc694634908" w:id="1953492999"/>
      <w:bookmarkStart w:name="_Toc1688692237" w:id="1051384914"/>
      <w:bookmarkStart w:name="_Toc1848493493" w:id="1526102798"/>
      <w:bookmarkStart w:name="_Toc921683507" w:id="1314170742"/>
      <w:bookmarkStart w:name="_Toc179353024" w:id="1799763367"/>
      <w:r w:rsidR="5738D235">
        <w:rPr/>
        <w:t>Req 3.2</w:t>
      </w:r>
      <w:bookmarkEnd w:id="1385939065"/>
      <w:bookmarkEnd w:id="2039103615"/>
      <w:bookmarkEnd w:id="2042449238"/>
      <w:bookmarkEnd w:id="727841548"/>
      <w:bookmarkEnd w:id="1378494897"/>
      <w:bookmarkEnd w:id="1499203247"/>
      <w:bookmarkEnd w:id="1980086728"/>
      <w:bookmarkEnd w:id="1953492999"/>
      <w:bookmarkEnd w:id="1051384914"/>
      <w:bookmarkEnd w:id="1526102798"/>
      <w:bookmarkEnd w:id="1314170742"/>
      <w:bookmarkEnd w:id="1799763367"/>
    </w:p>
    <w:p w:rsidRPr="001524F3" w:rsidR="00F44D07" w:rsidP="43A02561" w:rsidRDefault="00F44D07" w14:paraId="5C4AF439" w14:textId="62D4031C"/>
    <w:p w:rsidRPr="001524F3" w:rsidR="00F44D07" w:rsidP="78E4F89D" w:rsidRDefault="166DA946" w14:paraId="7CC10030" w14:textId="3CE7C700">
      <w:pPr>
        <w:ind w:firstLine="720"/>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t xml:space="preserve">To verify that the hydrophones </w:t>
      </w:r>
      <w:r w:rsidRPr="7C92B487" w:rsidR="08074AFE">
        <w:rPr>
          <w:rFonts w:ascii="Palatino Linotype" w:hAnsi="Palatino Linotype" w:eastAsia="Palatino Linotype" w:cs="Palatino Linotype"/>
          <w:sz w:val="24"/>
          <w:szCs w:val="24"/>
        </w:rPr>
        <w:t>can</w:t>
      </w:r>
      <w:r w:rsidRPr="7C92B487">
        <w:rPr>
          <w:rFonts w:ascii="Palatino Linotype" w:hAnsi="Palatino Linotype" w:eastAsia="Palatino Linotype" w:cs="Palatino Linotype"/>
          <w:sz w:val="24"/>
          <w:szCs w:val="24"/>
        </w:rPr>
        <w:t xml:space="preserve"> be placed in different configurations </w:t>
      </w:r>
      <w:r w:rsidRPr="7C92B487" w:rsidR="570E4F82">
        <w:rPr>
          <w:rFonts w:ascii="Palatino Linotype" w:hAnsi="Palatino Linotype" w:eastAsia="Palatino Linotype" w:cs="Palatino Linotype"/>
          <w:sz w:val="24"/>
          <w:szCs w:val="24"/>
        </w:rPr>
        <w:t>without</w:t>
      </w:r>
      <w:r w:rsidRPr="7C92B487">
        <w:rPr>
          <w:rFonts w:ascii="Palatino Linotype" w:hAnsi="Palatino Linotype" w:eastAsia="Palatino Linotype" w:cs="Palatino Linotype"/>
          <w:sz w:val="24"/>
          <w:szCs w:val="24"/>
        </w:rPr>
        <w:t xml:space="preserve"> destroying the functional</w:t>
      </w:r>
      <w:r w:rsidRPr="7C92B487" w:rsidR="2224BDA3">
        <w:rPr>
          <w:rFonts w:ascii="Palatino Linotype" w:hAnsi="Palatino Linotype" w:eastAsia="Palatino Linotype" w:cs="Palatino Linotype"/>
          <w:sz w:val="24"/>
          <w:szCs w:val="24"/>
        </w:rPr>
        <w:t>ity of the system</w:t>
      </w:r>
      <w:r w:rsidRPr="7C92B487" w:rsidR="411C97B9">
        <w:rPr>
          <w:rFonts w:ascii="Palatino Linotype" w:hAnsi="Palatino Linotype" w:eastAsia="Palatino Linotype" w:cs="Palatino Linotype"/>
          <w:sz w:val="24"/>
          <w:szCs w:val="24"/>
        </w:rPr>
        <w:t xml:space="preserve">, the placement of the hydrophones were flipped along the y-z axis and the result would be observed. </w:t>
      </w:r>
      <w:r w:rsidRPr="7C92B487" w:rsidR="7D96746B">
        <w:rPr>
          <w:rFonts w:ascii="Palatino Linotype" w:hAnsi="Palatino Linotype" w:eastAsia="Palatino Linotype" w:cs="Palatino Linotype"/>
          <w:sz w:val="24"/>
          <w:szCs w:val="24"/>
        </w:rPr>
        <w:t>Req 3.2 was not able to be verified</w:t>
      </w:r>
      <w:r w:rsidRPr="7C92B487" w:rsidR="5A4C9035">
        <w:rPr>
          <w:rFonts w:ascii="Palatino Linotype" w:hAnsi="Palatino Linotype" w:eastAsia="Palatino Linotype" w:cs="Palatino Linotype"/>
          <w:sz w:val="24"/>
          <w:szCs w:val="24"/>
        </w:rPr>
        <w:t xml:space="preserve"> because the multilateration algorithm </w:t>
      </w:r>
      <w:r w:rsidRPr="7C92B487" w:rsidR="1AC68FE1">
        <w:rPr>
          <w:rFonts w:ascii="Palatino Linotype" w:hAnsi="Palatino Linotype" w:eastAsia="Palatino Linotype" w:cs="Palatino Linotype"/>
          <w:sz w:val="24"/>
          <w:szCs w:val="24"/>
        </w:rPr>
        <w:t xml:space="preserve">couldn’t </w:t>
      </w:r>
      <w:r w:rsidRPr="7C92B487" w:rsidR="5A4C9035">
        <w:rPr>
          <w:rFonts w:ascii="Palatino Linotype" w:hAnsi="Palatino Linotype" w:eastAsia="Palatino Linotype" w:cs="Palatino Linotype"/>
          <w:sz w:val="24"/>
          <w:szCs w:val="24"/>
        </w:rPr>
        <w:t>work more than about 50% of the time. Without a kn</w:t>
      </w:r>
      <w:r w:rsidRPr="7C92B487" w:rsidR="070242FC">
        <w:rPr>
          <w:rFonts w:ascii="Palatino Linotype" w:hAnsi="Palatino Linotype" w:eastAsia="Palatino Linotype" w:cs="Palatino Linotype"/>
          <w:sz w:val="24"/>
          <w:szCs w:val="24"/>
        </w:rPr>
        <w:t>own pattern to follow/detect</w:t>
      </w:r>
      <w:r w:rsidRPr="7C92B487" w:rsidR="0DA711E1">
        <w:rPr>
          <w:rFonts w:ascii="Palatino Linotype" w:hAnsi="Palatino Linotype" w:eastAsia="Palatino Linotype" w:cs="Palatino Linotype"/>
          <w:sz w:val="24"/>
          <w:szCs w:val="24"/>
        </w:rPr>
        <w:t>, there is</w:t>
      </w:r>
      <w:r w:rsidRPr="7C92B487" w:rsidR="070242FC">
        <w:rPr>
          <w:rFonts w:ascii="Palatino Linotype" w:hAnsi="Palatino Linotype" w:eastAsia="Palatino Linotype" w:cs="Palatino Linotype"/>
          <w:sz w:val="24"/>
          <w:szCs w:val="24"/>
        </w:rPr>
        <w:t xml:space="preserve"> no way of changing the hydrophone placements and knowing that the behavior of the system is the same or similar. This problem is also related to the verification of objective 2 and has b</w:t>
      </w:r>
      <w:r w:rsidRPr="7C92B487" w:rsidR="6CF31435">
        <w:rPr>
          <w:rFonts w:ascii="Palatino Linotype" w:hAnsi="Palatino Linotype" w:eastAsia="Palatino Linotype" w:cs="Palatino Linotype"/>
          <w:sz w:val="24"/>
          <w:szCs w:val="24"/>
        </w:rPr>
        <w:t xml:space="preserve">een diligently worked on for weeks to no avail, </w:t>
      </w:r>
      <w:r w:rsidRPr="7C92B487" w:rsidR="04F4F111">
        <w:rPr>
          <w:rFonts w:ascii="Palatino Linotype" w:hAnsi="Palatino Linotype" w:eastAsia="Palatino Linotype" w:cs="Palatino Linotype"/>
          <w:sz w:val="24"/>
          <w:szCs w:val="24"/>
        </w:rPr>
        <w:t>it is</w:t>
      </w:r>
      <w:r w:rsidRPr="7C92B487" w:rsidR="6CF31435">
        <w:rPr>
          <w:rFonts w:ascii="Palatino Linotype" w:hAnsi="Palatino Linotype" w:eastAsia="Palatino Linotype" w:cs="Palatino Linotype"/>
          <w:sz w:val="24"/>
          <w:szCs w:val="24"/>
        </w:rPr>
        <w:t xml:space="preserve"> believe</w:t>
      </w:r>
      <w:r w:rsidRPr="7C92B487" w:rsidR="032188F3">
        <w:rPr>
          <w:rFonts w:ascii="Palatino Linotype" w:hAnsi="Palatino Linotype" w:eastAsia="Palatino Linotype" w:cs="Palatino Linotype"/>
          <w:sz w:val="24"/>
          <w:szCs w:val="24"/>
        </w:rPr>
        <w:t>d</w:t>
      </w:r>
      <w:r w:rsidRPr="7C92B487" w:rsidR="6CF31435">
        <w:rPr>
          <w:rFonts w:ascii="Palatino Linotype" w:hAnsi="Palatino Linotype" w:eastAsia="Palatino Linotype" w:cs="Palatino Linotype"/>
          <w:sz w:val="24"/>
          <w:szCs w:val="24"/>
        </w:rPr>
        <w:t xml:space="preserve"> this to be a limitation placed by the hardware</w:t>
      </w:r>
      <w:r w:rsidRPr="7C92B487" w:rsidR="370021CF">
        <w:rPr>
          <w:rFonts w:ascii="Palatino Linotype" w:hAnsi="Palatino Linotype" w:eastAsia="Palatino Linotype" w:cs="Palatino Linotype"/>
          <w:sz w:val="24"/>
          <w:szCs w:val="24"/>
        </w:rPr>
        <w:t>. Due to this req 3.2 is not verified and requires more testing.</w:t>
      </w:r>
    </w:p>
    <w:p w:rsidRPr="001524F3" w:rsidR="00F44D07" w:rsidP="43A02561" w:rsidRDefault="5738D235" w14:paraId="47D9C102" w14:textId="6AFBE3F8">
      <w:pPr>
        <w:pStyle w:val="Heading3"/>
        <w:spacing w:line="259" w:lineRule="auto"/>
        <w:rPr/>
      </w:pPr>
      <w:bookmarkStart w:name="_Toc981097494" w:id="1266014023"/>
      <w:bookmarkStart w:name="_Toc1335839732" w:id="826681359"/>
      <w:bookmarkStart w:name="_Toc1745408927" w:id="311623687"/>
      <w:bookmarkStart w:name="_Toc545112557" w:id="1498761892"/>
      <w:bookmarkStart w:name="_Toc1503193906" w:id="944324200"/>
      <w:bookmarkStart w:name="_Toc41354782" w:id="1621598071"/>
      <w:bookmarkStart w:name="_Toc875500999" w:id="1071734012"/>
      <w:bookmarkStart w:name="_Toc1581367302" w:id="239513161"/>
      <w:bookmarkStart w:name="_Toc1804362339" w:id="1903932744"/>
      <w:bookmarkStart w:name="_Toc1665254063" w:id="431338304"/>
      <w:bookmarkStart w:name="_Toc1303865706" w:id="266580504"/>
      <w:bookmarkStart w:name="_Toc763286937" w:id="1729137986"/>
      <w:r w:rsidR="5738D235">
        <w:rPr/>
        <w:t>Obj 1</w:t>
      </w:r>
      <w:bookmarkEnd w:id="1266014023"/>
      <w:bookmarkEnd w:id="826681359"/>
      <w:bookmarkEnd w:id="311623687"/>
      <w:bookmarkEnd w:id="1498761892"/>
      <w:bookmarkEnd w:id="944324200"/>
      <w:bookmarkEnd w:id="1621598071"/>
      <w:bookmarkEnd w:id="1071734012"/>
      <w:bookmarkEnd w:id="239513161"/>
      <w:bookmarkEnd w:id="1903932744"/>
      <w:bookmarkEnd w:id="431338304"/>
      <w:bookmarkEnd w:id="266580504"/>
      <w:bookmarkEnd w:id="1729137986"/>
    </w:p>
    <w:p w:rsidRPr="001524F3" w:rsidR="00F44D07" w:rsidP="43A02561" w:rsidRDefault="00F44D07" w14:paraId="68043EDC" w14:textId="0555FD24"/>
    <w:p w:rsidRPr="001524F3" w:rsidR="00F44D07" w:rsidP="78E4F89D" w:rsidRDefault="1021CC8B" w14:paraId="6176723C" w14:textId="1CE0D0FD">
      <w:pPr>
        <w:ind w:firstLine="720"/>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t xml:space="preserve">Objective 1 is stated as, “The system must be able to detect a pinger.” </w:t>
      </w:r>
      <w:r w:rsidRPr="7C92B487" w:rsidR="4B101343">
        <w:rPr>
          <w:rFonts w:ascii="Palatino Linotype" w:hAnsi="Palatino Linotype" w:eastAsia="Palatino Linotype" w:cs="Palatino Linotype"/>
          <w:sz w:val="24"/>
          <w:szCs w:val="24"/>
        </w:rPr>
        <w:t xml:space="preserve">Verification of objective 1 </w:t>
      </w:r>
      <w:r w:rsidRPr="7C92B487" w:rsidR="3ED45496">
        <w:rPr>
          <w:rFonts w:ascii="Palatino Linotype" w:hAnsi="Palatino Linotype" w:eastAsia="Palatino Linotype" w:cs="Palatino Linotype"/>
          <w:sz w:val="24"/>
          <w:szCs w:val="24"/>
        </w:rPr>
        <w:t xml:space="preserve">required was conducted at the Bozeman Swim Center. </w:t>
      </w:r>
      <w:r w:rsidRPr="7C92B487" w:rsidR="6CABFDBB">
        <w:rPr>
          <w:rFonts w:ascii="Palatino Linotype" w:hAnsi="Palatino Linotype" w:eastAsia="Palatino Linotype" w:cs="Palatino Linotype"/>
          <w:sz w:val="24"/>
          <w:szCs w:val="24"/>
        </w:rPr>
        <w:t>The system’s sensor array was mounted</w:t>
      </w:r>
      <w:r w:rsidRPr="7C92B487" w:rsidR="6FF4307A">
        <w:rPr>
          <w:rFonts w:ascii="Palatino Linotype" w:hAnsi="Palatino Linotype" w:eastAsia="Palatino Linotype" w:cs="Palatino Linotype"/>
          <w:sz w:val="24"/>
          <w:szCs w:val="24"/>
        </w:rPr>
        <w:t xml:space="preserve"> </w:t>
      </w:r>
      <w:r w:rsidRPr="7C92B487" w:rsidR="6CABFDBB">
        <w:rPr>
          <w:rFonts w:ascii="Palatino Linotype" w:hAnsi="Palatino Linotype" w:eastAsia="Palatino Linotype" w:cs="Palatino Linotype"/>
          <w:sz w:val="24"/>
          <w:szCs w:val="24"/>
        </w:rPr>
        <w:t xml:space="preserve">onto the aluminum test frame and submerged. Beacons emitting ultrasonic frequency signals were submerged at known locations. </w:t>
      </w:r>
      <w:r w:rsidRPr="7C92B487" w:rsidR="28790338">
        <w:rPr>
          <w:rFonts w:ascii="Palatino Linotype" w:hAnsi="Palatino Linotype" w:eastAsia="Palatino Linotype" w:cs="Palatino Linotype"/>
          <w:sz w:val="24"/>
          <w:szCs w:val="24"/>
        </w:rPr>
        <w:t xml:space="preserve">When the system software was run, a 2.5-second-long recording was read into MatLab for </w:t>
      </w:r>
      <w:r w:rsidRPr="7C92B487" w:rsidR="28790338">
        <w:rPr>
          <w:rFonts w:ascii="Palatino Linotype" w:hAnsi="Palatino Linotype" w:eastAsia="Palatino Linotype" w:cs="Palatino Linotype"/>
          <w:sz w:val="24"/>
          <w:szCs w:val="24"/>
        </w:rPr>
        <w:lastRenderedPageBreak/>
        <w:t xml:space="preserve">processing. For testing and verification purposes, plots </w:t>
      </w:r>
      <w:r w:rsidRPr="7C92B487" w:rsidR="702A7A05">
        <w:rPr>
          <w:rFonts w:ascii="Palatino Linotype" w:hAnsi="Palatino Linotype" w:eastAsia="Palatino Linotype" w:cs="Palatino Linotype"/>
          <w:sz w:val="24"/>
          <w:szCs w:val="24"/>
        </w:rPr>
        <w:t xml:space="preserve">showing the time and frequency data of the recording were also produced. As stated above in the </w:t>
      </w:r>
      <w:r w:rsidRPr="7C92B487" w:rsidR="22AC748B">
        <w:rPr>
          <w:rFonts w:ascii="Palatino Linotype" w:hAnsi="Palatino Linotype" w:eastAsia="Palatino Linotype" w:cs="Palatino Linotype"/>
          <w:sz w:val="24"/>
          <w:szCs w:val="24"/>
        </w:rPr>
        <w:t>descriptions</w:t>
      </w:r>
      <w:r w:rsidRPr="7C92B487" w:rsidR="0951AF37">
        <w:rPr>
          <w:rFonts w:ascii="Palatino Linotype" w:hAnsi="Palatino Linotype" w:eastAsia="Palatino Linotype" w:cs="Palatino Linotype"/>
          <w:sz w:val="24"/>
          <w:szCs w:val="24"/>
        </w:rPr>
        <w:t xml:space="preserve"> for verification of requirements 1.1 and 1.2, the requirements, and therefore the o</w:t>
      </w:r>
      <w:r w:rsidRPr="7C92B487" w:rsidR="7B40A656">
        <w:rPr>
          <w:rFonts w:ascii="Palatino Linotype" w:hAnsi="Palatino Linotype" w:eastAsia="Palatino Linotype" w:cs="Palatino Linotype"/>
          <w:sz w:val="24"/>
          <w:szCs w:val="24"/>
        </w:rPr>
        <w:t xml:space="preserve">bjective, are passed when the system </w:t>
      </w:r>
      <w:r w:rsidRPr="7C92B487" w:rsidR="2627791C">
        <w:rPr>
          <w:rFonts w:ascii="Palatino Linotype" w:hAnsi="Palatino Linotype" w:eastAsia="Palatino Linotype" w:cs="Palatino Linotype"/>
          <w:sz w:val="24"/>
          <w:szCs w:val="24"/>
        </w:rPr>
        <w:t>can</w:t>
      </w:r>
      <w:r w:rsidRPr="7C92B487" w:rsidR="7B40A656">
        <w:rPr>
          <w:rFonts w:ascii="Palatino Linotype" w:hAnsi="Palatino Linotype" w:eastAsia="Palatino Linotype" w:cs="Palatino Linotype"/>
          <w:sz w:val="24"/>
          <w:szCs w:val="24"/>
        </w:rPr>
        <w:t xml:space="preserve"> both register the signal emitted by a beacon, and filter for one beacon when multiple are active.</w:t>
      </w:r>
    </w:p>
    <w:p w:rsidR="7C92B487" w:rsidP="7C92B487" w:rsidRDefault="7C92B487" w14:paraId="0D4945A0" w14:textId="1AF7E3C9">
      <w:pPr>
        <w:ind w:firstLine="720"/>
        <w:rPr>
          <w:rFonts w:ascii="Palatino Linotype" w:hAnsi="Palatino Linotype" w:eastAsia="Palatino Linotype" w:cs="Palatino Linotype"/>
          <w:sz w:val="24"/>
          <w:szCs w:val="24"/>
        </w:rPr>
      </w:pPr>
    </w:p>
    <w:p w:rsidRPr="001524F3" w:rsidR="00F44D07" w:rsidP="7C92B487" w:rsidRDefault="69B6A397" w14:paraId="2E2597D0" w14:textId="5E3013FF">
      <w:pPr>
        <w:ind w:firstLine="720"/>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t>Figures 54 through 56 below</w:t>
      </w:r>
      <w:r w:rsidRPr="7C92B487" w:rsidR="455C7809">
        <w:rPr>
          <w:rFonts w:ascii="Palatino Linotype" w:hAnsi="Palatino Linotype" w:eastAsia="Palatino Linotype" w:cs="Palatino Linotype"/>
          <w:sz w:val="24"/>
          <w:szCs w:val="24"/>
        </w:rPr>
        <w:t xml:space="preserve"> use the data collected from a single test to</w:t>
      </w:r>
      <w:r w:rsidRPr="7C92B487">
        <w:rPr>
          <w:rFonts w:ascii="Palatino Linotype" w:hAnsi="Palatino Linotype" w:eastAsia="Palatino Linotype" w:cs="Palatino Linotype"/>
          <w:sz w:val="24"/>
          <w:szCs w:val="24"/>
        </w:rPr>
        <w:t xml:space="preserve"> show that the system is able to register the signals of multiple competition beacons. Figure 54 clearly shows t</w:t>
      </w:r>
      <w:r w:rsidRPr="7C92B487" w:rsidR="6EC18849">
        <w:rPr>
          <w:rFonts w:ascii="Palatino Linotype" w:hAnsi="Palatino Linotype" w:eastAsia="Palatino Linotype" w:cs="Palatino Linotype"/>
          <w:sz w:val="24"/>
          <w:szCs w:val="24"/>
        </w:rPr>
        <w:t>ime and</w:t>
      </w:r>
      <w:r w:rsidRPr="7C92B487">
        <w:rPr>
          <w:rFonts w:ascii="Palatino Linotype" w:hAnsi="Palatino Linotype" w:eastAsia="Palatino Linotype" w:cs="Palatino Linotype"/>
          <w:sz w:val="24"/>
          <w:szCs w:val="24"/>
        </w:rPr>
        <w:t xml:space="preserve"> </w:t>
      </w:r>
      <w:r w:rsidRPr="7C92B487" w:rsidR="6EC18849">
        <w:rPr>
          <w:rFonts w:ascii="Palatino Linotype" w:hAnsi="Palatino Linotype" w:eastAsia="Palatino Linotype" w:cs="Palatino Linotype"/>
          <w:sz w:val="24"/>
          <w:szCs w:val="24"/>
        </w:rPr>
        <w:t xml:space="preserve">frequency data </w:t>
      </w:r>
      <w:r w:rsidRPr="7C92B487">
        <w:rPr>
          <w:rFonts w:ascii="Palatino Linotype" w:hAnsi="Palatino Linotype" w:eastAsia="Palatino Linotype" w:cs="Palatino Linotype"/>
          <w:sz w:val="24"/>
          <w:szCs w:val="24"/>
        </w:rPr>
        <w:t>from each beacon</w:t>
      </w:r>
      <w:r w:rsidRPr="7C92B487" w:rsidR="71A9F6A7">
        <w:rPr>
          <w:rFonts w:ascii="Palatino Linotype" w:hAnsi="Palatino Linotype" w:eastAsia="Palatino Linotype" w:cs="Palatino Linotype"/>
          <w:sz w:val="24"/>
          <w:szCs w:val="24"/>
        </w:rPr>
        <w:t>, and the system’s ability to detect sounds of relevant frequencies and satisfy requirement 1.1 is demonstrated.</w:t>
      </w:r>
      <w:r w:rsidRPr="7C92B487" w:rsidR="2218ECBC">
        <w:rPr>
          <w:rFonts w:ascii="Palatino Linotype" w:hAnsi="Palatino Linotype" w:eastAsia="Palatino Linotype" w:cs="Palatino Linotype"/>
          <w:sz w:val="24"/>
          <w:szCs w:val="24"/>
        </w:rPr>
        <w:t xml:space="preserve"> Figure 55 shows a closer view of the frequency domain amplitude spikes </w:t>
      </w:r>
      <w:r w:rsidRPr="7C92B487" w:rsidR="15C376D3">
        <w:rPr>
          <w:rFonts w:ascii="Palatino Linotype" w:hAnsi="Palatino Linotype" w:eastAsia="Palatino Linotype" w:cs="Palatino Linotype"/>
          <w:sz w:val="24"/>
          <w:szCs w:val="24"/>
        </w:rPr>
        <w:t>of both active beacons at 35 kHz and 51 kHz</w:t>
      </w:r>
      <w:r w:rsidRPr="7C92B487" w:rsidR="59053F0D">
        <w:rPr>
          <w:rFonts w:ascii="Palatino Linotype" w:hAnsi="Palatino Linotype" w:eastAsia="Palatino Linotype" w:cs="Palatino Linotype"/>
          <w:sz w:val="24"/>
          <w:szCs w:val="24"/>
        </w:rPr>
        <w:t>,</w:t>
      </w:r>
      <w:r w:rsidRPr="7C92B487" w:rsidR="15C376D3">
        <w:rPr>
          <w:rFonts w:ascii="Palatino Linotype" w:hAnsi="Palatino Linotype" w:eastAsia="Palatino Linotype" w:cs="Palatino Linotype"/>
          <w:sz w:val="24"/>
          <w:szCs w:val="24"/>
        </w:rPr>
        <w:t xml:space="preserve"> as well as some unwanted noise.</w:t>
      </w:r>
      <w:r w:rsidRPr="7C92B487" w:rsidR="3D7453B0">
        <w:rPr>
          <w:rFonts w:ascii="Palatino Linotype" w:hAnsi="Palatino Linotype" w:eastAsia="Palatino Linotype" w:cs="Palatino Linotype"/>
          <w:sz w:val="24"/>
          <w:szCs w:val="24"/>
        </w:rPr>
        <w:t xml:space="preserve"> Figure 56 shows the effectiveness of the digital filter in removing unwanted frequency data from the recording, demonstrating the system’s ability to select one pinger from multiple and satisfy requirement 1.2</w:t>
      </w:r>
    </w:p>
    <w:p w:rsidRPr="001524F3" w:rsidR="00F44D07" w:rsidP="43A02561" w:rsidRDefault="00F44D07" w14:paraId="0CEBC17F" w14:textId="2FF41FFA">
      <w:pPr>
        <w:rPr>
          <w:rFonts w:ascii="Palatino Linotype" w:hAnsi="Palatino Linotype" w:eastAsia="Palatino Linotype" w:cs="Palatino Linotype"/>
          <w:sz w:val="24"/>
          <w:szCs w:val="24"/>
        </w:rPr>
      </w:pPr>
    </w:p>
    <w:p w:rsidRPr="001524F3" w:rsidR="00F44D07" w:rsidP="43A02561" w:rsidRDefault="42C69D6A" w14:paraId="126F84F0" w14:textId="783D64AE">
      <w:pPr>
        <w:overflowPunct/>
        <w:autoSpaceDE/>
        <w:autoSpaceDN/>
        <w:adjustRightInd/>
        <w:jc w:val="center"/>
        <w:textAlignment w:val="auto"/>
        <w:rPr>
          <w:rFonts w:ascii="Palatino Linotype" w:hAnsi="Palatino Linotype" w:eastAsia="Palatino Linotype" w:cs="Palatino Linotype"/>
          <w:sz w:val="24"/>
          <w:szCs w:val="24"/>
        </w:rPr>
      </w:pPr>
      <w:r>
        <w:rPr>
          <w:noProof/>
        </w:rPr>
        <w:drawing>
          <wp:inline distT="0" distB="0" distL="0" distR="0" wp14:anchorId="6B4C4C4E" wp14:editId="79F0B4C8">
            <wp:extent cx="4572000" cy="2771775"/>
            <wp:effectExtent l="0" t="0" r="0" b="0"/>
            <wp:docPr id="304735535" name="Picture 30473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p>
    <w:p w:rsidRPr="001524F3" w:rsidR="00F44D07" w:rsidP="43A02561" w:rsidRDefault="42C69D6A" w14:paraId="2A8FD171" w14:textId="7B4F9D89">
      <w:pPr>
        <w:jc w:val="cente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Figure 5</w:t>
      </w:r>
      <w:r w:rsidRPr="43A02561" w:rsidR="0DC06287">
        <w:rPr>
          <w:rFonts w:ascii="Palatino Linotype" w:hAnsi="Palatino Linotype" w:eastAsia="Palatino Linotype" w:cs="Palatino Linotype"/>
          <w:sz w:val="24"/>
          <w:szCs w:val="24"/>
        </w:rPr>
        <w:t>4</w:t>
      </w:r>
      <w:r w:rsidRPr="43A02561">
        <w:rPr>
          <w:rFonts w:ascii="Palatino Linotype" w:hAnsi="Palatino Linotype" w:eastAsia="Palatino Linotype" w:cs="Palatino Linotype"/>
          <w:sz w:val="24"/>
          <w:szCs w:val="24"/>
        </w:rPr>
        <w:t>: Raw time and frequency domain waveforms recorded [5</w:t>
      </w:r>
      <w:r w:rsidRPr="43A02561" w:rsidR="5E444BF5">
        <w:rPr>
          <w:rFonts w:ascii="Palatino Linotype" w:hAnsi="Palatino Linotype" w:eastAsia="Palatino Linotype" w:cs="Palatino Linotype"/>
          <w:sz w:val="24"/>
          <w:szCs w:val="24"/>
        </w:rPr>
        <w:t>4</w:t>
      </w:r>
      <w:r w:rsidRPr="43A02561">
        <w:rPr>
          <w:rFonts w:ascii="Palatino Linotype" w:hAnsi="Palatino Linotype" w:eastAsia="Palatino Linotype" w:cs="Palatino Linotype"/>
          <w:sz w:val="24"/>
          <w:szCs w:val="24"/>
        </w:rPr>
        <w:t>]</w:t>
      </w:r>
    </w:p>
    <w:p w:rsidRPr="001524F3" w:rsidR="00F44D07" w:rsidP="43A02561" w:rsidRDefault="00F44D07" w14:paraId="7AAFA413" w14:textId="2976493D">
      <w:pPr>
        <w:jc w:val="center"/>
        <w:rPr>
          <w:rFonts w:ascii="Palatino Linotype" w:hAnsi="Palatino Linotype" w:eastAsia="Palatino Linotype" w:cs="Palatino Linotype"/>
          <w:sz w:val="24"/>
          <w:szCs w:val="24"/>
        </w:rPr>
      </w:pPr>
    </w:p>
    <w:p w:rsidRPr="001524F3" w:rsidR="00F44D07" w:rsidP="43A02561" w:rsidRDefault="42C69D6A" w14:paraId="738EDB08" w14:textId="71021C57">
      <w:pPr>
        <w:overflowPunct/>
        <w:autoSpaceDE/>
        <w:autoSpaceDN/>
        <w:adjustRightInd/>
        <w:jc w:val="center"/>
        <w:textAlignment w:val="auto"/>
      </w:pPr>
      <w:r>
        <w:rPr>
          <w:noProof/>
        </w:rPr>
        <w:lastRenderedPageBreak/>
        <w:drawing>
          <wp:inline distT="0" distB="0" distL="0" distR="0" wp14:anchorId="514207D2" wp14:editId="095E9114">
            <wp:extent cx="3829050" cy="4572000"/>
            <wp:effectExtent l="0" t="0" r="0" b="0"/>
            <wp:docPr id="80424616" name="Picture 804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3829050" cy="4572000"/>
                    </a:xfrm>
                    <a:prstGeom prst="rect">
                      <a:avLst/>
                    </a:prstGeom>
                  </pic:spPr>
                </pic:pic>
              </a:graphicData>
            </a:graphic>
          </wp:inline>
        </w:drawing>
      </w:r>
    </w:p>
    <w:p w:rsidRPr="001524F3" w:rsidR="00F44D07" w:rsidP="43A02561" w:rsidRDefault="42C69D6A" w14:paraId="7FDD4BF1" w14:textId="22AECFA1">
      <w:pPr>
        <w:overflowPunct/>
        <w:autoSpaceDE/>
        <w:autoSpaceDN/>
        <w:adjustRightInd/>
        <w:jc w:val="center"/>
        <w:textAlignment w:val="auto"/>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Figure 5</w:t>
      </w:r>
      <w:r w:rsidRPr="43A02561" w:rsidR="7CCEF341">
        <w:rPr>
          <w:rFonts w:ascii="Palatino Linotype" w:hAnsi="Palatino Linotype" w:eastAsia="Palatino Linotype" w:cs="Palatino Linotype"/>
          <w:sz w:val="24"/>
          <w:szCs w:val="24"/>
        </w:rPr>
        <w:t>5</w:t>
      </w:r>
      <w:r w:rsidRPr="43A02561">
        <w:rPr>
          <w:rFonts w:ascii="Palatino Linotype" w:hAnsi="Palatino Linotype" w:eastAsia="Palatino Linotype" w:cs="Palatino Linotype"/>
          <w:sz w:val="24"/>
          <w:szCs w:val="24"/>
        </w:rPr>
        <w:t>: Raw frequency data [5</w:t>
      </w:r>
      <w:r w:rsidRPr="43A02561" w:rsidR="14CD42AF">
        <w:rPr>
          <w:rFonts w:ascii="Palatino Linotype" w:hAnsi="Palatino Linotype" w:eastAsia="Palatino Linotype" w:cs="Palatino Linotype"/>
          <w:sz w:val="24"/>
          <w:szCs w:val="24"/>
        </w:rPr>
        <w:t>5</w:t>
      </w:r>
      <w:r w:rsidRPr="43A02561">
        <w:rPr>
          <w:rFonts w:ascii="Palatino Linotype" w:hAnsi="Palatino Linotype" w:eastAsia="Palatino Linotype" w:cs="Palatino Linotype"/>
          <w:sz w:val="24"/>
          <w:szCs w:val="24"/>
        </w:rPr>
        <w:t>]</w:t>
      </w:r>
    </w:p>
    <w:p w:rsidRPr="001524F3" w:rsidR="00F44D07" w:rsidP="43A02561" w:rsidRDefault="00F44D07" w14:paraId="503988CD" w14:textId="0B877D57">
      <w:pPr>
        <w:overflowPunct/>
        <w:autoSpaceDE/>
        <w:autoSpaceDN/>
        <w:adjustRightInd/>
        <w:jc w:val="center"/>
        <w:textAlignment w:val="auto"/>
        <w:rPr>
          <w:rFonts w:ascii="Palatino Linotype" w:hAnsi="Palatino Linotype" w:eastAsia="Palatino Linotype" w:cs="Palatino Linotype"/>
          <w:sz w:val="24"/>
          <w:szCs w:val="24"/>
        </w:rPr>
      </w:pPr>
    </w:p>
    <w:p w:rsidRPr="001524F3" w:rsidR="00F44D07" w:rsidP="43A02561" w:rsidRDefault="42C69D6A" w14:paraId="5317D394" w14:textId="48F8CE6E">
      <w:pPr>
        <w:overflowPunct/>
        <w:autoSpaceDE/>
        <w:autoSpaceDN/>
        <w:adjustRightInd/>
        <w:jc w:val="center"/>
        <w:textAlignment w:val="auto"/>
      </w:pPr>
      <w:r>
        <w:rPr>
          <w:noProof/>
        </w:rPr>
        <w:drawing>
          <wp:inline distT="0" distB="0" distL="0" distR="0" wp14:anchorId="580B1368" wp14:editId="5132BC29">
            <wp:extent cx="5324475" cy="3117036"/>
            <wp:effectExtent l="0" t="0" r="0" b="0"/>
            <wp:docPr id="1100954780" name="Picture 1100954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324475" cy="3117036"/>
                    </a:xfrm>
                    <a:prstGeom prst="rect">
                      <a:avLst/>
                    </a:prstGeom>
                  </pic:spPr>
                </pic:pic>
              </a:graphicData>
            </a:graphic>
          </wp:inline>
        </w:drawing>
      </w:r>
    </w:p>
    <w:p w:rsidRPr="001524F3" w:rsidR="00F44D07" w:rsidP="43A02561" w:rsidRDefault="42C69D6A" w14:paraId="644E4FE0" w14:textId="3C182C73">
      <w:pPr>
        <w:overflowPunct/>
        <w:autoSpaceDE/>
        <w:autoSpaceDN/>
        <w:adjustRightInd/>
        <w:jc w:val="center"/>
        <w:textAlignment w:val="auto"/>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lastRenderedPageBreak/>
        <w:t>Figure 5</w:t>
      </w:r>
      <w:r w:rsidRPr="43A02561" w:rsidR="029FB99B">
        <w:rPr>
          <w:rFonts w:ascii="Palatino Linotype" w:hAnsi="Palatino Linotype" w:eastAsia="Palatino Linotype" w:cs="Palatino Linotype"/>
          <w:sz w:val="24"/>
          <w:szCs w:val="24"/>
        </w:rPr>
        <w:t>6</w:t>
      </w:r>
      <w:r w:rsidRPr="43A02561">
        <w:rPr>
          <w:rFonts w:ascii="Palatino Linotype" w:hAnsi="Palatino Linotype" w:eastAsia="Palatino Linotype" w:cs="Palatino Linotype"/>
          <w:sz w:val="24"/>
          <w:szCs w:val="24"/>
        </w:rPr>
        <w:t>: Filtered time and frequency domain data [5</w:t>
      </w:r>
      <w:r w:rsidRPr="43A02561" w:rsidR="5D7553DD">
        <w:rPr>
          <w:rFonts w:ascii="Palatino Linotype" w:hAnsi="Palatino Linotype" w:eastAsia="Palatino Linotype" w:cs="Palatino Linotype"/>
          <w:sz w:val="24"/>
          <w:szCs w:val="24"/>
        </w:rPr>
        <w:t>6</w:t>
      </w:r>
      <w:r w:rsidRPr="43A02561">
        <w:rPr>
          <w:rFonts w:ascii="Palatino Linotype" w:hAnsi="Palatino Linotype" w:eastAsia="Palatino Linotype" w:cs="Palatino Linotype"/>
          <w:sz w:val="24"/>
          <w:szCs w:val="24"/>
        </w:rPr>
        <w:t>]</w:t>
      </w:r>
    </w:p>
    <w:p w:rsidRPr="001524F3" w:rsidR="00F44D07" w:rsidP="43A02561" w:rsidRDefault="00F44D07" w14:paraId="3B255B5A" w14:textId="77C1264B">
      <w:pPr>
        <w:overflowPunct/>
        <w:autoSpaceDE/>
        <w:autoSpaceDN/>
        <w:adjustRightInd/>
        <w:jc w:val="center"/>
        <w:textAlignment w:val="auto"/>
        <w:rPr>
          <w:rFonts w:ascii="Palatino Linotype" w:hAnsi="Palatino Linotype" w:eastAsia="Palatino Linotype" w:cs="Palatino Linotype"/>
          <w:sz w:val="24"/>
          <w:szCs w:val="24"/>
        </w:rPr>
      </w:pPr>
    </w:p>
    <w:p w:rsidRPr="001524F3" w:rsidR="00F44D07" w:rsidP="78E4F89D" w:rsidRDefault="0727F8AB" w14:paraId="09CD00D7" w14:textId="173D7E29">
      <w:pPr>
        <w:ind w:firstLine="720"/>
        <w:rPr>
          <w:rFonts w:ascii="Palatino Linotype" w:hAnsi="Palatino Linotype" w:eastAsia="Palatino Linotype" w:cs="Palatino Linotype"/>
          <w:sz w:val="24"/>
          <w:szCs w:val="24"/>
        </w:rPr>
      </w:pPr>
      <w:r w:rsidRPr="78E4F89D">
        <w:rPr>
          <w:rFonts w:ascii="Palatino Linotype" w:hAnsi="Palatino Linotype" w:eastAsia="Palatino Linotype" w:cs="Palatino Linotype"/>
          <w:sz w:val="24"/>
          <w:szCs w:val="24"/>
        </w:rPr>
        <w:t>These results are convincing evidence that the system is capable of carrying out objective 1. With objective 1 sat</w:t>
      </w:r>
      <w:r w:rsidRPr="78E4F89D" w:rsidR="225F4EEA">
        <w:rPr>
          <w:rFonts w:ascii="Palatino Linotype" w:hAnsi="Palatino Linotype" w:eastAsia="Palatino Linotype" w:cs="Palatino Linotype"/>
          <w:sz w:val="24"/>
          <w:szCs w:val="24"/>
        </w:rPr>
        <w:t>isfied, the system can deliver critical information to the next critical subsystem in the system’s functional chain</w:t>
      </w:r>
      <w:r w:rsidRPr="78E4F89D" w:rsidR="2D978BB1">
        <w:rPr>
          <w:rFonts w:ascii="Palatino Linotype" w:hAnsi="Palatino Linotype" w:eastAsia="Palatino Linotype" w:cs="Palatino Linotype"/>
          <w:sz w:val="24"/>
          <w:szCs w:val="24"/>
        </w:rPr>
        <w:t>.</w:t>
      </w:r>
    </w:p>
    <w:p w:rsidRPr="001524F3" w:rsidR="00F44D07" w:rsidP="43A02561" w:rsidRDefault="00F44D07" w14:paraId="1639B527" w14:textId="7CE634B1">
      <w:pPr>
        <w:rPr>
          <w:rFonts w:ascii="Palatino Linotype" w:hAnsi="Palatino Linotype" w:eastAsia="Palatino Linotype" w:cs="Palatino Linotype"/>
          <w:sz w:val="24"/>
          <w:szCs w:val="24"/>
        </w:rPr>
      </w:pPr>
    </w:p>
    <w:p w:rsidRPr="001524F3" w:rsidR="00F44D07" w:rsidP="43A02561" w:rsidRDefault="5738D235" w14:paraId="629EBA11" w14:textId="295CD468">
      <w:pPr>
        <w:pStyle w:val="Heading3"/>
        <w:spacing w:line="259" w:lineRule="auto"/>
        <w:rPr/>
      </w:pPr>
      <w:bookmarkStart w:name="_Toc1070071198" w:id="1690098976"/>
      <w:bookmarkStart w:name="_Toc2090144004" w:id="813389819"/>
      <w:bookmarkStart w:name="_Toc1591034184" w:id="1687193681"/>
      <w:bookmarkStart w:name="_Toc279686611" w:id="656718558"/>
      <w:bookmarkStart w:name="_Toc223669721" w:id="945678619"/>
      <w:bookmarkStart w:name="_Toc1315401049" w:id="1873528962"/>
      <w:bookmarkStart w:name="_Toc1468140728" w:id="1005432231"/>
      <w:bookmarkStart w:name="_Toc2025815121" w:id="1242818938"/>
      <w:bookmarkStart w:name="_Toc195234595" w:id="325235668"/>
      <w:bookmarkStart w:name="_Toc1324232296" w:id="1551540758"/>
      <w:bookmarkStart w:name="_Toc2123862905" w:id="1119678056"/>
      <w:bookmarkStart w:name="_Toc1449122360" w:id="635866922"/>
      <w:r w:rsidR="5738D235">
        <w:rPr/>
        <w:t>Obj 2</w:t>
      </w:r>
      <w:r w:rsidR="7B848C5F">
        <w:rPr/>
        <w:t xml:space="preserve"> and Req 2.1</w:t>
      </w:r>
      <w:bookmarkEnd w:id="1690098976"/>
      <w:bookmarkEnd w:id="813389819"/>
      <w:bookmarkEnd w:id="1687193681"/>
      <w:bookmarkEnd w:id="656718558"/>
      <w:bookmarkEnd w:id="945678619"/>
      <w:bookmarkEnd w:id="1873528962"/>
      <w:bookmarkEnd w:id="1005432231"/>
      <w:bookmarkEnd w:id="1242818938"/>
      <w:bookmarkEnd w:id="325235668"/>
      <w:bookmarkEnd w:id="1551540758"/>
      <w:bookmarkEnd w:id="1119678056"/>
      <w:bookmarkEnd w:id="635866922"/>
    </w:p>
    <w:p w:rsidR="7B848C5F" w:rsidP="7C92B487" w:rsidRDefault="7B848C5F" w14:paraId="0DE8062D" w14:textId="4513666E"/>
    <w:p w:rsidR="65F4E002" w:rsidP="474386DC" w:rsidRDefault="65F4E002" w14:paraId="131A2525" w14:textId="4E4FA393">
      <w:pPr>
        <w:ind w:firstLine="720"/>
        <w:rPr>
          <w:rFonts w:ascii="Palatino Linotype" w:hAnsi="Palatino Linotype" w:eastAsia="Palatino Linotype" w:cs="Palatino Linotype"/>
          <w:sz w:val="24"/>
          <w:szCs w:val="24"/>
        </w:rPr>
      </w:pPr>
      <w:r w:rsidRPr="474386DC" w:rsidR="65F4E002">
        <w:rPr>
          <w:rFonts w:ascii="Palatino Linotype" w:hAnsi="Palatino Linotype" w:eastAsia="Palatino Linotype" w:cs="Palatino Linotype"/>
          <w:sz w:val="24"/>
          <w:szCs w:val="24"/>
        </w:rPr>
        <w:t xml:space="preserve">Due to the application of the sound localization system, water tests were an essential part of system testing. However, due to the lack of pools in the Bozeman area, it was necessary to verify that the system was working prior to putting it into the water. </w:t>
      </w:r>
      <w:r w:rsidRPr="474386DC" w:rsidR="65F4E002">
        <w:rPr>
          <w:rFonts w:ascii="Palatino Linotype" w:hAnsi="Palatino Linotype" w:eastAsia="Palatino Linotype" w:cs="Palatino Linotype"/>
          <w:sz w:val="24"/>
          <w:szCs w:val="24"/>
        </w:rPr>
        <w:t>In order to</w:t>
      </w:r>
      <w:r w:rsidRPr="474386DC" w:rsidR="65F4E002">
        <w:rPr>
          <w:rFonts w:ascii="Palatino Linotype" w:hAnsi="Palatino Linotype" w:eastAsia="Palatino Linotype" w:cs="Palatino Linotype"/>
          <w:sz w:val="24"/>
          <w:szCs w:val="24"/>
        </w:rPr>
        <w:t xml:space="preserve"> do this, a</w:t>
      </w:r>
      <w:r w:rsidRPr="474386DC" w:rsidR="57F6E3A5">
        <w:rPr>
          <w:rFonts w:ascii="Palatino Linotype" w:hAnsi="Palatino Linotype" w:eastAsia="Palatino Linotype" w:cs="Palatino Linotype"/>
          <w:sz w:val="24"/>
          <w:szCs w:val="24"/>
        </w:rPr>
        <w:t xml:space="preserve">n in-air test was performed. During this test, a sound was emitted a known distance from the hydrophone array in the lab and the location system was run. </w:t>
      </w:r>
      <w:r w:rsidRPr="474386DC" w:rsidR="6606C51C">
        <w:rPr>
          <w:rFonts w:ascii="Palatino Linotype" w:hAnsi="Palatino Linotype" w:eastAsia="Palatino Linotype" w:cs="Palatino Linotype"/>
          <w:sz w:val="24"/>
          <w:szCs w:val="24"/>
        </w:rPr>
        <w:t xml:space="preserve">The average results over 5 in air tests can be seen in the table below. </w:t>
      </w:r>
      <w:r w:rsidRPr="474386DC" w:rsidR="47926B8E">
        <w:rPr>
          <w:rFonts w:ascii="Palatino Linotype" w:hAnsi="Palatino Linotype" w:eastAsia="Palatino Linotype" w:cs="Palatino Linotype"/>
          <w:sz w:val="24"/>
          <w:szCs w:val="24"/>
        </w:rPr>
        <w:t xml:space="preserve">As can be seen all of the tau values are very close to what was </w:t>
      </w:r>
      <w:r w:rsidRPr="474386DC" w:rsidR="47926B8E">
        <w:rPr>
          <w:rFonts w:ascii="Palatino Linotype" w:hAnsi="Palatino Linotype" w:eastAsia="Palatino Linotype" w:cs="Palatino Linotype"/>
          <w:sz w:val="24"/>
          <w:szCs w:val="24"/>
        </w:rPr>
        <w:t>expected,</w:t>
      </w:r>
      <w:r w:rsidRPr="474386DC" w:rsidR="47926B8E">
        <w:rPr>
          <w:rFonts w:ascii="Palatino Linotype" w:hAnsi="Palatino Linotype" w:eastAsia="Palatino Linotype" w:cs="Palatino Linotype"/>
          <w:sz w:val="24"/>
          <w:szCs w:val="24"/>
        </w:rPr>
        <w:t xml:space="preserve"> and the solution provided is reasonable. Due to these in-air tests, it was </w:t>
      </w:r>
      <w:r w:rsidRPr="474386DC" w:rsidR="47926B8E">
        <w:rPr>
          <w:rFonts w:ascii="Palatino Linotype" w:hAnsi="Palatino Linotype" w:eastAsia="Palatino Linotype" w:cs="Palatino Linotype"/>
          <w:sz w:val="24"/>
          <w:szCs w:val="24"/>
        </w:rPr>
        <w:t>determined</w:t>
      </w:r>
      <w:r w:rsidRPr="474386DC" w:rsidR="47926B8E">
        <w:rPr>
          <w:rFonts w:ascii="Palatino Linotype" w:hAnsi="Palatino Linotype" w:eastAsia="Palatino Linotype" w:cs="Palatino Linotype"/>
          <w:sz w:val="24"/>
          <w:szCs w:val="24"/>
        </w:rPr>
        <w:t xml:space="preserve"> that the system was functional and ready to be tested in water. </w:t>
      </w:r>
    </w:p>
    <w:p w:rsidR="474386DC" w:rsidP="474386DC" w:rsidRDefault="474386DC" w14:paraId="34A7ABA5" w14:textId="68FF3CD5">
      <w:pPr>
        <w:pStyle w:val="Normal"/>
        <w:ind w:firstLine="720"/>
        <w:rPr>
          <w:rFonts w:ascii="Palatino Linotype" w:hAnsi="Palatino Linotype" w:eastAsia="Palatino Linotype" w:cs="Palatino Linotype"/>
          <w:sz w:val="24"/>
          <w:szCs w:val="24"/>
        </w:rPr>
      </w:pPr>
    </w:p>
    <w:tbl>
      <w:tblPr>
        <w:tblStyle w:val="TableGrid"/>
        <w:tblW w:w="0" w:type="auto"/>
        <w:tblLayout w:type="fixed"/>
        <w:tblLook w:val="06A0" w:firstRow="1" w:lastRow="0" w:firstColumn="1" w:lastColumn="0" w:noHBand="1" w:noVBand="1"/>
      </w:tblPr>
      <w:tblGrid>
        <w:gridCol w:w="1170"/>
        <w:gridCol w:w="1170"/>
        <w:gridCol w:w="1170"/>
        <w:gridCol w:w="1170"/>
        <w:gridCol w:w="1170"/>
        <w:gridCol w:w="1170"/>
        <w:gridCol w:w="1170"/>
        <w:gridCol w:w="1170"/>
      </w:tblGrid>
      <w:tr w:rsidR="474386DC" w:rsidTr="474386DC" w14:paraId="7CC8F9FA">
        <w:trPr>
          <w:trHeight w:val="300"/>
        </w:trPr>
        <w:tc>
          <w:tcPr>
            <w:tcW w:w="1170" w:type="dxa"/>
            <w:tcMar/>
          </w:tcPr>
          <w:p w:rsidR="474386DC" w:rsidRDefault="474386DC" w14:paraId="0F4B3CCD" w14:textId="43E4D4E5">
            <w:r w:rsidRPr="474386DC" w:rsidR="474386DC">
              <w:rPr>
                <w:rFonts w:ascii="Calibri" w:hAnsi="Calibri" w:eastAsia="Calibri" w:cs="Calibri"/>
                <w:b w:val="0"/>
                <w:bCs w:val="0"/>
                <w:i w:val="0"/>
                <w:iCs w:val="0"/>
                <w:strike w:val="0"/>
                <w:dstrike w:val="0"/>
                <w:color w:val="000000" w:themeColor="text1" w:themeTint="FF" w:themeShade="FF"/>
                <w:sz w:val="22"/>
                <w:szCs w:val="22"/>
                <w:u w:val="none"/>
              </w:rPr>
              <w:t>Pinger Location</w:t>
            </w:r>
          </w:p>
        </w:tc>
        <w:tc>
          <w:tcPr>
            <w:tcW w:w="1170" w:type="dxa"/>
            <w:tcMar/>
          </w:tcPr>
          <w:p w:rsidR="474386DC" w:rsidRDefault="474386DC" w14:paraId="3190F695" w14:textId="48BB6E0D">
            <w:r w:rsidRPr="474386DC" w:rsidR="474386DC">
              <w:rPr>
                <w:rFonts w:ascii="Calibri" w:hAnsi="Calibri" w:eastAsia="Calibri" w:cs="Calibri"/>
                <w:b w:val="0"/>
                <w:bCs w:val="0"/>
                <w:i w:val="0"/>
                <w:iCs w:val="0"/>
                <w:strike w:val="0"/>
                <w:dstrike w:val="0"/>
                <w:color w:val="000000" w:themeColor="text1" w:themeTint="FF" w:themeShade="FF"/>
                <w:sz w:val="22"/>
                <w:szCs w:val="22"/>
                <w:u w:val="none"/>
              </w:rPr>
              <w:t>Expected AB</w:t>
            </w:r>
          </w:p>
        </w:tc>
        <w:tc>
          <w:tcPr>
            <w:tcW w:w="1170" w:type="dxa"/>
            <w:tcMar/>
          </w:tcPr>
          <w:p w:rsidR="4788F982" w:rsidRDefault="4788F982" w14:paraId="417D9FE2" w14:textId="24AA5869">
            <w:r w:rsidRPr="474386DC" w:rsidR="4788F982">
              <w:rPr>
                <w:rFonts w:ascii="Calibri" w:hAnsi="Calibri" w:eastAsia="Calibri" w:cs="Calibri"/>
                <w:b w:val="0"/>
                <w:bCs w:val="0"/>
                <w:i w:val="0"/>
                <w:iCs w:val="0"/>
                <w:strike w:val="0"/>
                <w:dstrike w:val="0"/>
                <w:color w:val="000000" w:themeColor="text1" w:themeTint="FF" w:themeShade="FF"/>
                <w:sz w:val="22"/>
                <w:szCs w:val="22"/>
                <w:u w:val="none"/>
              </w:rPr>
              <w:t>Ac</w:t>
            </w:r>
            <w:r w:rsidRPr="474386DC" w:rsidR="4788F982">
              <w:rPr>
                <w:rFonts w:ascii="Calibri" w:hAnsi="Calibri" w:eastAsia="Calibri" w:cs="Calibri"/>
                <w:b w:val="0"/>
                <w:bCs w:val="0"/>
                <w:i w:val="0"/>
                <w:iCs w:val="0"/>
                <w:strike w:val="0"/>
                <w:dstrike w:val="0"/>
                <w:color w:val="000000" w:themeColor="text1" w:themeTint="FF" w:themeShade="FF"/>
                <w:sz w:val="22"/>
                <w:szCs w:val="22"/>
                <w:u w:val="none"/>
              </w:rPr>
              <w:t>tual</w:t>
            </w:r>
            <w:r w:rsidRPr="474386DC" w:rsidR="474386DC">
              <w:rPr>
                <w:rFonts w:ascii="Calibri" w:hAnsi="Calibri" w:eastAsia="Calibri" w:cs="Calibri"/>
                <w:b w:val="0"/>
                <w:bCs w:val="0"/>
                <w:i w:val="0"/>
                <w:iCs w:val="0"/>
                <w:strike w:val="0"/>
                <w:dstrike w:val="0"/>
                <w:color w:val="000000" w:themeColor="text1" w:themeTint="FF" w:themeShade="FF"/>
                <w:sz w:val="22"/>
                <w:szCs w:val="22"/>
                <w:u w:val="none"/>
              </w:rPr>
              <w:t xml:space="preserve"> A</w:t>
            </w:r>
            <w:r w:rsidRPr="474386DC" w:rsidR="474386DC">
              <w:rPr>
                <w:rFonts w:ascii="Calibri" w:hAnsi="Calibri" w:eastAsia="Calibri" w:cs="Calibri"/>
                <w:b w:val="0"/>
                <w:bCs w:val="0"/>
                <w:i w:val="0"/>
                <w:iCs w:val="0"/>
                <w:strike w:val="0"/>
                <w:dstrike w:val="0"/>
                <w:color w:val="000000" w:themeColor="text1" w:themeTint="FF" w:themeShade="FF"/>
                <w:sz w:val="22"/>
                <w:szCs w:val="22"/>
                <w:u w:val="none"/>
              </w:rPr>
              <w:t>B</w:t>
            </w:r>
          </w:p>
        </w:tc>
        <w:tc>
          <w:tcPr>
            <w:tcW w:w="1170" w:type="dxa"/>
            <w:tcMar/>
          </w:tcPr>
          <w:p w:rsidR="474386DC" w:rsidRDefault="474386DC" w14:paraId="34DA676B" w14:textId="547DED4B">
            <w:r w:rsidRPr="474386DC" w:rsidR="474386DC">
              <w:rPr>
                <w:rFonts w:ascii="Calibri" w:hAnsi="Calibri" w:eastAsia="Calibri" w:cs="Calibri"/>
                <w:b w:val="0"/>
                <w:bCs w:val="0"/>
                <w:i w:val="0"/>
                <w:iCs w:val="0"/>
                <w:strike w:val="0"/>
                <w:dstrike w:val="0"/>
                <w:color w:val="000000" w:themeColor="text1" w:themeTint="FF" w:themeShade="FF"/>
                <w:sz w:val="22"/>
                <w:szCs w:val="22"/>
                <w:u w:val="none"/>
              </w:rPr>
              <w:t>Expected AC</w:t>
            </w:r>
          </w:p>
        </w:tc>
        <w:tc>
          <w:tcPr>
            <w:tcW w:w="1170" w:type="dxa"/>
            <w:tcMar/>
          </w:tcPr>
          <w:p w:rsidR="7CF59A5A" w:rsidP="474386DC" w:rsidRDefault="7CF59A5A" w14:paraId="73F7E6F7" w14:textId="2528359A">
            <w:pPr>
              <w:rPr>
                <w:rFonts w:ascii="Calibri" w:hAnsi="Calibri" w:eastAsia="Calibri" w:cs="Calibri"/>
                <w:b w:val="0"/>
                <w:bCs w:val="0"/>
                <w:i w:val="0"/>
                <w:iCs w:val="0"/>
                <w:strike w:val="0"/>
                <w:dstrike w:val="0"/>
                <w:color w:val="000000" w:themeColor="text1" w:themeTint="FF" w:themeShade="FF"/>
                <w:sz w:val="22"/>
                <w:szCs w:val="22"/>
                <w:u w:val="none"/>
              </w:rPr>
            </w:pPr>
            <w:r w:rsidRPr="474386DC" w:rsidR="7CF59A5A">
              <w:rPr>
                <w:rFonts w:ascii="Calibri" w:hAnsi="Calibri" w:eastAsia="Calibri" w:cs="Calibri"/>
                <w:b w:val="0"/>
                <w:bCs w:val="0"/>
                <w:i w:val="0"/>
                <w:iCs w:val="0"/>
                <w:strike w:val="0"/>
                <w:dstrike w:val="0"/>
                <w:color w:val="000000" w:themeColor="text1" w:themeTint="FF" w:themeShade="FF"/>
                <w:sz w:val="22"/>
                <w:szCs w:val="22"/>
                <w:u w:val="none"/>
              </w:rPr>
              <w:t>Act</w:t>
            </w:r>
            <w:r w:rsidRPr="474386DC" w:rsidR="7CF59A5A">
              <w:rPr>
                <w:rFonts w:ascii="Calibri" w:hAnsi="Calibri" w:eastAsia="Calibri" w:cs="Calibri"/>
                <w:b w:val="0"/>
                <w:bCs w:val="0"/>
                <w:i w:val="0"/>
                <w:iCs w:val="0"/>
                <w:strike w:val="0"/>
                <w:dstrike w:val="0"/>
                <w:color w:val="000000" w:themeColor="text1" w:themeTint="FF" w:themeShade="FF"/>
                <w:sz w:val="22"/>
                <w:szCs w:val="22"/>
                <w:u w:val="none"/>
              </w:rPr>
              <w:t>ual</w:t>
            </w:r>
            <w:r w:rsidRPr="474386DC" w:rsidR="474386DC">
              <w:rPr>
                <w:rFonts w:ascii="Calibri" w:hAnsi="Calibri" w:eastAsia="Calibri" w:cs="Calibri"/>
                <w:b w:val="0"/>
                <w:bCs w:val="0"/>
                <w:i w:val="0"/>
                <w:iCs w:val="0"/>
                <w:strike w:val="0"/>
                <w:dstrike w:val="0"/>
                <w:color w:val="000000" w:themeColor="text1" w:themeTint="FF" w:themeShade="FF"/>
                <w:sz w:val="22"/>
                <w:szCs w:val="22"/>
                <w:u w:val="none"/>
              </w:rPr>
              <w:t xml:space="preserve"> AC</w:t>
            </w:r>
          </w:p>
        </w:tc>
        <w:tc>
          <w:tcPr>
            <w:tcW w:w="1170" w:type="dxa"/>
            <w:tcMar/>
          </w:tcPr>
          <w:p w:rsidR="474386DC" w:rsidRDefault="474386DC" w14:paraId="224275F1" w14:textId="420EFE37">
            <w:r w:rsidRPr="474386DC" w:rsidR="474386DC">
              <w:rPr>
                <w:rFonts w:ascii="Calibri" w:hAnsi="Calibri" w:eastAsia="Calibri" w:cs="Calibri"/>
                <w:b w:val="0"/>
                <w:bCs w:val="0"/>
                <w:i w:val="0"/>
                <w:iCs w:val="0"/>
                <w:strike w:val="0"/>
                <w:dstrike w:val="0"/>
                <w:color w:val="000000" w:themeColor="text1" w:themeTint="FF" w:themeShade="FF"/>
                <w:sz w:val="22"/>
                <w:szCs w:val="22"/>
                <w:u w:val="none"/>
              </w:rPr>
              <w:t>Expected AD</w:t>
            </w:r>
          </w:p>
        </w:tc>
        <w:tc>
          <w:tcPr>
            <w:tcW w:w="1170" w:type="dxa"/>
            <w:tcMar/>
          </w:tcPr>
          <w:p w:rsidR="071CCE94" w:rsidRDefault="071CCE94" w14:paraId="36C012F0" w14:textId="7368B045">
            <w:r w:rsidRPr="474386DC" w:rsidR="071CCE94">
              <w:rPr>
                <w:rFonts w:ascii="Calibri" w:hAnsi="Calibri" w:eastAsia="Calibri" w:cs="Calibri"/>
                <w:b w:val="0"/>
                <w:bCs w:val="0"/>
                <w:i w:val="0"/>
                <w:iCs w:val="0"/>
                <w:strike w:val="0"/>
                <w:dstrike w:val="0"/>
                <w:color w:val="000000" w:themeColor="text1" w:themeTint="FF" w:themeShade="FF"/>
                <w:sz w:val="22"/>
                <w:szCs w:val="22"/>
                <w:u w:val="none"/>
              </w:rPr>
              <w:t>Ac</w:t>
            </w:r>
            <w:r w:rsidRPr="474386DC" w:rsidR="071CCE94">
              <w:rPr>
                <w:rFonts w:ascii="Calibri" w:hAnsi="Calibri" w:eastAsia="Calibri" w:cs="Calibri"/>
                <w:b w:val="0"/>
                <w:bCs w:val="0"/>
                <w:i w:val="0"/>
                <w:iCs w:val="0"/>
                <w:strike w:val="0"/>
                <w:dstrike w:val="0"/>
                <w:color w:val="000000" w:themeColor="text1" w:themeTint="FF" w:themeShade="FF"/>
                <w:sz w:val="22"/>
                <w:szCs w:val="22"/>
                <w:u w:val="none"/>
              </w:rPr>
              <w:t>tual</w:t>
            </w:r>
            <w:r w:rsidRPr="474386DC" w:rsidR="474386DC">
              <w:rPr>
                <w:rFonts w:ascii="Calibri" w:hAnsi="Calibri" w:eastAsia="Calibri" w:cs="Calibri"/>
                <w:b w:val="0"/>
                <w:bCs w:val="0"/>
                <w:i w:val="0"/>
                <w:iCs w:val="0"/>
                <w:strike w:val="0"/>
                <w:dstrike w:val="0"/>
                <w:color w:val="000000" w:themeColor="text1" w:themeTint="FF" w:themeShade="FF"/>
                <w:sz w:val="22"/>
                <w:szCs w:val="22"/>
                <w:u w:val="none"/>
              </w:rPr>
              <w:t xml:space="preserve"> A</w:t>
            </w:r>
            <w:r w:rsidRPr="474386DC" w:rsidR="474386DC">
              <w:rPr>
                <w:rFonts w:ascii="Calibri" w:hAnsi="Calibri" w:eastAsia="Calibri" w:cs="Calibri"/>
                <w:b w:val="0"/>
                <w:bCs w:val="0"/>
                <w:i w:val="0"/>
                <w:iCs w:val="0"/>
                <w:strike w:val="0"/>
                <w:dstrike w:val="0"/>
                <w:color w:val="000000" w:themeColor="text1" w:themeTint="FF" w:themeShade="FF"/>
                <w:sz w:val="22"/>
                <w:szCs w:val="22"/>
                <w:u w:val="none"/>
              </w:rPr>
              <w:t>D</w:t>
            </w:r>
          </w:p>
        </w:tc>
        <w:tc>
          <w:tcPr>
            <w:tcW w:w="1170" w:type="dxa"/>
            <w:tcMar/>
          </w:tcPr>
          <w:p w:rsidR="474386DC" w:rsidRDefault="474386DC" w14:paraId="0DA8E73B" w14:textId="16F1655B">
            <w:r w:rsidRPr="474386DC" w:rsidR="474386DC">
              <w:rPr>
                <w:rFonts w:ascii="Calibri" w:hAnsi="Calibri" w:eastAsia="Calibri" w:cs="Calibri"/>
                <w:b w:val="0"/>
                <w:bCs w:val="0"/>
                <w:i w:val="0"/>
                <w:iCs w:val="0"/>
                <w:strike w:val="0"/>
                <w:dstrike w:val="0"/>
                <w:color w:val="000000" w:themeColor="text1" w:themeTint="FF" w:themeShade="FF"/>
                <w:sz w:val="22"/>
                <w:szCs w:val="22"/>
                <w:u w:val="none"/>
              </w:rPr>
              <w:t>Calculated Location</w:t>
            </w:r>
          </w:p>
        </w:tc>
      </w:tr>
      <w:tr w:rsidR="474386DC" w:rsidTr="474386DC" w14:paraId="6A7FB410">
        <w:trPr>
          <w:trHeight w:val="300"/>
        </w:trPr>
        <w:tc>
          <w:tcPr>
            <w:tcW w:w="1170" w:type="dxa"/>
            <w:tcMar/>
          </w:tcPr>
          <w:p w:rsidR="474386DC" w:rsidRDefault="474386DC" w14:paraId="0AC86792" w14:textId="73753C8E">
            <w:r w:rsidRPr="474386DC" w:rsidR="474386DC">
              <w:rPr>
                <w:rFonts w:ascii="Calibri" w:hAnsi="Calibri" w:eastAsia="Calibri" w:cs="Calibri"/>
                <w:b w:val="0"/>
                <w:bCs w:val="0"/>
                <w:i w:val="0"/>
                <w:iCs w:val="0"/>
                <w:strike w:val="0"/>
                <w:dstrike w:val="0"/>
                <w:color w:val="000000" w:themeColor="text1" w:themeTint="FF" w:themeShade="FF"/>
                <w:sz w:val="22"/>
                <w:szCs w:val="22"/>
                <w:u w:val="none"/>
              </w:rPr>
              <w:t>(-1.677,-1.626,0)</w:t>
            </w:r>
          </w:p>
        </w:tc>
        <w:tc>
          <w:tcPr>
            <w:tcW w:w="1170" w:type="dxa"/>
            <w:tcMar/>
          </w:tcPr>
          <w:p w:rsidR="474386DC" w:rsidRDefault="474386DC" w14:paraId="4B191BDD" w14:textId="11C5CF64">
            <w:r w:rsidRPr="474386DC" w:rsidR="474386DC">
              <w:rPr>
                <w:rFonts w:ascii="Calibri" w:hAnsi="Calibri" w:eastAsia="Calibri" w:cs="Calibri"/>
                <w:b w:val="0"/>
                <w:bCs w:val="0"/>
                <w:i w:val="0"/>
                <w:iCs w:val="0"/>
                <w:strike w:val="0"/>
                <w:dstrike w:val="0"/>
                <w:color w:val="000000" w:themeColor="text1" w:themeTint="FF" w:themeShade="FF"/>
                <w:sz w:val="22"/>
                <w:szCs w:val="22"/>
                <w:u w:val="none"/>
              </w:rPr>
              <w:t>0.0034</w:t>
            </w:r>
          </w:p>
        </w:tc>
        <w:tc>
          <w:tcPr>
            <w:tcW w:w="1170" w:type="dxa"/>
            <w:tcMar/>
          </w:tcPr>
          <w:p w:rsidR="474386DC" w:rsidRDefault="474386DC" w14:paraId="718265D4" w14:textId="31441350">
            <w:r w:rsidRPr="474386DC" w:rsidR="474386DC">
              <w:rPr>
                <w:rFonts w:ascii="Calibri" w:hAnsi="Calibri" w:eastAsia="Calibri" w:cs="Calibri"/>
                <w:b w:val="0"/>
                <w:bCs w:val="0"/>
                <w:i w:val="0"/>
                <w:iCs w:val="0"/>
                <w:strike w:val="0"/>
                <w:dstrike w:val="0"/>
                <w:color w:val="000000" w:themeColor="text1" w:themeTint="FF" w:themeShade="FF"/>
                <w:sz w:val="22"/>
                <w:szCs w:val="22"/>
                <w:u w:val="none"/>
              </w:rPr>
              <w:t>0.00299</w:t>
            </w:r>
          </w:p>
        </w:tc>
        <w:tc>
          <w:tcPr>
            <w:tcW w:w="1170" w:type="dxa"/>
            <w:tcMar/>
          </w:tcPr>
          <w:p w:rsidR="474386DC" w:rsidRDefault="474386DC" w14:paraId="11A6F8A1" w14:textId="73AB5903">
            <w:r w:rsidRPr="474386DC" w:rsidR="474386DC">
              <w:rPr>
                <w:rFonts w:ascii="Calibri" w:hAnsi="Calibri" w:eastAsia="Calibri" w:cs="Calibri"/>
                <w:b w:val="0"/>
                <w:bCs w:val="0"/>
                <w:i w:val="0"/>
                <w:iCs w:val="0"/>
                <w:strike w:val="0"/>
                <w:dstrike w:val="0"/>
                <w:color w:val="000000" w:themeColor="text1" w:themeTint="FF" w:themeShade="FF"/>
                <w:sz w:val="22"/>
                <w:szCs w:val="22"/>
                <w:u w:val="none"/>
              </w:rPr>
              <w:t>0.0029</w:t>
            </w:r>
          </w:p>
        </w:tc>
        <w:tc>
          <w:tcPr>
            <w:tcW w:w="1170" w:type="dxa"/>
            <w:tcMar/>
          </w:tcPr>
          <w:p w:rsidR="474386DC" w:rsidRDefault="474386DC" w14:paraId="458404D0" w14:textId="0B2087F5">
            <w:r w:rsidRPr="474386DC" w:rsidR="474386DC">
              <w:rPr>
                <w:rFonts w:ascii="Calibri" w:hAnsi="Calibri" w:eastAsia="Calibri" w:cs="Calibri"/>
                <w:b w:val="0"/>
                <w:bCs w:val="0"/>
                <w:i w:val="0"/>
                <w:iCs w:val="0"/>
                <w:strike w:val="0"/>
                <w:dstrike w:val="0"/>
                <w:color w:val="000000" w:themeColor="text1" w:themeTint="FF" w:themeShade="FF"/>
                <w:sz w:val="22"/>
                <w:szCs w:val="22"/>
                <w:u w:val="none"/>
              </w:rPr>
              <w:t>0.00237</w:t>
            </w:r>
          </w:p>
        </w:tc>
        <w:tc>
          <w:tcPr>
            <w:tcW w:w="1170" w:type="dxa"/>
            <w:tcMar/>
          </w:tcPr>
          <w:p w:rsidR="474386DC" w:rsidRDefault="474386DC" w14:paraId="7F96F152" w14:textId="395621AE">
            <w:r w:rsidRPr="474386DC" w:rsidR="474386DC">
              <w:rPr>
                <w:rFonts w:ascii="Calibri" w:hAnsi="Calibri" w:eastAsia="Calibri" w:cs="Calibri"/>
                <w:b w:val="0"/>
                <w:bCs w:val="0"/>
                <w:i w:val="0"/>
                <w:iCs w:val="0"/>
                <w:strike w:val="0"/>
                <w:dstrike w:val="0"/>
                <w:color w:val="000000" w:themeColor="text1" w:themeTint="FF" w:themeShade="FF"/>
                <w:sz w:val="22"/>
                <w:szCs w:val="22"/>
                <w:u w:val="none"/>
              </w:rPr>
              <w:t>0.0027</w:t>
            </w:r>
          </w:p>
        </w:tc>
        <w:tc>
          <w:tcPr>
            <w:tcW w:w="1170" w:type="dxa"/>
            <w:tcMar/>
          </w:tcPr>
          <w:p w:rsidR="474386DC" w:rsidRDefault="474386DC" w14:paraId="7E693F3B" w14:textId="3E4DDD94">
            <w:r w:rsidRPr="474386DC" w:rsidR="474386DC">
              <w:rPr>
                <w:rFonts w:ascii="Calibri" w:hAnsi="Calibri" w:eastAsia="Calibri" w:cs="Calibri"/>
                <w:b w:val="0"/>
                <w:bCs w:val="0"/>
                <w:i w:val="0"/>
                <w:iCs w:val="0"/>
                <w:strike w:val="0"/>
                <w:dstrike w:val="0"/>
                <w:color w:val="000000" w:themeColor="text1" w:themeTint="FF" w:themeShade="FF"/>
                <w:sz w:val="22"/>
                <w:szCs w:val="22"/>
                <w:u w:val="none"/>
              </w:rPr>
              <w:t>0.00219</w:t>
            </w:r>
          </w:p>
        </w:tc>
        <w:tc>
          <w:tcPr>
            <w:tcW w:w="1170" w:type="dxa"/>
            <w:tcMar/>
          </w:tcPr>
          <w:p w:rsidR="474386DC" w:rsidRDefault="474386DC" w14:paraId="1C229FB7" w14:textId="06B91975">
            <w:r w:rsidRPr="474386DC" w:rsidR="474386DC">
              <w:rPr>
                <w:rFonts w:ascii="Calibri" w:hAnsi="Calibri" w:eastAsia="Calibri" w:cs="Calibri"/>
                <w:b w:val="0"/>
                <w:bCs w:val="0"/>
                <w:i w:val="0"/>
                <w:iCs w:val="0"/>
                <w:strike w:val="0"/>
                <w:dstrike w:val="0"/>
                <w:color w:val="000000" w:themeColor="text1" w:themeTint="FF" w:themeShade="FF"/>
                <w:sz w:val="22"/>
                <w:szCs w:val="22"/>
                <w:u w:val="none"/>
              </w:rPr>
              <w:t>-0.6482   -1.3994    0.6160</w:t>
            </w:r>
          </w:p>
        </w:tc>
      </w:tr>
    </w:tbl>
    <w:p w:rsidR="1D4DE3AA" w:rsidP="474386DC" w:rsidRDefault="1D4DE3AA" w14:paraId="1918711C" w14:textId="587100B9">
      <w:pPr>
        <w:ind w:firstLine="720"/>
        <w:jc w:val="center"/>
        <w:rPr>
          <w:rFonts w:ascii="Palatino Linotype" w:hAnsi="Palatino Linotype" w:eastAsia="Palatino Linotype" w:cs="Palatino Linotype"/>
          <w:sz w:val="24"/>
          <w:szCs w:val="24"/>
        </w:rPr>
      </w:pPr>
      <w:r w:rsidRPr="474386DC" w:rsidR="1D4DE3AA">
        <w:rPr>
          <w:rFonts w:ascii="Palatino Linotype" w:hAnsi="Palatino Linotype" w:eastAsia="Palatino Linotype" w:cs="Palatino Linotype"/>
          <w:sz w:val="24"/>
          <w:szCs w:val="24"/>
        </w:rPr>
        <w:t>Table 7</w:t>
      </w:r>
    </w:p>
    <w:p w:rsidR="474386DC" w:rsidP="474386DC" w:rsidRDefault="474386DC" w14:paraId="19B90BEC" w14:textId="07517D54">
      <w:pPr>
        <w:pStyle w:val="Normal"/>
        <w:ind w:firstLine="720"/>
        <w:rPr>
          <w:rFonts w:ascii="Palatino Linotype" w:hAnsi="Palatino Linotype" w:eastAsia="Palatino Linotype" w:cs="Palatino Linotype"/>
          <w:sz w:val="24"/>
          <w:szCs w:val="24"/>
        </w:rPr>
      </w:pPr>
    </w:p>
    <w:p w:rsidR="7B848C5F" w:rsidP="474386DC" w:rsidRDefault="7B848C5F" w14:paraId="273CC03C" w14:textId="587A13CE">
      <w:pPr>
        <w:ind w:firstLine="720"/>
        <w:rPr>
          <w:rFonts w:ascii="Palatino Linotype" w:hAnsi="Palatino Linotype" w:eastAsia="Palatino Linotype" w:cs="Palatino Linotype"/>
          <w:sz w:val="24"/>
          <w:szCs w:val="24"/>
        </w:rPr>
      </w:pPr>
      <w:r w:rsidRPr="474386DC" w:rsidR="7B848C5F">
        <w:rPr>
          <w:rFonts w:ascii="Palatino Linotype" w:hAnsi="Palatino Linotype" w:eastAsia="Palatino Linotype" w:cs="Palatino Linotype"/>
          <w:sz w:val="24"/>
          <w:szCs w:val="24"/>
        </w:rPr>
        <w:t xml:space="preserve">To verify the accuracy of the system in water, a series of pool tests </w:t>
      </w:r>
      <w:r w:rsidRPr="474386DC" w:rsidR="259849F6">
        <w:rPr>
          <w:rFonts w:ascii="Palatino Linotype" w:hAnsi="Palatino Linotype" w:eastAsia="Palatino Linotype" w:cs="Palatino Linotype"/>
          <w:sz w:val="24"/>
          <w:szCs w:val="24"/>
        </w:rPr>
        <w:t xml:space="preserve">were conducted. The pinger was placed into the pool at various known </w:t>
      </w:r>
      <w:r w:rsidRPr="474386DC" w:rsidR="259849F6">
        <w:rPr>
          <w:rFonts w:ascii="Palatino Linotype" w:hAnsi="Palatino Linotype" w:eastAsia="Palatino Linotype" w:cs="Palatino Linotype"/>
          <w:sz w:val="24"/>
          <w:szCs w:val="24"/>
        </w:rPr>
        <w:t>locations</w:t>
      </w:r>
      <w:r w:rsidRPr="474386DC" w:rsidR="259849F6">
        <w:rPr>
          <w:rFonts w:ascii="Palatino Linotype" w:hAnsi="Palatino Linotype" w:eastAsia="Palatino Linotype" w:cs="Palatino Linotype"/>
          <w:sz w:val="24"/>
          <w:szCs w:val="24"/>
        </w:rPr>
        <w:t xml:space="preserve"> </w:t>
      </w:r>
      <w:r w:rsidRPr="474386DC" w:rsidR="62779E32">
        <w:rPr>
          <w:rFonts w:ascii="Palatino Linotype" w:hAnsi="Palatino Linotype" w:eastAsia="Palatino Linotype" w:cs="Palatino Linotype"/>
          <w:sz w:val="24"/>
          <w:szCs w:val="24"/>
        </w:rPr>
        <w:t xml:space="preserve">emitted a sound at 35 kHz. The system was run and calculated location of the pinger was recorded. Additionally, the audio files recorded from each hydrophone were saved to further aid in debugging and verification. </w:t>
      </w:r>
    </w:p>
    <w:p w:rsidR="7C92B487" w:rsidP="7C92B487" w:rsidRDefault="7C92B487" w14:paraId="5255D138" w14:textId="5E7EFEE0">
      <w:pPr>
        <w:rPr>
          <w:rFonts w:ascii="Palatino Linotype" w:hAnsi="Palatino Linotype" w:eastAsia="Palatino Linotype" w:cs="Palatino Linotype"/>
          <w:sz w:val="24"/>
          <w:szCs w:val="24"/>
        </w:rPr>
      </w:pPr>
    </w:p>
    <w:p w:rsidR="4968DAB8" w:rsidP="474386DC" w:rsidRDefault="07F4F63E" w14:paraId="66E812B3" w14:textId="0B7C4482">
      <w:pPr>
        <w:ind w:firstLine="720"/>
        <w:rPr>
          <w:rFonts w:ascii="Palatino Linotype" w:hAnsi="Palatino Linotype" w:eastAsia="Palatino Linotype" w:cs="Palatino Linotype"/>
          <w:sz w:val="24"/>
          <w:szCs w:val="24"/>
        </w:rPr>
      </w:pPr>
      <w:r w:rsidRPr="474386DC" w:rsidR="07F4F63E">
        <w:rPr>
          <w:rFonts w:ascii="Palatino Linotype" w:hAnsi="Palatino Linotype" w:eastAsia="Palatino Linotype" w:cs="Palatino Linotype"/>
          <w:sz w:val="24"/>
          <w:szCs w:val="24"/>
        </w:rPr>
        <w:t xml:space="preserve">In running these pool tests, the team </w:t>
      </w:r>
      <w:r w:rsidRPr="474386DC" w:rsidR="07F4F63E">
        <w:rPr>
          <w:rFonts w:ascii="Palatino Linotype" w:hAnsi="Palatino Linotype" w:eastAsia="Palatino Linotype" w:cs="Palatino Linotype"/>
          <w:sz w:val="24"/>
          <w:szCs w:val="24"/>
        </w:rPr>
        <w:t>encountered</w:t>
      </w:r>
      <w:r w:rsidRPr="474386DC" w:rsidR="07F4F63E">
        <w:rPr>
          <w:rFonts w:ascii="Palatino Linotype" w:hAnsi="Palatino Linotype" w:eastAsia="Palatino Linotype" w:cs="Palatino Linotype"/>
          <w:sz w:val="24"/>
          <w:szCs w:val="24"/>
        </w:rPr>
        <w:t xml:space="preserve"> significant variation in the accuracy of the system. In around half o</w:t>
      </w:r>
      <w:r w:rsidRPr="474386DC" w:rsidR="3183A4D6">
        <w:rPr>
          <w:rFonts w:ascii="Palatino Linotype" w:hAnsi="Palatino Linotype" w:eastAsia="Palatino Linotype" w:cs="Palatino Linotype"/>
          <w:sz w:val="24"/>
          <w:szCs w:val="24"/>
        </w:rPr>
        <w:t xml:space="preserve">f the tests run, the correct direction of the pinger was calculated with varying </w:t>
      </w:r>
      <w:r w:rsidRPr="474386DC" w:rsidR="6911CEAE">
        <w:rPr>
          <w:rFonts w:ascii="Palatino Linotype" w:hAnsi="Palatino Linotype" w:eastAsia="Palatino Linotype" w:cs="Palatino Linotype"/>
          <w:sz w:val="24"/>
          <w:szCs w:val="24"/>
        </w:rPr>
        <w:t>accuracy</w:t>
      </w:r>
      <w:r w:rsidRPr="474386DC" w:rsidR="3183A4D6">
        <w:rPr>
          <w:rFonts w:ascii="Palatino Linotype" w:hAnsi="Palatino Linotype" w:eastAsia="Palatino Linotype" w:cs="Palatino Linotype"/>
          <w:sz w:val="24"/>
          <w:szCs w:val="24"/>
        </w:rPr>
        <w:t>. However, in the remaining half, the directionality of the solution was not correct in e</w:t>
      </w:r>
      <w:r w:rsidRPr="474386DC" w:rsidR="47464BA5">
        <w:rPr>
          <w:rFonts w:ascii="Palatino Linotype" w:hAnsi="Palatino Linotype" w:eastAsia="Palatino Linotype" w:cs="Palatino Linotype"/>
          <w:sz w:val="24"/>
          <w:szCs w:val="24"/>
        </w:rPr>
        <w:t xml:space="preserve">ither the y direction, x direction, or both. This resulted in </w:t>
      </w:r>
      <w:r w:rsidRPr="474386DC" w:rsidR="77575461">
        <w:rPr>
          <w:rFonts w:ascii="Palatino Linotype" w:hAnsi="Palatino Linotype" w:eastAsia="Palatino Linotype" w:cs="Palatino Linotype"/>
          <w:sz w:val="24"/>
          <w:szCs w:val="24"/>
        </w:rPr>
        <w:t>the team</w:t>
      </w:r>
      <w:r w:rsidRPr="474386DC" w:rsidR="75455FDC">
        <w:rPr>
          <w:rFonts w:ascii="Palatino Linotype" w:hAnsi="Palatino Linotype" w:eastAsia="Palatino Linotype" w:cs="Palatino Linotype"/>
          <w:sz w:val="24"/>
          <w:szCs w:val="24"/>
        </w:rPr>
        <w:t>’</w:t>
      </w:r>
      <w:r w:rsidRPr="474386DC" w:rsidR="77575461">
        <w:rPr>
          <w:rFonts w:ascii="Palatino Linotype" w:hAnsi="Palatino Linotype" w:eastAsia="Palatino Linotype" w:cs="Palatino Linotype"/>
          <w:sz w:val="24"/>
          <w:szCs w:val="24"/>
        </w:rPr>
        <w:t>s</w:t>
      </w:r>
      <w:r w:rsidRPr="474386DC" w:rsidR="77575461">
        <w:rPr>
          <w:rFonts w:ascii="Palatino Linotype" w:hAnsi="Palatino Linotype" w:eastAsia="Palatino Linotype" w:cs="Palatino Linotype"/>
          <w:sz w:val="24"/>
          <w:szCs w:val="24"/>
        </w:rPr>
        <w:t xml:space="preserve"> inability to verify the accuracy spec of Req 2.1 and the subsequent </w:t>
      </w:r>
      <w:r w:rsidRPr="474386DC" w:rsidR="4B19B81E">
        <w:rPr>
          <w:rFonts w:ascii="Palatino Linotype" w:hAnsi="Palatino Linotype" w:eastAsia="Palatino Linotype" w:cs="Palatino Linotype"/>
          <w:sz w:val="24"/>
          <w:szCs w:val="24"/>
        </w:rPr>
        <w:t>O</w:t>
      </w:r>
      <w:r w:rsidRPr="474386DC" w:rsidR="77575461">
        <w:rPr>
          <w:rFonts w:ascii="Palatino Linotype" w:hAnsi="Palatino Linotype" w:eastAsia="Palatino Linotype" w:cs="Palatino Linotype"/>
          <w:sz w:val="24"/>
          <w:szCs w:val="24"/>
        </w:rPr>
        <w:t>bjective</w:t>
      </w:r>
      <w:r w:rsidRPr="474386DC" w:rsidR="77575461">
        <w:rPr>
          <w:rFonts w:ascii="Palatino Linotype" w:hAnsi="Palatino Linotype" w:eastAsia="Palatino Linotype" w:cs="Palatino Linotype"/>
          <w:sz w:val="24"/>
          <w:szCs w:val="24"/>
        </w:rPr>
        <w:t xml:space="preserve"> 2. </w:t>
      </w:r>
    </w:p>
    <w:p w:rsidR="7C92B487" w:rsidP="7C92B487" w:rsidRDefault="7C92B487" w14:paraId="1B704AA3" w14:textId="222A22BE">
      <w:pPr>
        <w:rPr>
          <w:rFonts w:ascii="Palatino Linotype" w:hAnsi="Palatino Linotype" w:eastAsia="Palatino Linotype" w:cs="Palatino Linotype"/>
          <w:sz w:val="24"/>
          <w:szCs w:val="24"/>
        </w:rPr>
      </w:pPr>
    </w:p>
    <w:p w:rsidR="597BB758" w:rsidP="474386DC" w:rsidRDefault="597BB758" w14:paraId="5910B4BD" w14:textId="7DBF76A4">
      <w:pPr>
        <w:ind w:firstLine="720"/>
        <w:rPr>
          <w:rFonts w:ascii="Palatino Linotype" w:hAnsi="Palatino Linotype" w:eastAsia="Palatino Linotype" w:cs="Palatino Linotype"/>
          <w:sz w:val="24"/>
          <w:szCs w:val="24"/>
        </w:rPr>
      </w:pPr>
      <w:r w:rsidRPr="474386DC" w:rsidR="597BB758">
        <w:rPr>
          <w:rFonts w:ascii="Palatino Linotype" w:hAnsi="Palatino Linotype" w:eastAsia="Palatino Linotype" w:cs="Palatino Linotype"/>
          <w:sz w:val="24"/>
          <w:szCs w:val="24"/>
        </w:rPr>
        <w:t xml:space="preserve">After analysis, it was </w:t>
      </w:r>
      <w:r w:rsidRPr="474386DC" w:rsidR="597BB758">
        <w:rPr>
          <w:rFonts w:ascii="Palatino Linotype" w:hAnsi="Palatino Linotype" w:eastAsia="Palatino Linotype" w:cs="Palatino Linotype"/>
          <w:sz w:val="24"/>
          <w:szCs w:val="24"/>
        </w:rPr>
        <w:t>determined</w:t>
      </w:r>
      <w:r w:rsidRPr="474386DC" w:rsidR="597BB758">
        <w:rPr>
          <w:rFonts w:ascii="Palatino Linotype" w:hAnsi="Palatino Linotype" w:eastAsia="Palatino Linotype" w:cs="Palatino Linotype"/>
          <w:sz w:val="24"/>
          <w:szCs w:val="24"/>
        </w:rPr>
        <w:t xml:space="preserve"> that the root of these inconsistencies was noise in the TDOA calculations</w:t>
      </w:r>
      <w:r w:rsidRPr="474386DC" w:rsidR="0F955BEB">
        <w:rPr>
          <w:rFonts w:ascii="Palatino Linotype" w:hAnsi="Palatino Linotype" w:eastAsia="Palatino Linotype" w:cs="Palatino Linotype"/>
          <w:sz w:val="24"/>
          <w:szCs w:val="24"/>
        </w:rPr>
        <w:t xml:space="preserve">. </w:t>
      </w:r>
      <w:r w:rsidRPr="474386DC" w:rsidR="50CF09F5">
        <w:rPr>
          <w:rFonts w:ascii="Palatino Linotype" w:hAnsi="Palatino Linotype" w:eastAsia="Palatino Linotype" w:cs="Palatino Linotype"/>
          <w:sz w:val="24"/>
          <w:szCs w:val="24"/>
        </w:rPr>
        <w:t>In order to</w:t>
      </w:r>
      <w:r w:rsidRPr="474386DC" w:rsidR="50CF09F5">
        <w:rPr>
          <w:rFonts w:ascii="Palatino Linotype" w:hAnsi="Palatino Linotype" w:eastAsia="Palatino Linotype" w:cs="Palatino Linotype"/>
          <w:sz w:val="24"/>
          <w:szCs w:val="24"/>
        </w:rPr>
        <w:t xml:space="preserve"> come to this conclusion, expected TDOA values were calculated for each hydrophone pair and compared to what was calculated from the pool test. It was from this comparison that </w:t>
      </w:r>
      <w:r w:rsidRPr="474386DC" w:rsidR="50CF09F5">
        <w:rPr>
          <w:rFonts w:ascii="Palatino Linotype" w:hAnsi="Palatino Linotype" w:eastAsia="Palatino Linotype" w:cs="Palatino Linotype"/>
          <w:sz w:val="24"/>
          <w:szCs w:val="24"/>
        </w:rPr>
        <w:t>large differences</w:t>
      </w:r>
      <w:r w:rsidRPr="474386DC" w:rsidR="52EDDDCA">
        <w:rPr>
          <w:rFonts w:ascii="Palatino Linotype" w:hAnsi="Palatino Linotype" w:eastAsia="Palatino Linotype" w:cs="Palatino Linotype"/>
          <w:sz w:val="24"/>
          <w:szCs w:val="24"/>
        </w:rPr>
        <w:t xml:space="preserve"> between expected TDOA values and what was calculated </w:t>
      </w:r>
      <w:r w:rsidRPr="474386DC" w:rsidR="2388928F">
        <w:rPr>
          <w:rFonts w:ascii="Palatino Linotype" w:hAnsi="Palatino Linotype" w:eastAsia="Palatino Linotype" w:cs="Palatino Linotype"/>
          <w:sz w:val="24"/>
          <w:szCs w:val="24"/>
        </w:rPr>
        <w:t>were</w:t>
      </w:r>
      <w:r w:rsidRPr="474386DC" w:rsidR="52EDDDCA">
        <w:rPr>
          <w:rFonts w:ascii="Palatino Linotype" w:hAnsi="Palatino Linotype" w:eastAsia="Palatino Linotype" w:cs="Palatino Linotype"/>
          <w:sz w:val="24"/>
          <w:szCs w:val="24"/>
        </w:rPr>
        <w:t xml:space="preserve"> found. </w:t>
      </w:r>
      <w:r w:rsidRPr="474386DC" w:rsidR="0F955BEB">
        <w:rPr>
          <w:rFonts w:ascii="Palatino Linotype" w:hAnsi="Palatino Linotype" w:eastAsia="Palatino Linotype" w:cs="Palatino Linotype"/>
          <w:sz w:val="24"/>
          <w:szCs w:val="24"/>
        </w:rPr>
        <w:t xml:space="preserve">This noise can be seen </w:t>
      </w:r>
      <w:r w:rsidRPr="474386DC" w:rsidR="0F955BEB">
        <w:rPr>
          <w:rFonts w:ascii="Palatino Linotype" w:hAnsi="Palatino Linotype" w:eastAsia="Palatino Linotype" w:cs="Palatino Linotype"/>
          <w:sz w:val="24"/>
          <w:szCs w:val="24"/>
        </w:rPr>
        <w:t>in</w:t>
      </w:r>
      <w:r w:rsidRPr="474386DC" w:rsidR="0F955BEB">
        <w:rPr>
          <w:rFonts w:ascii="Palatino Linotype" w:hAnsi="Palatino Linotype" w:eastAsia="Palatino Linotype" w:cs="Palatino Linotype"/>
          <w:sz w:val="24"/>
          <w:szCs w:val="24"/>
        </w:rPr>
        <w:t xml:space="preserve"> the table below. </w:t>
      </w:r>
      <w:r w:rsidRPr="474386DC" w:rsidR="74CF398D">
        <w:rPr>
          <w:rFonts w:ascii="Palatino Linotype" w:hAnsi="Palatino Linotype" w:eastAsia="Palatino Linotype" w:cs="Palatino Linotype"/>
          <w:sz w:val="24"/>
          <w:szCs w:val="24"/>
        </w:rPr>
        <w:t xml:space="preserve">As can be seen in some cases, the expected </w:t>
      </w:r>
      <w:r w:rsidRPr="474386DC" w:rsidR="74CF398D">
        <w:rPr>
          <w:rFonts w:ascii="Palatino Linotype" w:hAnsi="Palatino Linotype" w:eastAsia="Palatino Linotype" w:cs="Palatino Linotype"/>
          <w:sz w:val="24"/>
          <w:szCs w:val="24"/>
        </w:rPr>
        <w:t>tau</w:t>
      </w:r>
      <w:r w:rsidRPr="474386DC" w:rsidR="74CF398D">
        <w:rPr>
          <w:rFonts w:ascii="Palatino Linotype" w:hAnsi="Palatino Linotype" w:eastAsia="Palatino Linotype" w:cs="Palatino Linotype"/>
          <w:sz w:val="24"/>
          <w:szCs w:val="24"/>
        </w:rPr>
        <w:t xml:space="preserve"> values are close to what can be expected</w:t>
      </w:r>
      <w:r w:rsidRPr="474386DC" w:rsidR="2C77A48D">
        <w:rPr>
          <w:rFonts w:ascii="Palatino Linotype" w:hAnsi="Palatino Linotype" w:eastAsia="Palatino Linotype" w:cs="Palatino Linotype"/>
          <w:sz w:val="24"/>
          <w:szCs w:val="24"/>
        </w:rPr>
        <w:t xml:space="preserve">; however, in others the values can be off by an order of magnitude or even have the wrong sign. This results in the appearance that the incorrect hydrophone is closer to the </w:t>
      </w:r>
      <w:r w:rsidRPr="474386DC" w:rsidR="3ECA31F8">
        <w:rPr>
          <w:rFonts w:ascii="Palatino Linotype" w:hAnsi="Palatino Linotype" w:eastAsia="Palatino Linotype" w:cs="Palatino Linotype"/>
          <w:sz w:val="24"/>
          <w:szCs w:val="24"/>
        </w:rPr>
        <w:t>pinger</w:t>
      </w:r>
      <w:r w:rsidRPr="474386DC" w:rsidR="3ECA31F8">
        <w:rPr>
          <w:rFonts w:ascii="Palatino Linotype" w:hAnsi="Palatino Linotype" w:eastAsia="Palatino Linotype" w:cs="Palatino Linotype"/>
          <w:sz w:val="24"/>
          <w:szCs w:val="24"/>
        </w:rPr>
        <w:t xml:space="preserve">. </w:t>
      </w:r>
      <w:r w:rsidRPr="474386DC" w:rsidR="4EA02DC0">
        <w:rPr>
          <w:rFonts w:ascii="Palatino Linotype" w:hAnsi="Palatino Linotype" w:eastAsia="Palatino Linotype" w:cs="Palatino Linotype"/>
          <w:sz w:val="24"/>
          <w:szCs w:val="24"/>
        </w:rPr>
        <w:t>A substantial portion</w:t>
      </w:r>
      <w:r w:rsidRPr="474386DC" w:rsidR="1893E26E">
        <w:rPr>
          <w:rFonts w:ascii="Palatino Linotype" w:hAnsi="Palatino Linotype" w:eastAsia="Palatino Linotype" w:cs="Palatino Linotype"/>
          <w:sz w:val="24"/>
          <w:szCs w:val="24"/>
        </w:rPr>
        <w:t xml:space="preserve"> of time was </w:t>
      </w:r>
      <w:r w:rsidRPr="474386DC" w:rsidR="1893E26E">
        <w:rPr>
          <w:rFonts w:ascii="Palatino Linotype" w:hAnsi="Palatino Linotype" w:eastAsia="Palatino Linotype" w:cs="Palatino Linotype"/>
          <w:sz w:val="24"/>
          <w:szCs w:val="24"/>
        </w:rPr>
        <w:t>spent debuggin</w:t>
      </w:r>
      <w:r w:rsidRPr="474386DC" w:rsidR="1893E26E">
        <w:rPr>
          <w:rFonts w:ascii="Palatino Linotype" w:hAnsi="Palatino Linotype" w:eastAsia="Palatino Linotype" w:cs="Palatino Linotype"/>
          <w:sz w:val="24"/>
          <w:szCs w:val="24"/>
        </w:rPr>
        <w:t xml:space="preserve">g this </w:t>
      </w:r>
      <w:r w:rsidRPr="474386DC" w:rsidR="1893E26E">
        <w:rPr>
          <w:rFonts w:ascii="Palatino Linotype" w:hAnsi="Palatino Linotype" w:eastAsia="Palatino Linotype" w:cs="Palatino Linotype"/>
          <w:sz w:val="24"/>
          <w:szCs w:val="24"/>
        </w:rPr>
        <w:t>is</w:t>
      </w:r>
      <w:r w:rsidRPr="474386DC" w:rsidR="1893E26E">
        <w:rPr>
          <w:rFonts w:ascii="Palatino Linotype" w:hAnsi="Palatino Linotype" w:eastAsia="Palatino Linotype" w:cs="Palatino Linotype"/>
          <w:sz w:val="24"/>
          <w:szCs w:val="24"/>
        </w:rPr>
        <w:t xml:space="preserve">sue. </w:t>
      </w:r>
    </w:p>
    <w:p w:rsidR="7C92B487" w:rsidP="474386DC" w:rsidRDefault="7C92B487" w14:paraId="7E5FBC16" w14:textId="3E29EED1">
      <w:pPr>
        <w:pStyle w:val="Normal"/>
        <w:rPr>
          <w:rFonts w:ascii="Palatino Linotype" w:hAnsi="Palatino Linotype" w:eastAsia="Palatino Linotype" w:cs="Palatino Linotype"/>
          <w:sz w:val="24"/>
          <w:szCs w:val="24"/>
        </w:rPr>
      </w:pP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7C92B487" w:rsidTr="7C92B487" w14:paraId="0E0112A5" w14:textId="77777777">
        <w:trPr>
          <w:trHeight w:val="300"/>
        </w:trPr>
        <w:tc>
          <w:tcPr>
            <w:tcW w:w="1337" w:type="dxa"/>
          </w:tcPr>
          <w:p w:rsidR="7C92B487" w:rsidP="7C92B487" w:rsidRDefault="7C92B487" w14:paraId="77EDD36E" w14:textId="48008C9D">
            <w:pPr>
              <w:spacing w:line="240" w:lineRule="exact"/>
              <w:rPr>
                <w:rFonts w:ascii="Palatino Linotype" w:hAnsi="Palatino Linotype" w:eastAsia="Palatino Linotype" w:cs="Palatino Linotype"/>
                <w:b/>
                <w:bCs/>
                <w:sz w:val="24"/>
                <w:szCs w:val="24"/>
              </w:rPr>
            </w:pPr>
            <w:r w:rsidRPr="7C92B487">
              <w:rPr>
                <w:rFonts w:ascii="Palatino Linotype" w:hAnsi="Palatino Linotype" w:eastAsia="Palatino Linotype" w:cs="Palatino Linotype"/>
                <w:b/>
                <w:bCs/>
                <w:sz w:val="24"/>
                <w:szCs w:val="24"/>
              </w:rPr>
              <w:t>Pinger Location</w:t>
            </w:r>
          </w:p>
        </w:tc>
        <w:tc>
          <w:tcPr>
            <w:tcW w:w="1337" w:type="dxa"/>
          </w:tcPr>
          <w:p w:rsidR="7C92B487" w:rsidP="7C92B487" w:rsidRDefault="7C92B487" w14:paraId="5756FBA2" w14:textId="6DD5047E">
            <w:pPr>
              <w:spacing w:line="240" w:lineRule="exact"/>
              <w:rPr>
                <w:rFonts w:ascii="Palatino Linotype" w:hAnsi="Palatino Linotype" w:eastAsia="Palatino Linotype" w:cs="Palatino Linotype"/>
                <w:b/>
                <w:bCs/>
                <w:sz w:val="24"/>
                <w:szCs w:val="24"/>
              </w:rPr>
            </w:pPr>
            <w:r w:rsidRPr="7C92B487">
              <w:rPr>
                <w:rFonts w:ascii="Palatino Linotype" w:hAnsi="Palatino Linotype" w:eastAsia="Palatino Linotype" w:cs="Palatino Linotype"/>
                <w:b/>
                <w:bCs/>
                <w:sz w:val="24"/>
                <w:szCs w:val="24"/>
              </w:rPr>
              <w:t>Expected AB</w:t>
            </w:r>
          </w:p>
        </w:tc>
        <w:tc>
          <w:tcPr>
            <w:tcW w:w="1337" w:type="dxa"/>
          </w:tcPr>
          <w:p w:rsidR="7C92B487" w:rsidP="7C92B487" w:rsidRDefault="7C92B487" w14:paraId="74FA1694" w14:textId="38911DE6">
            <w:pPr>
              <w:spacing w:line="240" w:lineRule="exact"/>
              <w:rPr>
                <w:rFonts w:ascii="Palatino Linotype" w:hAnsi="Palatino Linotype" w:eastAsia="Palatino Linotype" w:cs="Palatino Linotype"/>
                <w:b/>
                <w:bCs/>
                <w:sz w:val="24"/>
                <w:szCs w:val="24"/>
              </w:rPr>
            </w:pPr>
            <w:r w:rsidRPr="7C92B487">
              <w:rPr>
                <w:rFonts w:ascii="Palatino Linotype" w:hAnsi="Palatino Linotype" w:eastAsia="Palatino Linotype" w:cs="Palatino Linotype"/>
                <w:b/>
                <w:bCs/>
                <w:sz w:val="24"/>
                <w:szCs w:val="24"/>
              </w:rPr>
              <w:t>Actual  AB</w:t>
            </w:r>
          </w:p>
        </w:tc>
        <w:tc>
          <w:tcPr>
            <w:tcW w:w="1337" w:type="dxa"/>
          </w:tcPr>
          <w:p w:rsidR="7C92B487" w:rsidP="7C92B487" w:rsidRDefault="7C92B487" w14:paraId="32E2418D" w14:textId="3A46D98E">
            <w:pPr>
              <w:spacing w:line="240" w:lineRule="exact"/>
              <w:rPr>
                <w:rFonts w:ascii="Palatino Linotype" w:hAnsi="Palatino Linotype" w:eastAsia="Palatino Linotype" w:cs="Palatino Linotype"/>
                <w:b/>
                <w:bCs/>
                <w:sz w:val="24"/>
                <w:szCs w:val="24"/>
              </w:rPr>
            </w:pPr>
            <w:r w:rsidRPr="7C92B487">
              <w:rPr>
                <w:rFonts w:ascii="Palatino Linotype" w:hAnsi="Palatino Linotype" w:eastAsia="Palatino Linotype" w:cs="Palatino Linotype"/>
                <w:b/>
                <w:bCs/>
                <w:sz w:val="24"/>
                <w:szCs w:val="24"/>
              </w:rPr>
              <w:t>Expected AC</w:t>
            </w:r>
          </w:p>
        </w:tc>
        <w:tc>
          <w:tcPr>
            <w:tcW w:w="1337" w:type="dxa"/>
          </w:tcPr>
          <w:p w:rsidR="7C92B487" w:rsidP="7C92B487" w:rsidRDefault="7C92B487" w14:paraId="7811B40D" w14:textId="35C00B53">
            <w:pPr>
              <w:spacing w:line="240" w:lineRule="exact"/>
              <w:rPr>
                <w:rFonts w:ascii="Palatino Linotype" w:hAnsi="Palatino Linotype" w:eastAsia="Palatino Linotype" w:cs="Palatino Linotype"/>
                <w:b/>
                <w:bCs/>
                <w:sz w:val="24"/>
                <w:szCs w:val="24"/>
              </w:rPr>
            </w:pPr>
            <w:r w:rsidRPr="7C92B487">
              <w:rPr>
                <w:rFonts w:ascii="Palatino Linotype" w:hAnsi="Palatino Linotype" w:eastAsia="Palatino Linotype" w:cs="Palatino Linotype"/>
                <w:b/>
                <w:bCs/>
                <w:sz w:val="24"/>
                <w:szCs w:val="24"/>
              </w:rPr>
              <w:t>Actual  AC</w:t>
            </w:r>
          </w:p>
        </w:tc>
        <w:tc>
          <w:tcPr>
            <w:tcW w:w="1337" w:type="dxa"/>
          </w:tcPr>
          <w:p w:rsidR="7C92B487" w:rsidP="7C92B487" w:rsidRDefault="7C92B487" w14:paraId="5576AB0A" w14:textId="13864C03">
            <w:pPr>
              <w:spacing w:line="240" w:lineRule="exact"/>
              <w:rPr>
                <w:rFonts w:ascii="Palatino Linotype" w:hAnsi="Palatino Linotype" w:eastAsia="Palatino Linotype" w:cs="Palatino Linotype"/>
                <w:b/>
                <w:bCs/>
                <w:sz w:val="24"/>
                <w:szCs w:val="24"/>
              </w:rPr>
            </w:pPr>
            <w:r w:rsidRPr="7C92B487">
              <w:rPr>
                <w:rFonts w:ascii="Palatino Linotype" w:hAnsi="Palatino Linotype" w:eastAsia="Palatino Linotype" w:cs="Palatino Linotype"/>
                <w:b/>
                <w:bCs/>
                <w:sz w:val="24"/>
                <w:szCs w:val="24"/>
              </w:rPr>
              <w:t>Expected AD</w:t>
            </w:r>
          </w:p>
        </w:tc>
        <w:tc>
          <w:tcPr>
            <w:tcW w:w="1337" w:type="dxa"/>
          </w:tcPr>
          <w:p w:rsidR="7C92B487" w:rsidP="7C92B487" w:rsidRDefault="7C92B487" w14:paraId="16B911B3" w14:textId="3C889837">
            <w:pPr>
              <w:spacing w:line="240" w:lineRule="exact"/>
              <w:rPr>
                <w:rFonts w:ascii="Palatino Linotype" w:hAnsi="Palatino Linotype" w:eastAsia="Palatino Linotype" w:cs="Palatino Linotype"/>
                <w:b/>
                <w:bCs/>
                <w:sz w:val="24"/>
                <w:szCs w:val="24"/>
              </w:rPr>
            </w:pPr>
            <w:r w:rsidRPr="7C92B487">
              <w:rPr>
                <w:rFonts w:ascii="Palatino Linotype" w:hAnsi="Palatino Linotype" w:eastAsia="Palatino Linotype" w:cs="Palatino Linotype"/>
                <w:b/>
                <w:bCs/>
                <w:sz w:val="24"/>
                <w:szCs w:val="24"/>
              </w:rPr>
              <w:t>Actual  AD</w:t>
            </w:r>
          </w:p>
        </w:tc>
      </w:tr>
      <w:tr w:rsidR="7C92B487" w:rsidTr="7C92B487" w14:paraId="56283479" w14:textId="77777777">
        <w:trPr>
          <w:trHeight w:val="300"/>
        </w:trPr>
        <w:tc>
          <w:tcPr>
            <w:tcW w:w="1337" w:type="dxa"/>
          </w:tcPr>
          <w:p w:rsidR="7C92B487" w:rsidP="7C92B487" w:rsidRDefault="7C92B487" w14:paraId="162BEE75" w14:textId="61BED1C9">
            <w:pPr>
              <w:spacing w:line="240" w:lineRule="exact"/>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lastRenderedPageBreak/>
              <w:t>(-.61, -1.37,0)</w:t>
            </w:r>
          </w:p>
        </w:tc>
        <w:tc>
          <w:tcPr>
            <w:tcW w:w="1337" w:type="dxa"/>
          </w:tcPr>
          <w:p w:rsidR="7C92B487" w:rsidP="7C92B487" w:rsidRDefault="7C92B487" w14:paraId="7C52855D" w14:textId="4F66695E">
            <w:pPr>
              <w:spacing w:line="240" w:lineRule="exact"/>
              <w:jc w:val="right"/>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t>-7.55E-04</w:t>
            </w:r>
          </w:p>
        </w:tc>
        <w:tc>
          <w:tcPr>
            <w:tcW w:w="1337" w:type="dxa"/>
          </w:tcPr>
          <w:p w:rsidR="7C92B487" w:rsidP="7C92B487" w:rsidRDefault="7C92B487" w14:paraId="51035115" w14:textId="2C749726">
            <w:pPr>
              <w:spacing w:line="240" w:lineRule="exact"/>
              <w:jc w:val="right"/>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t>6.25E-04</w:t>
            </w:r>
          </w:p>
        </w:tc>
        <w:tc>
          <w:tcPr>
            <w:tcW w:w="1337" w:type="dxa"/>
          </w:tcPr>
          <w:p w:rsidR="7C92B487" w:rsidP="7C92B487" w:rsidRDefault="7C92B487" w14:paraId="581F4E26" w14:textId="762185BB">
            <w:pPr>
              <w:spacing w:line="240" w:lineRule="exact"/>
              <w:jc w:val="right"/>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t>-6.21E-04</w:t>
            </w:r>
          </w:p>
        </w:tc>
        <w:tc>
          <w:tcPr>
            <w:tcW w:w="1337" w:type="dxa"/>
          </w:tcPr>
          <w:p w:rsidR="7C92B487" w:rsidP="7C92B487" w:rsidRDefault="7C92B487" w14:paraId="2E933B92" w14:textId="59C4D5EB">
            <w:pPr>
              <w:spacing w:line="240" w:lineRule="exact"/>
              <w:jc w:val="right"/>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t>-1.04E-05</w:t>
            </w:r>
          </w:p>
        </w:tc>
        <w:tc>
          <w:tcPr>
            <w:tcW w:w="1337" w:type="dxa"/>
          </w:tcPr>
          <w:p w:rsidR="7C92B487" w:rsidP="7C92B487" w:rsidRDefault="7C92B487" w14:paraId="303A19F1" w14:textId="5049CB29">
            <w:pPr>
              <w:spacing w:line="240" w:lineRule="exact"/>
              <w:jc w:val="right"/>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t>-5.53E-04</w:t>
            </w:r>
          </w:p>
        </w:tc>
        <w:tc>
          <w:tcPr>
            <w:tcW w:w="1337" w:type="dxa"/>
          </w:tcPr>
          <w:p w:rsidR="7C92B487" w:rsidP="7C92B487" w:rsidRDefault="7C92B487" w14:paraId="4F322D87" w14:textId="19AFDD93">
            <w:pPr>
              <w:spacing w:line="240" w:lineRule="exact"/>
              <w:jc w:val="right"/>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t>1.56E-05</w:t>
            </w:r>
          </w:p>
        </w:tc>
      </w:tr>
      <w:tr w:rsidR="7C92B487" w:rsidTr="7C92B487" w14:paraId="0DDF2413" w14:textId="77777777">
        <w:trPr>
          <w:trHeight w:val="300"/>
        </w:trPr>
        <w:tc>
          <w:tcPr>
            <w:tcW w:w="1337" w:type="dxa"/>
          </w:tcPr>
          <w:p w:rsidR="7C92B487" w:rsidP="7C92B487" w:rsidRDefault="7C92B487" w14:paraId="41A97F51" w14:textId="082E83EF">
            <w:pPr>
              <w:spacing w:line="240" w:lineRule="exact"/>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t>(-6.4, -5.89, 0)</w:t>
            </w:r>
          </w:p>
        </w:tc>
        <w:tc>
          <w:tcPr>
            <w:tcW w:w="1337" w:type="dxa"/>
          </w:tcPr>
          <w:p w:rsidR="7C92B487" w:rsidP="7C92B487" w:rsidRDefault="7C92B487" w14:paraId="194C46D5" w14:textId="49FDF806">
            <w:pPr>
              <w:spacing w:line="240" w:lineRule="exact"/>
              <w:jc w:val="right"/>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t>-7.80E-04</w:t>
            </w:r>
          </w:p>
        </w:tc>
        <w:tc>
          <w:tcPr>
            <w:tcW w:w="1337" w:type="dxa"/>
          </w:tcPr>
          <w:p w:rsidR="7C92B487" w:rsidP="7C92B487" w:rsidRDefault="7C92B487" w14:paraId="2573FF64" w14:textId="530357CF">
            <w:pPr>
              <w:spacing w:line="240" w:lineRule="exact"/>
              <w:jc w:val="right"/>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t>-1.04E-04</w:t>
            </w:r>
          </w:p>
        </w:tc>
        <w:tc>
          <w:tcPr>
            <w:tcW w:w="1337" w:type="dxa"/>
          </w:tcPr>
          <w:p w:rsidR="7C92B487" w:rsidP="7C92B487" w:rsidRDefault="7C92B487" w14:paraId="4677C05E" w14:textId="008E534E">
            <w:pPr>
              <w:spacing w:line="240" w:lineRule="exact"/>
              <w:jc w:val="right"/>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t>-6.19E-04</w:t>
            </w:r>
          </w:p>
        </w:tc>
        <w:tc>
          <w:tcPr>
            <w:tcW w:w="1337" w:type="dxa"/>
          </w:tcPr>
          <w:p w:rsidR="7C92B487" w:rsidP="7C92B487" w:rsidRDefault="7C92B487" w14:paraId="10A53E21" w14:textId="602631B9">
            <w:pPr>
              <w:spacing w:line="240" w:lineRule="exact"/>
              <w:jc w:val="right"/>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t>-3.44E-04</w:t>
            </w:r>
          </w:p>
        </w:tc>
        <w:tc>
          <w:tcPr>
            <w:tcW w:w="1337" w:type="dxa"/>
          </w:tcPr>
          <w:p w:rsidR="7C92B487" w:rsidP="7C92B487" w:rsidRDefault="7C92B487" w14:paraId="37296992" w14:textId="1C08B133">
            <w:pPr>
              <w:spacing w:line="240" w:lineRule="exact"/>
              <w:jc w:val="right"/>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t>-6.02E-04</w:t>
            </w:r>
          </w:p>
        </w:tc>
        <w:tc>
          <w:tcPr>
            <w:tcW w:w="1337" w:type="dxa"/>
          </w:tcPr>
          <w:p w:rsidR="7C92B487" w:rsidP="7C92B487" w:rsidRDefault="7C92B487" w14:paraId="58C037C5" w14:textId="424C72BE">
            <w:pPr>
              <w:spacing w:line="240" w:lineRule="exact"/>
              <w:jc w:val="right"/>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t>-2.60E-04</w:t>
            </w:r>
          </w:p>
        </w:tc>
      </w:tr>
      <w:tr w:rsidR="7C92B487" w:rsidTr="7C92B487" w14:paraId="44C684E7" w14:textId="77777777">
        <w:trPr>
          <w:trHeight w:val="300"/>
        </w:trPr>
        <w:tc>
          <w:tcPr>
            <w:tcW w:w="1337" w:type="dxa"/>
          </w:tcPr>
          <w:p w:rsidR="7C92B487" w:rsidP="7C92B487" w:rsidRDefault="7C92B487" w14:paraId="60036DF6" w14:textId="1747B78B">
            <w:pPr>
              <w:spacing w:line="240" w:lineRule="exact"/>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t>(-2.12,-3.9,-1.01)</w:t>
            </w:r>
          </w:p>
        </w:tc>
        <w:tc>
          <w:tcPr>
            <w:tcW w:w="1337" w:type="dxa"/>
          </w:tcPr>
          <w:p w:rsidR="7C92B487" w:rsidP="7C92B487" w:rsidRDefault="7C92B487" w14:paraId="71DCB584" w14:textId="3777424F">
            <w:pPr>
              <w:spacing w:line="240" w:lineRule="exact"/>
              <w:jc w:val="right"/>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t>-7.54E-04</w:t>
            </w:r>
          </w:p>
        </w:tc>
        <w:tc>
          <w:tcPr>
            <w:tcW w:w="1337" w:type="dxa"/>
          </w:tcPr>
          <w:p w:rsidR="7C92B487" w:rsidP="7C92B487" w:rsidRDefault="7C92B487" w14:paraId="7308BCF7" w14:textId="161E0F4E">
            <w:pPr>
              <w:spacing w:line="240" w:lineRule="exact"/>
              <w:jc w:val="right"/>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t>-9.90E-05</w:t>
            </w:r>
          </w:p>
        </w:tc>
        <w:tc>
          <w:tcPr>
            <w:tcW w:w="1337" w:type="dxa"/>
          </w:tcPr>
          <w:p w:rsidR="7C92B487" w:rsidP="7C92B487" w:rsidRDefault="7C92B487" w14:paraId="12D61583" w14:textId="4827E774">
            <w:pPr>
              <w:spacing w:line="240" w:lineRule="exact"/>
              <w:jc w:val="right"/>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t>-5.66E-04</w:t>
            </w:r>
          </w:p>
        </w:tc>
        <w:tc>
          <w:tcPr>
            <w:tcW w:w="1337" w:type="dxa"/>
          </w:tcPr>
          <w:p w:rsidR="7C92B487" w:rsidP="7C92B487" w:rsidRDefault="7C92B487" w14:paraId="0CE252E6" w14:textId="663920E2">
            <w:pPr>
              <w:spacing w:line="240" w:lineRule="exact"/>
              <w:jc w:val="right"/>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t>-1.46E-04</w:t>
            </w:r>
          </w:p>
        </w:tc>
        <w:tc>
          <w:tcPr>
            <w:tcW w:w="1337" w:type="dxa"/>
          </w:tcPr>
          <w:p w:rsidR="7C92B487" w:rsidP="7C92B487" w:rsidRDefault="7C92B487" w14:paraId="718A5E0B" w14:textId="070CF953">
            <w:pPr>
              <w:spacing w:line="240" w:lineRule="exact"/>
              <w:jc w:val="right"/>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t>-5.35E-04</w:t>
            </w:r>
          </w:p>
        </w:tc>
        <w:tc>
          <w:tcPr>
            <w:tcW w:w="1337" w:type="dxa"/>
          </w:tcPr>
          <w:p w:rsidR="7C92B487" w:rsidP="7C92B487" w:rsidRDefault="7C92B487" w14:paraId="10C04ADA" w14:textId="7DB34A88">
            <w:pPr>
              <w:spacing w:line="240" w:lineRule="exact"/>
              <w:jc w:val="right"/>
              <w:rPr>
                <w:rFonts w:ascii="Palatino Linotype" w:hAnsi="Palatino Linotype" w:eastAsia="Palatino Linotype" w:cs="Palatino Linotype"/>
                <w:sz w:val="24"/>
                <w:szCs w:val="24"/>
              </w:rPr>
            </w:pPr>
            <w:r w:rsidRPr="7C92B487">
              <w:rPr>
                <w:rFonts w:ascii="Palatino Linotype" w:hAnsi="Palatino Linotype" w:eastAsia="Palatino Linotype" w:cs="Palatino Linotype"/>
                <w:sz w:val="24"/>
                <w:szCs w:val="24"/>
              </w:rPr>
              <w:t>-1.56E-04</w:t>
            </w:r>
          </w:p>
        </w:tc>
      </w:tr>
    </w:tbl>
    <w:p w:rsidR="69D2497A" w:rsidP="474386DC" w:rsidRDefault="69D2497A" w14:paraId="799AC3A3" w14:textId="73589367">
      <w:pPr>
        <w:jc w:val="center"/>
        <w:rPr>
          <w:rFonts w:ascii="Palatino Linotype" w:hAnsi="Palatino Linotype" w:eastAsia="Palatino Linotype" w:cs="Palatino Linotype"/>
          <w:sz w:val="24"/>
          <w:szCs w:val="24"/>
        </w:rPr>
      </w:pPr>
      <w:r w:rsidRPr="474386DC" w:rsidR="69D2497A">
        <w:rPr>
          <w:rFonts w:ascii="Palatino Linotype" w:hAnsi="Palatino Linotype" w:eastAsia="Palatino Linotype" w:cs="Palatino Linotype"/>
          <w:sz w:val="24"/>
          <w:szCs w:val="24"/>
        </w:rPr>
        <w:t xml:space="preserve">Table </w:t>
      </w:r>
      <w:r w:rsidRPr="474386DC" w:rsidR="431C4D6F">
        <w:rPr>
          <w:rFonts w:ascii="Palatino Linotype" w:hAnsi="Palatino Linotype" w:eastAsia="Palatino Linotype" w:cs="Palatino Linotype"/>
          <w:sz w:val="24"/>
          <w:szCs w:val="24"/>
        </w:rPr>
        <w:t>8</w:t>
      </w:r>
    </w:p>
    <w:p w:rsidR="7C92B487" w:rsidP="7C92B487" w:rsidRDefault="7C92B487" w14:paraId="2820FF46" w14:textId="1B4D2958">
      <w:pPr>
        <w:rPr>
          <w:rFonts w:ascii="Palatino Linotype" w:hAnsi="Palatino Linotype" w:eastAsia="Palatino Linotype" w:cs="Palatino Linotype"/>
          <w:sz w:val="24"/>
          <w:szCs w:val="24"/>
        </w:rPr>
      </w:pPr>
    </w:p>
    <w:p w:rsidR="368B3A38" w:rsidP="474386DC" w:rsidRDefault="368B3A38" w14:paraId="66697B58" w14:textId="7F669F63">
      <w:pPr>
        <w:pStyle w:val="Normal"/>
        <w:rPr>
          <w:rFonts w:ascii="Palatino Linotype" w:hAnsi="Palatino Linotype" w:eastAsia="Palatino Linotype" w:cs="Palatino Linotype"/>
          <w:sz w:val="24"/>
          <w:szCs w:val="24"/>
        </w:rPr>
      </w:pPr>
      <w:r w:rsidRPr="474386DC" w:rsidR="368B3A38">
        <w:rPr>
          <w:rFonts w:ascii="Palatino Linotype" w:hAnsi="Palatino Linotype" w:eastAsia="Palatino Linotype" w:cs="Palatino Linotype"/>
          <w:sz w:val="24"/>
          <w:szCs w:val="24"/>
        </w:rPr>
        <w:t xml:space="preserve">Upon investigation, it was </w:t>
      </w:r>
      <w:r w:rsidRPr="474386DC" w:rsidR="368B3A38">
        <w:rPr>
          <w:rFonts w:ascii="Palatino Linotype" w:hAnsi="Palatino Linotype" w:eastAsia="Palatino Linotype" w:cs="Palatino Linotype"/>
          <w:sz w:val="24"/>
          <w:szCs w:val="24"/>
        </w:rPr>
        <w:t>determined</w:t>
      </w:r>
      <w:r w:rsidRPr="474386DC" w:rsidR="368B3A38">
        <w:rPr>
          <w:rFonts w:ascii="Palatino Linotype" w:hAnsi="Palatino Linotype" w:eastAsia="Palatino Linotype" w:cs="Palatino Linotype"/>
          <w:sz w:val="24"/>
          <w:szCs w:val="24"/>
        </w:rPr>
        <w:t xml:space="preserve"> that the TODA system was incorrectly setting the window size by creating a different time window for each Indvidual hydrophone. This bug was </w:t>
      </w:r>
      <w:r w:rsidRPr="474386DC" w:rsidR="52884DC5">
        <w:rPr>
          <w:rFonts w:ascii="Palatino Linotype" w:hAnsi="Palatino Linotype" w:eastAsia="Palatino Linotype" w:cs="Palatino Linotype"/>
          <w:sz w:val="24"/>
          <w:szCs w:val="24"/>
        </w:rPr>
        <w:t xml:space="preserve">causing the hydrophone raw audio to become unsynchronized, causing the incorrect TDOA values. The results of our TDOA </w:t>
      </w:r>
      <w:r w:rsidRPr="474386DC" w:rsidR="52884DC5">
        <w:rPr>
          <w:rFonts w:ascii="Palatino Linotype" w:hAnsi="Palatino Linotype" w:eastAsia="Palatino Linotype" w:cs="Palatino Linotype"/>
          <w:sz w:val="24"/>
          <w:szCs w:val="24"/>
        </w:rPr>
        <w:t xml:space="preserve">calculations following this fix can be seen in the </w:t>
      </w:r>
      <w:r w:rsidRPr="474386DC" w:rsidR="0BA658EF">
        <w:rPr>
          <w:rFonts w:ascii="Palatino Linotype" w:hAnsi="Palatino Linotype" w:eastAsia="Palatino Linotype" w:cs="Palatino Linotype"/>
          <w:sz w:val="24"/>
          <w:szCs w:val="24"/>
        </w:rPr>
        <w:t xml:space="preserve">table </w:t>
      </w:r>
      <w:r w:rsidRPr="474386DC" w:rsidR="52884DC5">
        <w:rPr>
          <w:rFonts w:ascii="Palatino Linotype" w:hAnsi="Palatino Linotype" w:eastAsia="Palatino Linotype" w:cs="Palatino Linotype"/>
          <w:sz w:val="24"/>
          <w:szCs w:val="24"/>
        </w:rPr>
        <w:t xml:space="preserve">below. As can be seen </w:t>
      </w:r>
      <w:r w:rsidRPr="474386DC" w:rsidR="17F15C6E">
        <w:rPr>
          <w:rFonts w:ascii="Palatino Linotype" w:hAnsi="Palatino Linotype" w:eastAsia="Palatino Linotype" w:cs="Palatino Linotype"/>
          <w:sz w:val="24"/>
          <w:szCs w:val="24"/>
        </w:rPr>
        <w:t xml:space="preserve">in the table, the fixed TDOA values are much closer to the correct values and there were no cases of having the incorrect sign. </w:t>
      </w:r>
    </w:p>
    <w:p w:rsidR="474386DC" w:rsidP="474386DC" w:rsidRDefault="474386DC" w14:paraId="0118D438" w14:textId="32DFF8EE">
      <w:pPr>
        <w:pStyle w:val="Normal"/>
        <w:rPr>
          <w:rFonts w:ascii="Palatino Linotype" w:hAnsi="Palatino Linotype" w:eastAsia="Palatino Linotype" w:cs="Palatino Linotype"/>
          <w:sz w:val="24"/>
          <w:szCs w:val="24"/>
        </w:rPr>
      </w:pP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474386DC" w:rsidTr="474386DC" w14:paraId="07F960CA">
        <w:trPr>
          <w:trHeight w:val="300"/>
        </w:trPr>
        <w:tc>
          <w:tcPr>
            <w:tcW w:w="1337" w:type="dxa"/>
            <w:tcMar/>
          </w:tcPr>
          <w:p w:rsidR="474386DC" w:rsidRDefault="474386DC" w14:paraId="3FB9BF57" w14:textId="02554C1A">
            <w:r w:rsidRPr="474386DC" w:rsidR="474386DC">
              <w:rPr>
                <w:rFonts w:ascii="Calibri" w:hAnsi="Calibri" w:eastAsia="Calibri" w:cs="Calibri"/>
                <w:b w:val="1"/>
                <w:bCs w:val="1"/>
                <w:i w:val="0"/>
                <w:iCs w:val="0"/>
                <w:strike w:val="0"/>
                <w:dstrike w:val="0"/>
                <w:color w:val="000000" w:themeColor="text1" w:themeTint="FF" w:themeShade="FF"/>
                <w:sz w:val="22"/>
                <w:szCs w:val="22"/>
                <w:u w:val="none"/>
              </w:rPr>
              <w:t>Algorithm</w:t>
            </w:r>
          </w:p>
        </w:tc>
        <w:tc>
          <w:tcPr>
            <w:tcW w:w="1337" w:type="dxa"/>
            <w:tcMar/>
          </w:tcPr>
          <w:p w:rsidR="474386DC" w:rsidRDefault="474386DC" w14:paraId="3CA2243A" w14:textId="5ADB64F7"/>
        </w:tc>
        <w:tc>
          <w:tcPr>
            <w:tcW w:w="1337" w:type="dxa"/>
            <w:tcMar/>
          </w:tcPr>
          <w:p w:rsidR="474386DC" w:rsidRDefault="474386DC" w14:paraId="408A3F21" w14:textId="6C77904E"/>
        </w:tc>
        <w:tc>
          <w:tcPr>
            <w:tcW w:w="1337" w:type="dxa"/>
            <w:tcMar/>
          </w:tcPr>
          <w:p w:rsidR="474386DC" w:rsidRDefault="474386DC" w14:paraId="1F9AF01A" w14:textId="34F200A9"/>
        </w:tc>
        <w:tc>
          <w:tcPr>
            <w:tcW w:w="1337" w:type="dxa"/>
            <w:tcMar/>
          </w:tcPr>
          <w:p w:rsidR="474386DC" w:rsidRDefault="474386DC" w14:paraId="213F99F5" w14:textId="410BCADF">
            <w:r w:rsidRPr="474386DC" w:rsidR="474386DC">
              <w:rPr>
                <w:rFonts w:ascii="Calibri" w:hAnsi="Calibri" w:eastAsia="Calibri" w:cs="Calibri"/>
                <w:b w:val="1"/>
                <w:bCs w:val="1"/>
                <w:i w:val="0"/>
                <w:iCs w:val="0"/>
                <w:strike w:val="0"/>
                <w:dstrike w:val="0"/>
                <w:color w:val="000000" w:themeColor="text1" w:themeTint="FF" w:themeShade="FF"/>
                <w:sz w:val="22"/>
                <w:szCs w:val="22"/>
                <w:u w:val="none"/>
              </w:rPr>
              <w:t>Expected</w:t>
            </w:r>
          </w:p>
        </w:tc>
        <w:tc>
          <w:tcPr>
            <w:tcW w:w="1337" w:type="dxa"/>
            <w:tcMar/>
          </w:tcPr>
          <w:p w:rsidR="474386DC" w:rsidRDefault="474386DC" w14:paraId="42E0E05D" w14:textId="23DD5CC4"/>
        </w:tc>
        <w:tc>
          <w:tcPr>
            <w:tcW w:w="1337" w:type="dxa"/>
            <w:tcMar/>
          </w:tcPr>
          <w:p w:rsidR="474386DC" w:rsidRDefault="474386DC" w14:paraId="0DD41F4F" w14:textId="3BC9A97F"/>
        </w:tc>
      </w:tr>
      <w:tr w:rsidR="474386DC" w:rsidTr="474386DC" w14:paraId="24B87012">
        <w:trPr>
          <w:trHeight w:val="300"/>
        </w:trPr>
        <w:tc>
          <w:tcPr>
            <w:tcW w:w="1337" w:type="dxa"/>
            <w:tcMar/>
          </w:tcPr>
          <w:p w:rsidR="474386DC" w:rsidRDefault="474386DC" w14:paraId="72C17E18" w14:textId="1041D6E5">
            <w:r w:rsidRPr="474386DC" w:rsidR="474386DC">
              <w:rPr>
                <w:rFonts w:ascii="Calibri" w:hAnsi="Calibri" w:eastAsia="Calibri" w:cs="Calibri"/>
                <w:b w:val="0"/>
                <w:bCs w:val="0"/>
                <w:i w:val="0"/>
                <w:iCs w:val="0"/>
                <w:strike w:val="0"/>
                <w:dstrike w:val="0"/>
                <w:color w:val="000000" w:themeColor="text1" w:themeTint="FF" w:themeShade="FF"/>
                <w:sz w:val="22"/>
                <w:szCs w:val="22"/>
                <w:u w:val="none"/>
              </w:rPr>
              <w:t>TDOA (AB)</w:t>
            </w:r>
          </w:p>
        </w:tc>
        <w:tc>
          <w:tcPr>
            <w:tcW w:w="1337" w:type="dxa"/>
            <w:tcMar/>
          </w:tcPr>
          <w:p w:rsidR="474386DC" w:rsidRDefault="474386DC" w14:paraId="5803EA31" w14:textId="4C6345BE">
            <w:r w:rsidRPr="474386DC" w:rsidR="474386DC">
              <w:rPr>
                <w:rFonts w:ascii="Calibri" w:hAnsi="Calibri" w:eastAsia="Calibri" w:cs="Calibri"/>
                <w:b w:val="0"/>
                <w:bCs w:val="0"/>
                <w:i w:val="0"/>
                <w:iCs w:val="0"/>
                <w:strike w:val="0"/>
                <w:dstrike w:val="0"/>
                <w:color w:val="000000" w:themeColor="text1" w:themeTint="FF" w:themeShade="FF"/>
                <w:sz w:val="22"/>
                <w:szCs w:val="22"/>
                <w:u w:val="none"/>
              </w:rPr>
              <w:t>TDOA (AC)</w:t>
            </w:r>
          </w:p>
        </w:tc>
        <w:tc>
          <w:tcPr>
            <w:tcW w:w="1337" w:type="dxa"/>
            <w:tcMar/>
          </w:tcPr>
          <w:p w:rsidR="474386DC" w:rsidRDefault="474386DC" w14:paraId="19414C7A" w14:textId="2855850B">
            <w:r w:rsidRPr="474386DC" w:rsidR="474386DC">
              <w:rPr>
                <w:rFonts w:ascii="Calibri" w:hAnsi="Calibri" w:eastAsia="Calibri" w:cs="Calibri"/>
                <w:b w:val="0"/>
                <w:bCs w:val="0"/>
                <w:i w:val="0"/>
                <w:iCs w:val="0"/>
                <w:strike w:val="0"/>
                <w:dstrike w:val="0"/>
                <w:color w:val="444444"/>
                <w:sz w:val="22"/>
                <w:szCs w:val="22"/>
                <w:u w:val="none"/>
              </w:rPr>
              <w:t>TDOA (AD)</w:t>
            </w:r>
          </w:p>
        </w:tc>
        <w:tc>
          <w:tcPr>
            <w:tcW w:w="1337" w:type="dxa"/>
            <w:tcMar/>
          </w:tcPr>
          <w:p w:rsidR="474386DC" w:rsidRDefault="474386DC" w14:paraId="13D858F6" w14:textId="73ADB88D"/>
        </w:tc>
        <w:tc>
          <w:tcPr>
            <w:tcW w:w="1337" w:type="dxa"/>
            <w:tcMar/>
          </w:tcPr>
          <w:p w:rsidR="474386DC" w:rsidRDefault="474386DC" w14:paraId="37462645" w14:textId="58E5DCEA">
            <w:r w:rsidRPr="474386DC" w:rsidR="474386DC">
              <w:rPr>
                <w:rFonts w:ascii="Calibri" w:hAnsi="Calibri" w:eastAsia="Calibri" w:cs="Calibri"/>
                <w:b w:val="0"/>
                <w:bCs w:val="0"/>
                <w:i w:val="0"/>
                <w:iCs w:val="0"/>
                <w:strike w:val="0"/>
                <w:dstrike w:val="0"/>
                <w:color w:val="000000" w:themeColor="text1" w:themeTint="FF" w:themeShade="FF"/>
                <w:sz w:val="22"/>
                <w:szCs w:val="22"/>
                <w:u w:val="none"/>
              </w:rPr>
              <w:t>TDOA (AB)</w:t>
            </w:r>
          </w:p>
        </w:tc>
        <w:tc>
          <w:tcPr>
            <w:tcW w:w="1337" w:type="dxa"/>
            <w:tcMar/>
          </w:tcPr>
          <w:p w:rsidR="474386DC" w:rsidRDefault="474386DC" w14:paraId="2A9159C1" w14:textId="38446848">
            <w:r w:rsidRPr="474386DC" w:rsidR="474386DC">
              <w:rPr>
                <w:rFonts w:ascii="Calibri" w:hAnsi="Calibri" w:eastAsia="Calibri" w:cs="Calibri"/>
                <w:b w:val="0"/>
                <w:bCs w:val="0"/>
                <w:i w:val="0"/>
                <w:iCs w:val="0"/>
                <w:strike w:val="0"/>
                <w:dstrike w:val="0"/>
                <w:color w:val="000000" w:themeColor="text1" w:themeTint="FF" w:themeShade="FF"/>
                <w:sz w:val="22"/>
                <w:szCs w:val="22"/>
                <w:u w:val="none"/>
              </w:rPr>
              <w:t>TDOA (AC)</w:t>
            </w:r>
          </w:p>
        </w:tc>
        <w:tc>
          <w:tcPr>
            <w:tcW w:w="1337" w:type="dxa"/>
            <w:tcMar/>
          </w:tcPr>
          <w:p w:rsidR="474386DC" w:rsidRDefault="474386DC" w14:paraId="01A87E15" w14:textId="5D68F369">
            <w:r w:rsidRPr="474386DC" w:rsidR="474386DC">
              <w:rPr>
                <w:rFonts w:ascii="Calibri" w:hAnsi="Calibri" w:eastAsia="Calibri" w:cs="Calibri"/>
                <w:b w:val="0"/>
                <w:bCs w:val="0"/>
                <w:i w:val="0"/>
                <w:iCs w:val="0"/>
                <w:strike w:val="0"/>
                <w:dstrike w:val="0"/>
                <w:color w:val="000000" w:themeColor="text1" w:themeTint="FF" w:themeShade="FF"/>
                <w:sz w:val="22"/>
                <w:szCs w:val="22"/>
                <w:u w:val="none"/>
              </w:rPr>
              <w:t>TDOA (AD)</w:t>
            </w:r>
          </w:p>
        </w:tc>
      </w:tr>
      <w:tr w:rsidR="474386DC" w:rsidTr="474386DC" w14:paraId="438718B3">
        <w:trPr>
          <w:trHeight w:val="300"/>
        </w:trPr>
        <w:tc>
          <w:tcPr>
            <w:tcW w:w="1337" w:type="dxa"/>
            <w:tcMar/>
          </w:tcPr>
          <w:p w:rsidR="474386DC" w:rsidRDefault="474386DC" w14:paraId="1246E297" w14:textId="057FEB12">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-7.61E-04</w:t>
            </w:r>
          </w:p>
        </w:tc>
        <w:tc>
          <w:tcPr>
            <w:tcW w:w="1337" w:type="dxa"/>
            <w:tcMar/>
          </w:tcPr>
          <w:p w:rsidR="474386DC" w:rsidRDefault="474386DC" w14:paraId="4BDC0979" w14:textId="4D725215">
            <w:r w:rsidRPr="474386DC" w:rsidR="474386DC">
              <w:rPr>
                <w:rFonts w:ascii="Calibri" w:hAnsi="Calibri" w:eastAsia="Calibri" w:cs="Calibri"/>
                <w:b w:val="0"/>
                <w:bCs w:val="0"/>
                <w:i w:val="0"/>
                <w:iCs w:val="0"/>
                <w:strike w:val="0"/>
                <w:dstrike w:val="0"/>
                <w:color w:val="000000" w:themeColor="text1" w:themeTint="FF" w:themeShade="FF"/>
                <w:sz w:val="22"/>
                <w:szCs w:val="22"/>
                <w:u w:val="none"/>
              </w:rPr>
              <w:t>-5.32E-04</w:t>
            </w:r>
          </w:p>
        </w:tc>
        <w:tc>
          <w:tcPr>
            <w:tcW w:w="1337" w:type="dxa"/>
            <w:tcMar/>
          </w:tcPr>
          <w:p w:rsidR="474386DC" w:rsidRDefault="474386DC" w14:paraId="594042AF" w14:textId="41A53DE8">
            <w:r w:rsidRPr="474386DC" w:rsidR="474386DC">
              <w:rPr>
                <w:rFonts w:ascii="Calibri" w:hAnsi="Calibri" w:eastAsia="Calibri" w:cs="Calibri"/>
                <w:b w:val="0"/>
                <w:bCs w:val="0"/>
                <w:i w:val="0"/>
                <w:iCs w:val="0"/>
                <w:strike w:val="0"/>
                <w:dstrike w:val="0"/>
                <w:color w:val="000000" w:themeColor="text1" w:themeTint="FF" w:themeShade="FF"/>
                <w:sz w:val="22"/>
                <w:szCs w:val="22"/>
                <w:u w:val="none"/>
              </w:rPr>
              <w:t>-4.90E-04</w:t>
            </w:r>
          </w:p>
        </w:tc>
        <w:tc>
          <w:tcPr>
            <w:tcW w:w="1337" w:type="dxa"/>
            <w:tcMar/>
          </w:tcPr>
          <w:p w:rsidR="474386DC" w:rsidRDefault="474386DC" w14:paraId="7BD9458C" w14:textId="701FF8E7"/>
        </w:tc>
        <w:tc>
          <w:tcPr>
            <w:tcW w:w="1337" w:type="dxa"/>
            <w:tcMar/>
          </w:tcPr>
          <w:p w:rsidR="474386DC" w:rsidRDefault="474386DC" w14:paraId="3477CCC0" w14:textId="30DCBDF1">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-7.53E-04</w:t>
            </w:r>
          </w:p>
        </w:tc>
        <w:tc>
          <w:tcPr>
            <w:tcW w:w="1337" w:type="dxa"/>
            <w:tcMar/>
          </w:tcPr>
          <w:p w:rsidR="474386DC" w:rsidRDefault="474386DC" w14:paraId="1EA82A46" w14:textId="643255D9">
            <w:r w:rsidRPr="474386DC" w:rsidR="474386DC">
              <w:rPr>
                <w:rFonts w:ascii="Calibri" w:hAnsi="Calibri" w:eastAsia="Calibri" w:cs="Calibri"/>
                <w:b w:val="0"/>
                <w:bCs w:val="0"/>
                <w:i w:val="0"/>
                <w:iCs w:val="0"/>
                <w:strike w:val="0"/>
                <w:dstrike w:val="0"/>
                <w:color w:val="000000" w:themeColor="text1" w:themeTint="FF" w:themeShade="FF"/>
                <w:sz w:val="22"/>
                <w:szCs w:val="22"/>
                <w:u w:val="none"/>
              </w:rPr>
              <w:t>-5.64E-04</w:t>
            </w:r>
          </w:p>
        </w:tc>
        <w:tc>
          <w:tcPr>
            <w:tcW w:w="1337" w:type="dxa"/>
            <w:tcMar/>
          </w:tcPr>
          <w:p w:rsidR="474386DC" w:rsidRDefault="474386DC" w14:paraId="6B992BF8" w14:textId="4704969B">
            <w:r w:rsidRPr="474386DC" w:rsidR="474386DC">
              <w:rPr>
                <w:rFonts w:ascii="Calibri" w:hAnsi="Calibri" w:eastAsia="Calibri" w:cs="Calibri"/>
                <w:b w:val="0"/>
                <w:bCs w:val="0"/>
                <w:i w:val="0"/>
                <w:iCs w:val="0"/>
                <w:strike w:val="0"/>
                <w:dstrike w:val="0"/>
                <w:color w:val="000000" w:themeColor="text1" w:themeTint="FF" w:themeShade="FF"/>
                <w:sz w:val="22"/>
                <w:szCs w:val="22"/>
                <w:u w:val="none"/>
              </w:rPr>
              <w:t>-5.33E-04</w:t>
            </w:r>
          </w:p>
        </w:tc>
      </w:tr>
      <w:tr w:rsidR="474386DC" w:rsidTr="474386DC" w14:paraId="6FE2CF8C">
        <w:trPr>
          <w:trHeight w:val="300"/>
        </w:trPr>
        <w:tc>
          <w:tcPr>
            <w:tcW w:w="1337" w:type="dxa"/>
            <w:tcMar/>
          </w:tcPr>
          <w:p w:rsidR="474386DC" w:rsidRDefault="474386DC" w14:paraId="11ACEC63" w14:textId="41E789F2">
            <w:r w:rsidRPr="474386DC" w:rsidR="474386DC">
              <w:rPr>
                <w:rFonts w:ascii="Calibri" w:hAnsi="Calibri" w:eastAsia="Calibri" w:cs="Calibri"/>
                <w:b w:val="0"/>
                <w:bCs w:val="0"/>
                <w:i w:val="0"/>
                <w:iCs w:val="0"/>
                <w:strike w:val="0"/>
                <w:dstrike w:val="0"/>
                <w:color w:val="000000" w:themeColor="text1" w:themeTint="FF" w:themeShade="FF"/>
                <w:sz w:val="22"/>
                <w:szCs w:val="22"/>
                <w:u w:val="none"/>
              </w:rPr>
              <w:t>-9.02E-04</w:t>
            </w:r>
          </w:p>
        </w:tc>
        <w:tc>
          <w:tcPr>
            <w:tcW w:w="1337" w:type="dxa"/>
            <w:tcMar/>
          </w:tcPr>
          <w:p w:rsidR="474386DC" w:rsidRDefault="474386DC" w14:paraId="0AD840F7" w14:textId="23720F29">
            <w:r w:rsidRPr="474386DC" w:rsidR="474386DC">
              <w:rPr>
                <w:rFonts w:ascii="Calibri" w:hAnsi="Calibri" w:eastAsia="Calibri" w:cs="Calibri"/>
                <w:b w:val="0"/>
                <w:bCs w:val="0"/>
                <w:i w:val="0"/>
                <w:iCs w:val="0"/>
                <w:strike w:val="0"/>
                <w:dstrike w:val="0"/>
                <w:color w:val="000000" w:themeColor="text1" w:themeTint="FF" w:themeShade="FF"/>
                <w:sz w:val="22"/>
                <w:szCs w:val="22"/>
                <w:u w:val="none"/>
              </w:rPr>
              <w:t>-5.11E-04</w:t>
            </w:r>
          </w:p>
        </w:tc>
        <w:tc>
          <w:tcPr>
            <w:tcW w:w="1337" w:type="dxa"/>
            <w:tcMar/>
          </w:tcPr>
          <w:p w:rsidR="474386DC" w:rsidRDefault="474386DC" w14:paraId="17BD9996" w14:textId="1C205F44">
            <w:r w:rsidRPr="474386DC" w:rsidR="474386DC">
              <w:rPr>
                <w:rFonts w:ascii="Calibri" w:hAnsi="Calibri" w:eastAsia="Calibri" w:cs="Calibri"/>
                <w:b w:val="0"/>
                <w:bCs w:val="0"/>
                <w:i w:val="0"/>
                <w:iCs w:val="0"/>
                <w:strike w:val="0"/>
                <w:dstrike w:val="0"/>
                <w:color w:val="000000" w:themeColor="text1" w:themeTint="FF" w:themeShade="FF"/>
                <w:sz w:val="22"/>
                <w:szCs w:val="22"/>
                <w:u w:val="none"/>
              </w:rPr>
              <w:t>-4.53E-04</w:t>
            </w:r>
          </w:p>
        </w:tc>
        <w:tc>
          <w:tcPr>
            <w:tcW w:w="1337" w:type="dxa"/>
            <w:tcMar/>
          </w:tcPr>
          <w:p w:rsidR="474386DC" w:rsidRDefault="474386DC" w14:paraId="12790E88" w14:textId="49597777"/>
        </w:tc>
        <w:tc>
          <w:tcPr>
            <w:tcW w:w="1337" w:type="dxa"/>
            <w:tcMar/>
          </w:tcPr>
          <w:p w:rsidR="474386DC" w:rsidRDefault="474386DC" w14:paraId="31137EC9" w14:textId="36D79A27">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-7.53E-04</w:t>
            </w:r>
          </w:p>
        </w:tc>
        <w:tc>
          <w:tcPr>
            <w:tcW w:w="1337" w:type="dxa"/>
            <w:tcMar/>
          </w:tcPr>
          <w:p w:rsidR="474386DC" w:rsidRDefault="474386DC" w14:paraId="429FE58D" w14:textId="041097A8">
            <w:r w:rsidRPr="474386DC" w:rsidR="474386DC">
              <w:rPr>
                <w:rFonts w:ascii="Calibri" w:hAnsi="Calibri" w:eastAsia="Calibri" w:cs="Calibri"/>
                <w:b w:val="0"/>
                <w:bCs w:val="0"/>
                <w:i w:val="0"/>
                <w:iCs w:val="0"/>
                <w:strike w:val="0"/>
                <w:dstrike w:val="0"/>
                <w:color w:val="000000" w:themeColor="text1" w:themeTint="FF" w:themeShade="FF"/>
                <w:sz w:val="22"/>
                <w:szCs w:val="22"/>
                <w:u w:val="none"/>
              </w:rPr>
              <w:t>-5.64E-04</w:t>
            </w:r>
          </w:p>
        </w:tc>
        <w:tc>
          <w:tcPr>
            <w:tcW w:w="1337" w:type="dxa"/>
            <w:tcMar/>
          </w:tcPr>
          <w:p w:rsidR="474386DC" w:rsidRDefault="474386DC" w14:paraId="187128AD" w14:textId="781CAF57">
            <w:r w:rsidRPr="474386DC" w:rsidR="474386DC">
              <w:rPr>
                <w:rFonts w:ascii="Calibri" w:hAnsi="Calibri" w:eastAsia="Calibri" w:cs="Calibri"/>
                <w:b w:val="0"/>
                <w:bCs w:val="0"/>
                <w:i w:val="0"/>
                <w:iCs w:val="0"/>
                <w:strike w:val="0"/>
                <w:dstrike w:val="0"/>
                <w:color w:val="000000" w:themeColor="text1" w:themeTint="FF" w:themeShade="FF"/>
                <w:sz w:val="22"/>
                <w:szCs w:val="22"/>
                <w:u w:val="none"/>
              </w:rPr>
              <w:t>-5.33E-04</w:t>
            </w:r>
          </w:p>
        </w:tc>
      </w:tr>
      <w:tr w:rsidR="474386DC" w:rsidTr="474386DC" w14:paraId="7530EC4C">
        <w:trPr>
          <w:trHeight w:val="300"/>
        </w:trPr>
        <w:tc>
          <w:tcPr>
            <w:tcW w:w="1337" w:type="dxa"/>
            <w:tcMar/>
          </w:tcPr>
          <w:p w:rsidR="474386DC" w:rsidRDefault="474386DC" w14:paraId="7DF0BF50" w14:textId="45FE6E63">
            <w:r w:rsidRPr="474386DC" w:rsidR="474386DC">
              <w:rPr>
                <w:rFonts w:ascii="Calibri" w:hAnsi="Calibri" w:eastAsia="Calibri" w:cs="Calibri"/>
                <w:b w:val="0"/>
                <w:bCs w:val="0"/>
                <w:i w:val="0"/>
                <w:iCs w:val="0"/>
                <w:strike w:val="0"/>
                <w:dstrike w:val="0"/>
                <w:color w:val="000000" w:themeColor="text1" w:themeTint="FF" w:themeShade="FF"/>
                <w:sz w:val="22"/>
                <w:szCs w:val="22"/>
                <w:u w:val="none"/>
              </w:rPr>
              <w:t>-8.81E-04</w:t>
            </w:r>
          </w:p>
        </w:tc>
        <w:tc>
          <w:tcPr>
            <w:tcW w:w="1337" w:type="dxa"/>
            <w:tcMar/>
          </w:tcPr>
          <w:p w:rsidR="474386DC" w:rsidRDefault="474386DC" w14:paraId="446396CE" w14:textId="62A4AB42">
            <w:r w:rsidRPr="474386DC" w:rsidR="474386DC">
              <w:rPr>
                <w:rFonts w:ascii="Calibri" w:hAnsi="Calibri" w:eastAsia="Calibri" w:cs="Calibri"/>
                <w:b w:val="0"/>
                <w:bCs w:val="0"/>
                <w:i w:val="0"/>
                <w:iCs w:val="0"/>
                <w:strike w:val="0"/>
                <w:dstrike w:val="0"/>
                <w:color w:val="000000" w:themeColor="text1" w:themeTint="FF" w:themeShade="FF"/>
                <w:sz w:val="22"/>
                <w:szCs w:val="22"/>
                <w:u w:val="none"/>
              </w:rPr>
              <w:t>-5.42E-04</w:t>
            </w:r>
          </w:p>
        </w:tc>
        <w:tc>
          <w:tcPr>
            <w:tcW w:w="1337" w:type="dxa"/>
            <w:tcMar/>
          </w:tcPr>
          <w:p w:rsidR="474386DC" w:rsidRDefault="474386DC" w14:paraId="6CB7D7F0" w14:textId="3E6F0911">
            <w:r w:rsidRPr="474386DC" w:rsidR="474386DC">
              <w:rPr>
                <w:rFonts w:ascii="Calibri" w:hAnsi="Calibri" w:eastAsia="Calibri" w:cs="Calibri"/>
                <w:b w:val="0"/>
                <w:bCs w:val="0"/>
                <w:i w:val="0"/>
                <w:iCs w:val="0"/>
                <w:strike w:val="0"/>
                <w:dstrike w:val="0"/>
                <w:color w:val="000000" w:themeColor="text1" w:themeTint="FF" w:themeShade="FF"/>
                <w:sz w:val="22"/>
                <w:szCs w:val="22"/>
                <w:u w:val="none"/>
              </w:rPr>
              <w:t>-5.01E-04</w:t>
            </w:r>
          </w:p>
        </w:tc>
        <w:tc>
          <w:tcPr>
            <w:tcW w:w="1337" w:type="dxa"/>
            <w:tcMar/>
          </w:tcPr>
          <w:p w:rsidR="474386DC" w:rsidRDefault="474386DC" w14:paraId="12D6D188" w14:textId="478449DD"/>
        </w:tc>
        <w:tc>
          <w:tcPr>
            <w:tcW w:w="1337" w:type="dxa"/>
            <w:tcMar/>
          </w:tcPr>
          <w:p w:rsidR="474386DC" w:rsidRDefault="474386DC" w14:paraId="45B401F6" w14:textId="365758E5">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-7.81E-04</w:t>
            </w:r>
          </w:p>
        </w:tc>
        <w:tc>
          <w:tcPr>
            <w:tcW w:w="1337" w:type="dxa"/>
            <w:tcMar/>
          </w:tcPr>
          <w:p w:rsidR="474386DC" w:rsidRDefault="474386DC" w14:paraId="3C4DA817" w14:textId="725F6AD6">
            <w:r w:rsidRPr="474386DC" w:rsidR="474386DC">
              <w:rPr>
                <w:rFonts w:ascii="Calibri" w:hAnsi="Calibri" w:eastAsia="Calibri" w:cs="Calibri"/>
                <w:b w:val="0"/>
                <w:bCs w:val="0"/>
                <w:i w:val="0"/>
                <w:iCs w:val="0"/>
                <w:strike w:val="0"/>
                <w:dstrike w:val="0"/>
                <w:color w:val="000000" w:themeColor="text1" w:themeTint="FF" w:themeShade="FF"/>
                <w:sz w:val="22"/>
                <w:szCs w:val="22"/>
                <w:u w:val="none"/>
              </w:rPr>
              <w:t>-6.32E-04</w:t>
            </w:r>
          </w:p>
        </w:tc>
        <w:tc>
          <w:tcPr>
            <w:tcW w:w="1337" w:type="dxa"/>
            <w:tcMar/>
          </w:tcPr>
          <w:p w:rsidR="474386DC" w:rsidRDefault="474386DC" w14:paraId="2FB3839F" w14:textId="65B3D289">
            <w:r w:rsidRPr="474386DC" w:rsidR="474386DC">
              <w:rPr>
                <w:rFonts w:ascii="Calibri" w:hAnsi="Calibri" w:eastAsia="Calibri" w:cs="Calibri"/>
                <w:b w:val="0"/>
                <w:bCs w:val="0"/>
                <w:i w:val="0"/>
                <w:iCs w:val="0"/>
                <w:strike w:val="0"/>
                <w:dstrike w:val="0"/>
                <w:color w:val="000000" w:themeColor="text1" w:themeTint="FF" w:themeShade="FF"/>
                <w:sz w:val="22"/>
                <w:szCs w:val="22"/>
                <w:u w:val="none"/>
              </w:rPr>
              <w:t>-6.08E-04</w:t>
            </w:r>
          </w:p>
        </w:tc>
      </w:tr>
      <w:tr w:rsidR="474386DC" w:rsidTr="474386DC" w14:paraId="5F22941A">
        <w:trPr>
          <w:trHeight w:val="300"/>
        </w:trPr>
        <w:tc>
          <w:tcPr>
            <w:tcW w:w="1337" w:type="dxa"/>
            <w:tcMar/>
          </w:tcPr>
          <w:p w:rsidR="474386DC" w:rsidRDefault="474386DC" w14:paraId="62666C21" w14:textId="4A78CFB0">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-7.98E-04</w:t>
            </w:r>
          </w:p>
        </w:tc>
        <w:tc>
          <w:tcPr>
            <w:tcW w:w="1337" w:type="dxa"/>
            <w:tcMar/>
          </w:tcPr>
          <w:p w:rsidR="474386DC" w:rsidRDefault="474386DC" w14:paraId="779A4F1F" w14:textId="5F726036">
            <w:r w:rsidRPr="474386DC" w:rsidR="474386DC">
              <w:rPr>
                <w:rFonts w:ascii="Calibri" w:hAnsi="Calibri" w:eastAsia="Calibri" w:cs="Calibri"/>
                <w:b w:val="0"/>
                <w:bCs w:val="0"/>
                <w:i w:val="0"/>
                <w:iCs w:val="0"/>
                <w:strike w:val="0"/>
                <w:dstrike w:val="0"/>
                <w:color w:val="000000" w:themeColor="text1" w:themeTint="FF" w:themeShade="FF"/>
                <w:sz w:val="22"/>
                <w:szCs w:val="22"/>
                <w:u w:val="none"/>
              </w:rPr>
              <w:t>-5.74E-04</w:t>
            </w:r>
          </w:p>
        </w:tc>
        <w:tc>
          <w:tcPr>
            <w:tcW w:w="1337" w:type="dxa"/>
            <w:tcMar/>
          </w:tcPr>
          <w:p w:rsidR="474386DC" w:rsidRDefault="474386DC" w14:paraId="6C56C9A0" w14:textId="67E5FBEB">
            <w:r w:rsidRPr="474386DC" w:rsidR="474386DC">
              <w:rPr>
                <w:rFonts w:ascii="Calibri" w:hAnsi="Calibri" w:eastAsia="Calibri" w:cs="Calibri"/>
                <w:b w:val="0"/>
                <w:bCs w:val="0"/>
                <w:i w:val="0"/>
                <w:iCs w:val="0"/>
                <w:strike w:val="0"/>
                <w:dstrike w:val="0"/>
                <w:color w:val="000000" w:themeColor="text1" w:themeTint="FF" w:themeShade="FF"/>
                <w:sz w:val="22"/>
                <w:szCs w:val="22"/>
                <w:u w:val="none"/>
              </w:rPr>
              <w:t>5.16E-04</w:t>
            </w:r>
          </w:p>
        </w:tc>
        <w:tc>
          <w:tcPr>
            <w:tcW w:w="1337" w:type="dxa"/>
            <w:tcMar/>
          </w:tcPr>
          <w:p w:rsidR="474386DC" w:rsidRDefault="474386DC" w14:paraId="5D35777C" w14:textId="4A9CEA84"/>
        </w:tc>
        <w:tc>
          <w:tcPr>
            <w:tcW w:w="1337" w:type="dxa"/>
            <w:tcMar/>
          </w:tcPr>
          <w:p w:rsidR="474386DC" w:rsidRDefault="474386DC" w14:paraId="36B5F891" w14:textId="0C4CBD79">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-7.81E-04</w:t>
            </w:r>
          </w:p>
        </w:tc>
        <w:tc>
          <w:tcPr>
            <w:tcW w:w="1337" w:type="dxa"/>
            <w:tcMar/>
          </w:tcPr>
          <w:p w:rsidR="474386DC" w:rsidRDefault="474386DC" w14:paraId="0CCF9E37" w14:textId="022899D1">
            <w:r w:rsidRPr="474386DC" w:rsidR="474386DC">
              <w:rPr>
                <w:rFonts w:ascii="Calibri" w:hAnsi="Calibri" w:eastAsia="Calibri" w:cs="Calibri"/>
                <w:b w:val="0"/>
                <w:bCs w:val="0"/>
                <w:i w:val="0"/>
                <w:iCs w:val="0"/>
                <w:strike w:val="0"/>
                <w:dstrike w:val="0"/>
                <w:color w:val="000000" w:themeColor="text1" w:themeTint="FF" w:themeShade="FF"/>
                <w:sz w:val="22"/>
                <w:szCs w:val="22"/>
                <w:u w:val="none"/>
              </w:rPr>
              <w:t>-6.32E-04</w:t>
            </w:r>
          </w:p>
        </w:tc>
        <w:tc>
          <w:tcPr>
            <w:tcW w:w="1337" w:type="dxa"/>
            <w:tcMar/>
          </w:tcPr>
          <w:p w:rsidR="474386DC" w:rsidRDefault="474386DC" w14:paraId="11561FDD" w14:textId="61DD100D">
            <w:r w:rsidRPr="474386DC" w:rsidR="474386DC">
              <w:rPr>
                <w:rFonts w:ascii="Calibri" w:hAnsi="Calibri" w:eastAsia="Calibri" w:cs="Calibri"/>
                <w:b w:val="0"/>
                <w:bCs w:val="0"/>
                <w:i w:val="0"/>
                <w:iCs w:val="0"/>
                <w:strike w:val="0"/>
                <w:dstrike w:val="0"/>
                <w:color w:val="000000" w:themeColor="text1" w:themeTint="FF" w:themeShade="FF"/>
                <w:sz w:val="22"/>
                <w:szCs w:val="22"/>
                <w:u w:val="none"/>
              </w:rPr>
              <w:t>-6.08E-04</w:t>
            </w:r>
          </w:p>
        </w:tc>
      </w:tr>
      <w:tr w:rsidR="474386DC" w:rsidTr="474386DC" w14:paraId="0C10F1A6">
        <w:trPr>
          <w:trHeight w:val="300"/>
        </w:trPr>
        <w:tc>
          <w:tcPr>
            <w:tcW w:w="1337" w:type="dxa"/>
            <w:tcMar/>
          </w:tcPr>
          <w:p w:rsidR="474386DC" w:rsidRDefault="474386DC" w14:paraId="471D7A5F" w14:textId="73D9D3DB">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-7.46E-04</w:t>
            </w:r>
          </w:p>
        </w:tc>
        <w:tc>
          <w:tcPr>
            <w:tcW w:w="1337" w:type="dxa"/>
            <w:tcMar/>
          </w:tcPr>
          <w:p w:rsidR="474386DC" w:rsidRDefault="474386DC" w14:paraId="637A789A" w14:textId="51ED23BB">
            <w:r w:rsidRPr="474386DC" w:rsidR="474386DC">
              <w:rPr>
                <w:rFonts w:ascii="Calibri" w:hAnsi="Calibri" w:eastAsia="Calibri" w:cs="Calibri"/>
                <w:b w:val="0"/>
                <w:bCs w:val="0"/>
                <w:i w:val="0"/>
                <w:iCs w:val="0"/>
                <w:strike w:val="0"/>
                <w:dstrike w:val="0"/>
                <w:color w:val="000000" w:themeColor="text1" w:themeTint="FF" w:themeShade="FF"/>
                <w:sz w:val="22"/>
                <w:szCs w:val="22"/>
                <w:u w:val="none"/>
              </w:rPr>
              <w:t>-5.89E-04</w:t>
            </w:r>
          </w:p>
        </w:tc>
        <w:tc>
          <w:tcPr>
            <w:tcW w:w="1337" w:type="dxa"/>
            <w:tcMar/>
          </w:tcPr>
          <w:p w:rsidR="474386DC" w:rsidRDefault="474386DC" w14:paraId="6E536417" w14:textId="3009DF9F">
            <w:r w:rsidRPr="474386DC" w:rsidR="474386DC">
              <w:rPr>
                <w:rFonts w:ascii="Calibri" w:hAnsi="Calibri" w:eastAsia="Calibri" w:cs="Calibri"/>
                <w:b w:val="0"/>
                <w:bCs w:val="0"/>
                <w:i w:val="0"/>
                <w:iCs w:val="0"/>
                <w:strike w:val="0"/>
                <w:dstrike w:val="0"/>
                <w:color w:val="000000" w:themeColor="text1" w:themeTint="FF" w:themeShade="FF"/>
                <w:sz w:val="22"/>
                <w:szCs w:val="22"/>
                <w:u w:val="none"/>
              </w:rPr>
              <w:t>-5.32E-04</w:t>
            </w:r>
          </w:p>
        </w:tc>
        <w:tc>
          <w:tcPr>
            <w:tcW w:w="1337" w:type="dxa"/>
            <w:tcMar/>
          </w:tcPr>
          <w:p w:rsidR="474386DC" w:rsidRDefault="474386DC" w14:paraId="7F59EB78" w14:textId="2C332584"/>
        </w:tc>
        <w:tc>
          <w:tcPr>
            <w:tcW w:w="1337" w:type="dxa"/>
            <w:tcMar/>
          </w:tcPr>
          <w:p w:rsidR="474386DC" w:rsidRDefault="474386DC" w14:paraId="0FC425BB" w14:textId="64E68863">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-7.81E-04</w:t>
            </w:r>
          </w:p>
        </w:tc>
        <w:tc>
          <w:tcPr>
            <w:tcW w:w="1337" w:type="dxa"/>
            <w:tcMar/>
          </w:tcPr>
          <w:p w:rsidR="474386DC" w:rsidRDefault="474386DC" w14:paraId="55BD158D" w14:textId="532DAE2E">
            <w:r w:rsidRPr="474386DC" w:rsidR="474386DC">
              <w:rPr>
                <w:rFonts w:ascii="Calibri" w:hAnsi="Calibri" w:eastAsia="Calibri" w:cs="Calibri"/>
                <w:b w:val="0"/>
                <w:bCs w:val="0"/>
                <w:i w:val="0"/>
                <w:iCs w:val="0"/>
                <w:strike w:val="0"/>
                <w:dstrike w:val="0"/>
                <w:color w:val="000000" w:themeColor="text1" w:themeTint="FF" w:themeShade="FF"/>
                <w:sz w:val="22"/>
                <w:szCs w:val="22"/>
                <w:u w:val="none"/>
              </w:rPr>
              <w:t>-6.32E-04</w:t>
            </w:r>
          </w:p>
        </w:tc>
        <w:tc>
          <w:tcPr>
            <w:tcW w:w="1337" w:type="dxa"/>
            <w:tcMar/>
          </w:tcPr>
          <w:p w:rsidR="474386DC" w:rsidRDefault="474386DC" w14:paraId="76238271" w14:textId="62BA20CA">
            <w:r w:rsidRPr="474386DC" w:rsidR="474386DC">
              <w:rPr>
                <w:rFonts w:ascii="Calibri" w:hAnsi="Calibri" w:eastAsia="Calibri" w:cs="Calibri"/>
                <w:b w:val="0"/>
                <w:bCs w:val="0"/>
                <w:i w:val="0"/>
                <w:iCs w:val="0"/>
                <w:strike w:val="0"/>
                <w:dstrike w:val="0"/>
                <w:color w:val="000000" w:themeColor="text1" w:themeTint="FF" w:themeShade="FF"/>
                <w:sz w:val="22"/>
                <w:szCs w:val="22"/>
                <w:u w:val="none"/>
              </w:rPr>
              <w:t>-6.08E-04</w:t>
            </w:r>
          </w:p>
        </w:tc>
      </w:tr>
      <w:tr w:rsidR="474386DC" w:rsidTr="474386DC" w14:paraId="5E33A30F">
        <w:trPr>
          <w:trHeight w:val="300"/>
        </w:trPr>
        <w:tc>
          <w:tcPr>
            <w:tcW w:w="1337" w:type="dxa"/>
            <w:tcMar/>
          </w:tcPr>
          <w:p w:rsidR="474386DC" w:rsidRDefault="474386DC" w14:paraId="7EE4A564" w14:textId="375B7F44">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-7.56E-04</w:t>
            </w:r>
          </w:p>
        </w:tc>
        <w:tc>
          <w:tcPr>
            <w:tcW w:w="1337" w:type="dxa"/>
            <w:tcMar/>
          </w:tcPr>
          <w:p w:rsidR="474386DC" w:rsidRDefault="474386DC" w14:paraId="4808FBA7" w14:textId="72041038">
            <w:r w:rsidRPr="474386DC" w:rsidR="474386DC">
              <w:rPr>
                <w:rFonts w:ascii="Calibri" w:hAnsi="Calibri" w:eastAsia="Calibri" w:cs="Calibri"/>
                <w:b w:val="0"/>
                <w:bCs w:val="0"/>
                <w:i w:val="0"/>
                <w:iCs w:val="0"/>
                <w:strike w:val="0"/>
                <w:dstrike w:val="0"/>
                <w:color w:val="000000" w:themeColor="text1" w:themeTint="FF" w:themeShade="FF"/>
                <w:sz w:val="22"/>
                <w:szCs w:val="22"/>
                <w:u w:val="none"/>
              </w:rPr>
              <w:t>-5.84E-04</w:t>
            </w:r>
          </w:p>
        </w:tc>
        <w:tc>
          <w:tcPr>
            <w:tcW w:w="1337" w:type="dxa"/>
            <w:tcMar/>
          </w:tcPr>
          <w:p w:rsidR="474386DC" w:rsidRDefault="474386DC" w14:paraId="2652A71E" w14:textId="30DE3235">
            <w:r w:rsidRPr="474386DC" w:rsidR="474386DC">
              <w:rPr>
                <w:rFonts w:ascii="Calibri" w:hAnsi="Calibri" w:eastAsia="Calibri" w:cs="Calibri"/>
                <w:b w:val="0"/>
                <w:bCs w:val="0"/>
                <w:i w:val="0"/>
                <w:iCs w:val="0"/>
                <w:strike w:val="0"/>
                <w:dstrike w:val="0"/>
                <w:color w:val="000000" w:themeColor="text1" w:themeTint="FF" w:themeShade="FF"/>
                <w:sz w:val="22"/>
                <w:szCs w:val="22"/>
                <w:u w:val="none"/>
              </w:rPr>
              <w:t>-5.42E-04</w:t>
            </w:r>
          </w:p>
        </w:tc>
        <w:tc>
          <w:tcPr>
            <w:tcW w:w="1337" w:type="dxa"/>
            <w:tcMar/>
          </w:tcPr>
          <w:p w:rsidR="474386DC" w:rsidRDefault="474386DC" w14:paraId="08D58C07" w14:textId="0FBD6CB8"/>
        </w:tc>
        <w:tc>
          <w:tcPr>
            <w:tcW w:w="1337" w:type="dxa"/>
            <w:tcMar/>
          </w:tcPr>
          <w:p w:rsidR="474386DC" w:rsidRDefault="474386DC" w14:paraId="62E3A8A1" w14:textId="6F3184DE">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-7.81E-04</w:t>
            </w:r>
          </w:p>
        </w:tc>
        <w:tc>
          <w:tcPr>
            <w:tcW w:w="1337" w:type="dxa"/>
            <w:tcMar/>
          </w:tcPr>
          <w:p w:rsidR="474386DC" w:rsidRDefault="474386DC" w14:paraId="2F938071" w14:textId="324DD133">
            <w:r w:rsidRPr="474386DC" w:rsidR="474386DC">
              <w:rPr>
                <w:rFonts w:ascii="Calibri" w:hAnsi="Calibri" w:eastAsia="Calibri" w:cs="Calibri"/>
                <w:b w:val="0"/>
                <w:bCs w:val="0"/>
                <w:i w:val="0"/>
                <w:iCs w:val="0"/>
                <w:strike w:val="0"/>
                <w:dstrike w:val="0"/>
                <w:color w:val="000000" w:themeColor="text1" w:themeTint="FF" w:themeShade="FF"/>
                <w:sz w:val="22"/>
                <w:szCs w:val="22"/>
                <w:u w:val="none"/>
              </w:rPr>
              <w:t>-6.32E-04</w:t>
            </w:r>
          </w:p>
        </w:tc>
        <w:tc>
          <w:tcPr>
            <w:tcW w:w="1337" w:type="dxa"/>
            <w:tcMar/>
          </w:tcPr>
          <w:p w:rsidR="474386DC" w:rsidRDefault="474386DC" w14:paraId="64BB7B4C" w14:textId="1ABB4BBD">
            <w:r w:rsidRPr="474386DC" w:rsidR="474386DC">
              <w:rPr>
                <w:rFonts w:ascii="Calibri" w:hAnsi="Calibri" w:eastAsia="Calibri" w:cs="Calibri"/>
                <w:b w:val="0"/>
                <w:bCs w:val="0"/>
                <w:i w:val="0"/>
                <w:iCs w:val="0"/>
                <w:strike w:val="0"/>
                <w:dstrike w:val="0"/>
                <w:color w:val="000000" w:themeColor="text1" w:themeTint="FF" w:themeShade="FF"/>
                <w:sz w:val="22"/>
                <w:szCs w:val="22"/>
                <w:u w:val="none"/>
              </w:rPr>
              <w:t>-6.08E-04</w:t>
            </w:r>
          </w:p>
        </w:tc>
      </w:tr>
      <w:tr w:rsidR="474386DC" w:rsidTr="474386DC" w14:paraId="008A8CD3">
        <w:trPr>
          <w:trHeight w:val="300"/>
        </w:trPr>
        <w:tc>
          <w:tcPr>
            <w:tcW w:w="1337" w:type="dxa"/>
            <w:tcMar/>
          </w:tcPr>
          <w:p w:rsidR="474386DC" w:rsidRDefault="474386DC" w14:paraId="4F9B2971" w14:textId="755555EF">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-7.56E-04</w:t>
            </w:r>
          </w:p>
        </w:tc>
        <w:tc>
          <w:tcPr>
            <w:tcW w:w="1337" w:type="dxa"/>
            <w:tcMar/>
          </w:tcPr>
          <w:p w:rsidR="474386DC" w:rsidRDefault="474386DC" w14:paraId="23B86E90" w14:textId="2730D537">
            <w:r w:rsidRPr="474386DC" w:rsidR="474386DC">
              <w:rPr>
                <w:rFonts w:ascii="Calibri" w:hAnsi="Calibri" w:eastAsia="Calibri" w:cs="Calibri"/>
                <w:b w:val="0"/>
                <w:bCs w:val="0"/>
                <w:i w:val="0"/>
                <w:iCs w:val="0"/>
                <w:strike w:val="0"/>
                <w:dstrike w:val="0"/>
                <w:color w:val="000000" w:themeColor="text1" w:themeTint="FF" w:themeShade="FF"/>
                <w:sz w:val="22"/>
                <w:szCs w:val="22"/>
                <w:u w:val="none"/>
              </w:rPr>
              <w:t>-6.00E-04</w:t>
            </w:r>
          </w:p>
        </w:tc>
        <w:tc>
          <w:tcPr>
            <w:tcW w:w="1337" w:type="dxa"/>
            <w:tcMar/>
          </w:tcPr>
          <w:p w:rsidR="474386DC" w:rsidRDefault="474386DC" w14:paraId="7C374C47" w14:textId="747C34D9">
            <w:r w:rsidRPr="474386DC" w:rsidR="474386DC">
              <w:rPr>
                <w:rFonts w:ascii="Calibri" w:hAnsi="Calibri" w:eastAsia="Calibri" w:cs="Calibri"/>
                <w:b w:val="0"/>
                <w:bCs w:val="0"/>
                <w:i w:val="0"/>
                <w:iCs w:val="0"/>
                <w:strike w:val="0"/>
                <w:dstrike w:val="0"/>
                <w:color w:val="000000" w:themeColor="text1" w:themeTint="FF" w:themeShade="FF"/>
                <w:sz w:val="22"/>
                <w:szCs w:val="22"/>
                <w:u w:val="none"/>
              </w:rPr>
              <w:t>-5.48E-04</w:t>
            </w:r>
          </w:p>
        </w:tc>
        <w:tc>
          <w:tcPr>
            <w:tcW w:w="1337" w:type="dxa"/>
            <w:tcMar/>
          </w:tcPr>
          <w:p w:rsidR="474386DC" w:rsidRDefault="474386DC" w14:paraId="29B50670" w14:textId="0C6A4313"/>
        </w:tc>
        <w:tc>
          <w:tcPr>
            <w:tcW w:w="1337" w:type="dxa"/>
            <w:tcMar/>
          </w:tcPr>
          <w:p w:rsidR="474386DC" w:rsidRDefault="474386DC" w14:paraId="165A362A" w14:textId="25D35928">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-7.81E-04</w:t>
            </w:r>
          </w:p>
        </w:tc>
        <w:tc>
          <w:tcPr>
            <w:tcW w:w="1337" w:type="dxa"/>
            <w:tcMar/>
          </w:tcPr>
          <w:p w:rsidR="474386DC" w:rsidRDefault="474386DC" w14:paraId="769DAA9B" w14:textId="62201DDF">
            <w:r w:rsidRPr="474386DC" w:rsidR="474386DC">
              <w:rPr>
                <w:rFonts w:ascii="Calibri" w:hAnsi="Calibri" w:eastAsia="Calibri" w:cs="Calibri"/>
                <w:b w:val="0"/>
                <w:bCs w:val="0"/>
                <w:i w:val="0"/>
                <w:iCs w:val="0"/>
                <w:strike w:val="0"/>
                <w:dstrike w:val="0"/>
                <w:color w:val="000000" w:themeColor="text1" w:themeTint="FF" w:themeShade="FF"/>
                <w:sz w:val="22"/>
                <w:szCs w:val="22"/>
                <w:u w:val="none"/>
              </w:rPr>
              <w:t>-6.32E-04</w:t>
            </w:r>
          </w:p>
        </w:tc>
        <w:tc>
          <w:tcPr>
            <w:tcW w:w="1337" w:type="dxa"/>
            <w:tcMar/>
          </w:tcPr>
          <w:p w:rsidR="474386DC" w:rsidRDefault="474386DC" w14:paraId="206A1E7A" w14:textId="04FBD627">
            <w:r w:rsidRPr="474386DC" w:rsidR="474386DC">
              <w:rPr>
                <w:rFonts w:ascii="Calibri" w:hAnsi="Calibri" w:eastAsia="Calibri" w:cs="Calibri"/>
                <w:b w:val="0"/>
                <w:bCs w:val="0"/>
                <w:i w:val="0"/>
                <w:iCs w:val="0"/>
                <w:strike w:val="0"/>
                <w:dstrike w:val="0"/>
                <w:color w:val="000000" w:themeColor="text1" w:themeTint="FF" w:themeShade="FF"/>
                <w:sz w:val="22"/>
                <w:szCs w:val="22"/>
                <w:u w:val="none"/>
              </w:rPr>
              <w:t>-6.08E-04</w:t>
            </w:r>
          </w:p>
        </w:tc>
      </w:tr>
      <w:tr w:rsidR="474386DC" w:rsidTr="474386DC" w14:paraId="591E4D9B">
        <w:trPr>
          <w:trHeight w:val="300"/>
        </w:trPr>
        <w:tc>
          <w:tcPr>
            <w:tcW w:w="1337" w:type="dxa"/>
            <w:tcMar/>
          </w:tcPr>
          <w:p w:rsidR="474386DC" w:rsidRDefault="474386DC" w14:paraId="12D1F99B" w14:textId="28E35075">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-7.51E-04</w:t>
            </w:r>
          </w:p>
        </w:tc>
        <w:tc>
          <w:tcPr>
            <w:tcW w:w="1337" w:type="dxa"/>
            <w:tcMar/>
          </w:tcPr>
          <w:p w:rsidR="474386DC" w:rsidRDefault="474386DC" w14:paraId="6DB51CF1" w14:textId="45EF06F4">
            <w:r w:rsidRPr="474386DC" w:rsidR="474386DC">
              <w:rPr>
                <w:rFonts w:ascii="Calibri" w:hAnsi="Calibri" w:eastAsia="Calibri" w:cs="Calibri"/>
                <w:b w:val="0"/>
                <w:bCs w:val="0"/>
                <w:i w:val="0"/>
                <w:iCs w:val="0"/>
                <w:strike w:val="0"/>
                <w:dstrike w:val="0"/>
                <w:color w:val="000000" w:themeColor="text1" w:themeTint="FF" w:themeShade="FF"/>
                <w:sz w:val="22"/>
                <w:szCs w:val="22"/>
                <w:u w:val="none"/>
              </w:rPr>
              <w:t>-6.26E-04</w:t>
            </w:r>
          </w:p>
        </w:tc>
        <w:tc>
          <w:tcPr>
            <w:tcW w:w="1337" w:type="dxa"/>
            <w:tcMar/>
          </w:tcPr>
          <w:p w:rsidR="474386DC" w:rsidRDefault="474386DC" w14:paraId="0D8F01F5" w14:textId="7B9EF7C6">
            <w:r w:rsidRPr="474386DC" w:rsidR="474386DC">
              <w:rPr>
                <w:rFonts w:ascii="Calibri" w:hAnsi="Calibri" w:eastAsia="Calibri" w:cs="Calibri"/>
                <w:b w:val="0"/>
                <w:bCs w:val="0"/>
                <w:i w:val="0"/>
                <w:iCs w:val="0"/>
                <w:strike w:val="0"/>
                <w:dstrike w:val="0"/>
                <w:color w:val="000000" w:themeColor="text1" w:themeTint="FF" w:themeShade="FF"/>
                <w:sz w:val="22"/>
                <w:szCs w:val="22"/>
                <w:u w:val="none"/>
              </w:rPr>
              <w:t>-5.74E-04</w:t>
            </w:r>
          </w:p>
        </w:tc>
        <w:tc>
          <w:tcPr>
            <w:tcW w:w="1337" w:type="dxa"/>
            <w:tcMar/>
          </w:tcPr>
          <w:p w:rsidR="474386DC" w:rsidRDefault="474386DC" w14:paraId="67626FFD" w14:textId="1BBD6A3B"/>
        </w:tc>
        <w:tc>
          <w:tcPr>
            <w:tcW w:w="1337" w:type="dxa"/>
            <w:tcMar/>
          </w:tcPr>
          <w:p w:rsidR="474386DC" w:rsidRDefault="474386DC" w14:paraId="37437FA2" w14:textId="57C8BEA8">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-7.64E-04</w:t>
            </w:r>
          </w:p>
        </w:tc>
        <w:tc>
          <w:tcPr>
            <w:tcW w:w="1337" w:type="dxa"/>
            <w:tcMar/>
          </w:tcPr>
          <w:p w:rsidR="474386DC" w:rsidRDefault="474386DC" w14:paraId="7594FBA4" w14:textId="39C99DE7">
            <w:r w:rsidRPr="474386DC" w:rsidR="474386DC">
              <w:rPr>
                <w:rFonts w:ascii="Calibri" w:hAnsi="Calibri" w:eastAsia="Calibri" w:cs="Calibri"/>
                <w:b w:val="0"/>
                <w:bCs w:val="0"/>
                <w:i w:val="0"/>
                <w:iCs w:val="0"/>
                <w:strike w:val="0"/>
                <w:dstrike w:val="0"/>
                <w:color w:val="000000" w:themeColor="text1" w:themeTint="FF" w:themeShade="FF"/>
                <w:sz w:val="22"/>
                <w:szCs w:val="22"/>
                <w:u w:val="none"/>
              </w:rPr>
              <w:t>-6.44E-04</w:t>
            </w:r>
          </w:p>
        </w:tc>
        <w:tc>
          <w:tcPr>
            <w:tcW w:w="1337" w:type="dxa"/>
            <w:tcMar/>
          </w:tcPr>
          <w:p w:rsidR="474386DC" w:rsidRDefault="474386DC" w14:paraId="2D3EA79E" w14:textId="6A6EEAD6">
            <w:r w:rsidRPr="474386DC" w:rsidR="474386DC">
              <w:rPr>
                <w:rFonts w:ascii="Calibri" w:hAnsi="Calibri" w:eastAsia="Calibri" w:cs="Calibri"/>
                <w:b w:val="0"/>
                <w:bCs w:val="0"/>
                <w:i w:val="0"/>
                <w:iCs w:val="0"/>
                <w:strike w:val="0"/>
                <w:dstrike w:val="0"/>
                <w:color w:val="000000" w:themeColor="text1" w:themeTint="FF" w:themeShade="FF"/>
                <w:sz w:val="22"/>
                <w:szCs w:val="22"/>
                <w:u w:val="none"/>
              </w:rPr>
              <w:t>-6.25E-04</w:t>
            </w:r>
          </w:p>
        </w:tc>
      </w:tr>
      <w:tr w:rsidR="474386DC" w:rsidTr="474386DC" w14:paraId="30E27BD5">
        <w:trPr>
          <w:trHeight w:val="300"/>
        </w:trPr>
        <w:tc>
          <w:tcPr>
            <w:tcW w:w="1337" w:type="dxa"/>
            <w:tcMar/>
          </w:tcPr>
          <w:p w:rsidR="474386DC" w:rsidRDefault="474386DC" w14:paraId="045193A2" w14:textId="1268C495">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-7.04E-04</w:t>
            </w:r>
          </w:p>
        </w:tc>
        <w:tc>
          <w:tcPr>
            <w:tcW w:w="1337" w:type="dxa"/>
            <w:tcMar/>
          </w:tcPr>
          <w:p w:rsidR="474386DC" w:rsidRDefault="474386DC" w14:paraId="3E837C79" w14:textId="0C931BB3">
            <w:r w:rsidRPr="474386DC" w:rsidR="474386DC">
              <w:rPr>
                <w:rFonts w:ascii="Calibri" w:hAnsi="Calibri" w:eastAsia="Calibri" w:cs="Calibri"/>
                <w:b w:val="0"/>
                <w:bCs w:val="0"/>
                <w:i w:val="0"/>
                <w:iCs w:val="0"/>
                <w:strike w:val="0"/>
                <w:dstrike w:val="0"/>
                <w:color w:val="000000" w:themeColor="text1" w:themeTint="FF" w:themeShade="FF"/>
                <w:sz w:val="22"/>
                <w:szCs w:val="22"/>
                <w:u w:val="none"/>
              </w:rPr>
              <w:t>-6.10E-04</w:t>
            </w:r>
          </w:p>
        </w:tc>
        <w:tc>
          <w:tcPr>
            <w:tcW w:w="1337" w:type="dxa"/>
            <w:tcMar/>
          </w:tcPr>
          <w:p w:rsidR="474386DC" w:rsidRDefault="474386DC" w14:paraId="37473740" w14:textId="7AE7629E">
            <w:r w:rsidRPr="474386DC" w:rsidR="474386DC">
              <w:rPr>
                <w:rFonts w:ascii="Calibri" w:hAnsi="Calibri" w:eastAsia="Calibri" w:cs="Calibri"/>
                <w:b w:val="0"/>
                <w:bCs w:val="0"/>
                <w:i w:val="0"/>
                <w:iCs w:val="0"/>
                <w:strike w:val="0"/>
                <w:dstrike w:val="0"/>
                <w:color w:val="000000" w:themeColor="text1" w:themeTint="FF" w:themeShade="FF"/>
                <w:sz w:val="22"/>
                <w:szCs w:val="22"/>
                <w:u w:val="none"/>
              </w:rPr>
              <w:t>-5.22E-04</w:t>
            </w:r>
          </w:p>
        </w:tc>
        <w:tc>
          <w:tcPr>
            <w:tcW w:w="1337" w:type="dxa"/>
            <w:tcMar/>
          </w:tcPr>
          <w:p w:rsidR="474386DC" w:rsidRDefault="474386DC" w14:paraId="6E5FDE9F" w14:textId="12E37174"/>
        </w:tc>
        <w:tc>
          <w:tcPr>
            <w:tcW w:w="1337" w:type="dxa"/>
            <w:tcMar/>
          </w:tcPr>
          <w:p w:rsidR="474386DC" w:rsidRDefault="474386DC" w14:paraId="568F8422" w14:textId="26573468">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-7.64E-04</w:t>
            </w:r>
          </w:p>
        </w:tc>
        <w:tc>
          <w:tcPr>
            <w:tcW w:w="1337" w:type="dxa"/>
            <w:tcMar/>
          </w:tcPr>
          <w:p w:rsidR="474386DC" w:rsidRDefault="474386DC" w14:paraId="5734C49D" w14:textId="39E78909">
            <w:r w:rsidRPr="474386DC" w:rsidR="474386DC">
              <w:rPr>
                <w:rFonts w:ascii="Calibri" w:hAnsi="Calibri" w:eastAsia="Calibri" w:cs="Calibri"/>
                <w:b w:val="0"/>
                <w:bCs w:val="0"/>
                <w:i w:val="0"/>
                <w:iCs w:val="0"/>
                <w:strike w:val="0"/>
                <w:dstrike w:val="0"/>
                <w:color w:val="000000" w:themeColor="text1" w:themeTint="FF" w:themeShade="FF"/>
                <w:sz w:val="22"/>
                <w:szCs w:val="22"/>
                <w:u w:val="none"/>
              </w:rPr>
              <w:t>-6.44E-04</w:t>
            </w:r>
          </w:p>
        </w:tc>
        <w:tc>
          <w:tcPr>
            <w:tcW w:w="1337" w:type="dxa"/>
            <w:tcMar/>
          </w:tcPr>
          <w:p w:rsidR="474386DC" w:rsidRDefault="474386DC" w14:paraId="721EEAEF" w14:textId="31A0E89A">
            <w:r w:rsidRPr="474386DC" w:rsidR="474386DC">
              <w:rPr>
                <w:rFonts w:ascii="Calibri" w:hAnsi="Calibri" w:eastAsia="Calibri" w:cs="Calibri"/>
                <w:b w:val="0"/>
                <w:bCs w:val="0"/>
                <w:i w:val="0"/>
                <w:iCs w:val="0"/>
                <w:strike w:val="0"/>
                <w:dstrike w:val="0"/>
                <w:color w:val="000000" w:themeColor="text1" w:themeTint="FF" w:themeShade="FF"/>
                <w:sz w:val="22"/>
                <w:szCs w:val="22"/>
                <w:u w:val="none"/>
              </w:rPr>
              <w:t>-6.25E-04</w:t>
            </w:r>
          </w:p>
        </w:tc>
      </w:tr>
      <w:tr w:rsidR="474386DC" w:rsidTr="474386DC" w14:paraId="246CCD82">
        <w:trPr>
          <w:trHeight w:val="300"/>
        </w:trPr>
        <w:tc>
          <w:tcPr>
            <w:tcW w:w="1337" w:type="dxa"/>
            <w:tcMar/>
          </w:tcPr>
          <w:p w:rsidR="474386DC" w:rsidRDefault="474386DC" w14:paraId="21F9A0EE" w14:textId="67C96F19">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-7.25E-04</w:t>
            </w:r>
          </w:p>
        </w:tc>
        <w:tc>
          <w:tcPr>
            <w:tcW w:w="1337" w:type="dxa"/>
            <w:tcMar/>
          </w:tcPr>
          <w:p w:rsidR="474386DC" w:rsidRDefault="474386DC" w14:paraId="0CB4AF97" w14:textId="3C925392">
            <w:r w:rsidRPr="474386DC" w:rsidR="474386DC">
              <w:rPr>
                <w:rFonts w:ascii="Calibri" w:hAnsi="Calibri" w:eastAsia="Calibri" w:cs="Calibri"/>
                <w:b w:val="0"/>
                <w:bCs w:val="0"/>
                <w:i w:val="0"/>
                <w:iCs w:val="0"/>
                <w:strike w:val="0"/>
                <w:dstrike w:val="0"/>
                <w:color w:val="000000" w:themeColor="text1" w:themeTint="FF" w:themeShade="FF"/>
                <w:sz w:val="22"/>
                <w:szCs w:val="22"/>
                <w:u w:val="none"/>
              </w:rPr>
              <w:t>-5.84E-04</w:t>
            </w:r>
          </w:p>
        </w:tc>
        <w:tc>
          <w:tcPr>
            <w:tcW w:w="1337" w:type="dxa"/>
            <w:tcMar/>
          </w:tcPr>
          <w:p w:rsidR="474386DC" w:rsidRDefault="474386DC" w14:paraId="335A684F" w14:textId="57F82D0F">
            <w:r w:rsidRPr="474386DC" w:rsidR="474386DC">
              <w:rPr>
                <w:rFonts w:ascii="Calibri" w:hAnsi="Calibri" w:eastAsia="Calibri" w:cs="Calibri"/>
                <w:b w:val="0"/>
                <w:bCs w:val="0"/>
                <w:i w:val="0"/>
                <w:iCs w:val="0"/>
                <w:strike w:val="0"/>
                <w:dstrike w:val="0"/>
                <w:color w:val="000000" w:themeColor="text1" w:themeTint="FF" w:themeShade="FF"/>
                <w:sz w:val="22"/>
                <w:szCs w:val="22"/>
                <w:u w:val="none"/>
              </w:rPr>
              <w:t>-5.22E-04</w:t>
            </w:r>
          </w:p>
        </w:tc>
        <w:tc>
          <w:tcPr>
            <w:tcW w:w="1337" w:type="dxa"/>
            <w:tcMar/>
          </w:tcPr>
          <w:p w:rsidR="474386DC" w:rsidRDefault="474386DC" w14:paraId="5DF7308E" w14:textId="2EE5D15A"/>
        </w:tc>
        <w:tc>
          <w:tcPr>
            <w:tcW w:w="1337" w:type="dxa"/>
            <w:tcMar/>
          </w:tcPr>
          <w:p w:rsidR="474386DC" w:rsidRDefault="474386DC" w14:paraId="35AB49B7" w14:textId="3E8AE8CE">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-7.80E-04</w:t>
            </w:r>
          </w:p>
        </w:tc>
        <w:tc>
          <w:tcPr>
            <w:tcW w:w="1337" w:type="dxa"/>
            <w:tcMar/>
          </w:tcPr>
          <w:p w:rsidR="474386DC" w:rsidRDefault="474386DC" w14:paraId="25262393" w14:textId="5E0231BF">
            <w:r w:rsidRPr="474386DC" w:rsidR="474386DC">
              <w:rPr>
                <w:rFonts w:ascii="Calibri" w:hAnsi="Calibri" w:eastAsia="Calibri" w:cs="Calibri"/>
                <w:b w:val="0"/>
                <w:bCs w:val="0"/>
                <w:i w:val="0"/>
                <w:iCs w:val="0"/>
                <w:strike w:val="0"/>
                <w:dstrike w:val="0"/>
                <w:color w:val="000000" w:themeColor="text1" w:themeTint="FF" w:themeShade="FF"/>
                <w:sz w:val="22"/>
                <w:szCs w:val="22"/>
                <w:u w:val="none"/>
              </w:rPr>
              <w:t>-6.20E-04</w:t>
            </w:r>
          </w:p>
        </w:tc>
        <w:tc>
          <w:tcPr>
            <w:tcW w:w="1337" w:type="dxa"/>
            <w:tcMar/>
          </w:tcPr>
          <w:p w:rsidR="474386DC" w:rsidRDefault="474386DC" w14:paraId="79A658CC" w14:textId="4667FD9F">
            <w:r w:rsidRPr="474386DC" w:rsidR="474386DC">
              <w:rPr>
                <w:rFonts w:ascii="Calibri" w:hAnsi="Calibri" w:eastAsia="Calibri" w:cs="Calibri"/>
                <w:b w:val="0"/>
                <w:bCs w:val="0"/>
                <w:i w:val="0"/>
                <w:iCs w:val="0"/>
                <w:strike w:val="0"/>
                <w:dstrike w:val="0"/>
                <w:color w:val="000000" w:themeColor="text1" w:themeTint="FF" w:themeShade="FF"/>
                <w:sz w:val="22"/>
                <w:szCs w:val="22"/>
                <w:u w:val="none"/>
              </w:rPr>
              <w:t>-6.03E-04</w:t>
            </w:r>
          </w:p>
        </w:tc>
      </w:tr>
      <w:tr w:rsidR="474386DC" w:rsidTr="474386DC" w14:paraId="7ECE44B7">
        <w:trPr>
          <w:trHeight w:val="300"/>
        </w:trPr>
        <w:tc>
          <w:tcPr>
            <w:tcW w:w="1337" w:type="dxa"/>
            <w:tcMar/>
          </w:tcPr>
          <w:p w:rsidR="474386DC" w:rsidRDefault="474386DC" w14:paraId="1CF5D4F6" w14:textId="7E58B740">
            <w:r w:rsidRPr="474386DC" w:rsidR="474386DC">
              <w:rPr>
                <w:rFonts w:ascii="Calibri" w:hAnsi="Calibri" w:eastAsia="Calibri" w:cs="Calibri"/>
                <w:b w:val="0"/>
                <w:bCs w:val="0"/>
                <w:i w:val="0"/>
                <w:iCs w:val="0"/>
                <w:strike w:val="0"/>
                <w:dstrike w:val="0"/>
                <w:color w:val="000000" w:themeColor="text1" w:themeTint="FF" w:themeShade="FF"/>
                <w:sz w:val="22"/>
                <w:szCs w:val="22"/>
                <w:u w:val="none"/>
              </w:rPr>
              <w:t>-8.45E-04</w:t>
            </w:r>
          </w:p>
        </w:tc>
        <w:tc>
          <w:tcPr>
            <w:tcW w:w="1337" w:type="dxa"/>
            <w:tcMar/>
          </w:tcPr>
          <w:p w:rsidR="474386DC" w:rsidRDefault="474386DC" w14:paraId="70823398" w14:textId="711A4DD6">
            <w:r w:rsidRPr="474386DC" w:rsidR="474386DC">
              <w:rPr>
                <w:rFonts w:ascii="Calibri" w:hAnsi="Calibri" w:eastAsia="Calibri" w:cs="Calibri"/>
                <w:b w:val="0"/>
                <w:bCs w:val="0"/>
                <w:i w:val="0"/>
                <w:iCs w:val="0"/>
                <w:strike w:val="0"/>
                <w:dstrike w:val="0"/>
                <w:color w:val="000000" w:themeColor="text1" w:themeTint="FF" w:themeShade="FF"/>
                <w:sz w:val="22"/>
                <w:szCs w:val="22"/>
                <w:u w:val="none"/>
              </w:rPr>
              <w:t>-5.79E-04</w:t>
            </w:r>
          </w:p>
        </w:tc>
        <w:tc>
          <w:tcPr>
            <w:tcW w:w="1337" w:type="dxa"/>
            <w:tcMar/>
          </w:tcPr>
          <w:p w:rsidR="474386DC" w:rsidRDefault="474386DC" w14:paraId="1C484105" w14:textId="1BF75058">
            <w:r w:rsidRPr="474386DC" w:rsidR="474386DC">
              <w:rPr>
                <w:rFonts w:ascii="Calibri" w:hAnsi="Calibri" w:eastAsia="Calibri" w:cs="Calibri"/>
                <w:b w:val="0"/>
                <w:bCs w:val="0"/>
                <w:i w:val="0"/>
                <w:iCs w:val="0"/>
                <w:strike w:val="0"/>
                <w:dstrike w:val="0"/>
                <w:color w:val="000000" w:themeColor="text1" w:themeTint="FF" w:themeShade="FF"/>
                <w:sz w:val="22"/>
                <w:szCs w:val="22"/>
                <w:u w:val="none"/>
              </w:rPr>
              <w:t>-5.22E-04</w:t>
            </w:r>
          </w:p>
        </w:tc>
        <w:tc>
          <w:tcPr>
            <w:tcW w:w="1337" w:type="dxa"/>
            <w:tcMar/>
          </w:tcPr>
          <w:p w:rsidR="474386DC" w:rsidRDefault="474386DC" w14:paraId="2A83FC21" w14:textId="7249F2CA"/>
        </w:tc>
        <w:tc>
          <w:tcPr>
            <w:tcW w:w="1337" w:type="dxa"/>
            <w:tcMar/>
          </w:tcPr>
          <w:p w:rsidR="474386DC" w:rsidRDefault="474386DC" w14:paraId="42C1478A" w14:textId="4560BC13">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-7.80E-04</w:t>
            </w:r>
          </w:p>
        </w:tc>
        <w:tc>
          <w:tcPr>
            <w:tcW w:w="1337" w:type="dxa"/>
            <w:tcMar/>
          </w:tcPr>
          <w:p w:rsidR="474386DC" w:rsidRDefault="474386DC" w14:paraId="4D7DE0E5" w14:textId="5FB155B0">
            <w:r w:rsidRPr="474386DC" w:rsidR="474386DC">
              <w:rPr>
                <w:rFonts w:ascii="Calibri" w:hAnsi="Calibri" w:eastAsia="Calibri" w:cs="Calibri"/>
                <w:b w:val="0"/>
                <w:bCs w:val="0"/>
                <w:i w:val="0"/>
                <w:iCs w:val="0"/>
                <w:strike w:val="0"/>
                <w:dstrike w:val="0"/>
                <w:color w:val="000000" w:themeColor="text1" w:themeTint="FF" w:themeShade="FF"/>
                <w:sz w:val="22"/>
                <w:szCs w:val="22"/>
                <w:u w:val="none"/>
              </w:rPr>
              <w:t>-6.20E-04</w:t>
            </w:r>
          </w:p>
        </w:tc>
        <w:tc>
          <w:tcPr>
            <w:tcW w:w="1337" w:type="dxa"/>
            <w:tcMar/>
          </w:tcPr>
          <w:p w:rsidR="474386DC" w:rsidRDefault="474386DC" w14:paraId="24967158" w14:textId="7A6F34B6">
            <w:r w:rsidRPr="474386DC" w:rsidR="474386DC">
              <w:rPr>
                <w:rFonts w:ascii="Calibri" w:hAnsi="Calibri" w:eastAsia="Calibri" w:cs="Calibri"/>
                <w:b w:val="0"/>
                <w:bCs w:val="0"/>
                <w:i w:val="0"/>
                <w:iCs w:val="0"/>
                <w:strike w:val="0"/>
                <w:dstrike w:val="0"/>
                <w:color w:val="000000" w:themeColor="text1" w:themeTint="FF" w:themeShade="FF"/>
                <w:sz w:val="22"/>
                <w:szCs w:val="22"/>
                <w:u w:val="none"/>
              </w:rPr>
              <w:t>-6.03E-04</w:t>
            </w:r>
          </w:p>
        </w:tc>
      </w:tr>
      <w:tr w:rsidR="474386DC" w:rsidTr="474386DC" w14:paraId="1A127DA4">
        <w:trPr>
          <w:trHeight w:val="300"/>
        </w:trPr>
        <w:tc>
          <w:tcPr>
            <w:tcW w:w="1337" w:type="dxa"/>
            <w:tcMar/>
          </w:tcPr>
          <w:p w:rsidR="474386DC" w:rsidRDefault="474386DC" w14:paraId="4892835A" w14:textId="29EB8190">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-7.25E-04</w:t>
            </w:r>
          </w:p>
        </w:tc>
        <w:tc>
          <w:tcPr>
            <w:tcW w:w="1337" w:type="dxa"/>
            <w:tcMar/>
          </w:tcPr>
          <w:p w:rsidR="474386DC" w:rsidRDefault="474386DC" w14:paraId="5103732A" w14:textId="0CB9FD8D">
            <w:r w:rsidRPr="474386DC" w:rsidR="474386DC">
              <w:rPr>
                <w:rFonts w:ascii="Calibri" w:hAnsi="Calibri" w:eastAsia="Calibri" w:cs="Calibri"/>
                <w:b w:val="0"/>
                <w:bCs w:val="0"/>
                <w:i w:val="0"/>
                <w:iCs w:val="0"/>
                <w:strike w:val="0"/>
                <w:dstrike w:val="0"/>
                <w:color w:val="000000" w:themeColor="text1" w:themeTint="FF" w:themeShade="FF"/>
                <w:sz w:val="22"/>
                <w:szCs w:val="22"/>
                <w:u w:val="none"/>
              </w:rPr>
              <w:t>-6.94E-04</w:t>
            </w:r>
          </w:p>
        </w:tc>
        <w:tc>
          <w:tcPr>
            <w:tcW w:w="1337" w:type="dxa"/>
            <w:tcMar/>
          </w:tcPr>
          <w:p w:rsidR="474386DC" w:rsidRDefault="474386DC" w14:paraId="103B46DA" w14:textId="22AE3B17">
            <w:r w:rsidRPr="474386DC" w:rsidR="474386DC">
              <w:rPr>
                <w:rFonts w:ascii="Calibri" w:hAnsi="Calibri" w:eastAsia="Calibri" w:cs="Calibri"/>
                <w:b w:val="0"/>
                <w:bCs w:val="0"/>
                <w:i w:val="0"/>
                <w:iCs w:val="0"/>
                <w:strike w:val="0"/>
                <w:dstrike w:val="0"/>
                <w:color w:val="000000" w:themeColor="text1" w:themeTint="FF" w:themeShade="FF"/>
                <w:sz w:val="22"/>
                <w:szCs w:val="22"/>
                <w:u w:val="none"/>
              </w:rPr>
              <w:t>-5.79E-04</w:t>
            </w:r>
          </w:p>
        </w:tc>
        <w:tc>
          <w:tcPr>
            <w:tcW w:w="1337" w:type="dxa"/>
            <w:tcMar/>
          </w:tcPr>
          <w:p w:rsidR="474386DC" w:rsidRDefault="474386DC" w14:paraId="0DFC3A70" w14:textId="17A21036"/>
        </w:tc>
        <w:tc>
          <w:tcPr>
            <w:tcW w:w="1337" w:type="dxa"/>
            <w:tcMar/>
          </w:tcPr>
          <w:p w:rsidR="474386DC" w:rsidRDefault="474386DC" w14:paraId="2C0845EA" w14:textId="699297F5">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-7.58E-04</w:t>
            </w:r>
          </w:p>
        </w:tc>
        <w:tc>
          <w:tcPr>
            <w:tcW w:w="1337" w:type="dxa"/>
            <w:tcMar/>
          </w:tcPr>
          <w:p w:rsidR="474386DC" w:rsidRDefault="474386DC" w14:paraId="175D83E3" w14:textId="12E2FBFF">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-7.16E-04</w:t>
            </w:r>
          </w:p>
        </w:tc>
        <w:tc>
          <w:tcPr>
            <w:tcW w:w="1337" w:type="dxa"/>
            <w:tcMar/>
          </w:tcPr>
          <w:p w:rsidR="474386DC" w:rsidRDefault="474386DC" w14:paraId="2C3A7FA0" w14:textId="0A2F6952">
            <w:r w:rsidRPr="474386DC" w:rsidR="474386DC">
              <w:rPr>
                <w:rFonts w:ascii="Calibri" w:hAnsi="Calibri" w:eastAsia="Calibri" w:cs="Calibri"/>
                <w:b w:val="0"/>
                <w:bCs w:val="0"/>
                <w:i w:val="0"/>
                <w:iCs w:val="0"/>
                <w:strike w:val="0"/>
                <w:dstrike w:val="0"/>
                <w:color w:val="000000" w:themeColor="text1" w:themeTint="FF" w:themeShade="FF"/>
                <w:sz w:val="22"/>
                <w:szCs w:val="22"/>
                <w:u w:val="none"/>
              </w:rPr>
              <w:t>-6.46E-04</w:t>
            </w:r>
          </w:p>
        </w:tc>
      </w:tr>
      <w:tr w:rsidR="474386DC" w:rsidTr="474386DC" w14:paraId="3F3F50D1">
        <w:trPr>
          <w:trHeight w:val="300"/>
        </w:trPr>
        <w:tc>
          <w:tcPr>
            <w:tcW w:w="1337" w:type="dxa"/>
            <w:tcMar/>
          </w:tcPr>
          <w:p w:rsidR="474386DC" w:rsidRDefault="474386DC" w14:paraId="358D90C7" w14:textId="6E052A44">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-7.56E-04</w:t>
            </w:r>
          </w:p>
        </w:tc>
        <w:tc>
          <w:tcPr>
            <w:tcW w:w="1337" w:type="dxa"/>
            <w:tcMar/>
          </w:tcPr>
          <w:p w:rsidR="474386DC" w:rsidRDefault="474386DC" w14:paraId="4264B46B" w14:textId="50663A52">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-7.15E-04</w:t>
            </w:r>
          </w:p>
        </w:tc>
        <w:tc>
          <w:tcPr>
            <w:tcW w:w="1337" w:type="dxa"/>
            <w:tcMar/>
          </w:tcPr>
          <w:p w:rsidR="474386DC" w:rsidRDefault="474386DC" w14:paraId="293B5C5D" w14:textId="5767D323">
            <w:r w:rsidRPr="474386DC" w:rsidR="474386DC">
              <w:rPr>
                <w:rFonts w:ascii="Calibri" w:hAnsi="Calibri" w:eastAsia="Calibri" w:cs="Calibri"/>
                <w:b w:val="0"/>
                <w:bCs w:val="0"/>
                <w:i w:val="0"/>
                <w:iCs w:val="0"/>
                <w:strike w:val="0"/>
                <w:dstrike w:val="0"/>
                <w:color w:val="000000" w:themeColor="text1" w:themeTint="FF" w:themeShade="FF"/>
                <w:sz w:val="22"/>
                <w:szCs w:val="22"/>
                <w:u w:val="none"/>
              </w:rPr>
              <w:t>-5.84E-04</w:t>
            </w:r>
          </w:p>
        </w:tc>
        <w:tc>
          <w:tcPr>
            <w:tcW w:w="1337" w:type="dxa"/>
            <w:tcMar/>
          </w:tcPr>
          <w:p w:rsidR="474386DC" w:rsidRDefault="474386DC" w14:paraId="3FD5B8AE" w14:textId="121E71B4"/>
        </w:tc>
        <w:tc>
          <w:tcPr>
            <w:tcW w:w="1337" w:type="dxa"/>
            <w:tcMar/>
          </w:tcPr>
          <w:p w:rsidR="474386DC" w:rsidRDefault="474386DC" w14:paraId="3C7D6246" w14:textId="067106E4">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-7.58E-04</w:t>
            </w:r>
          </w:p>
        </w:tc>
        <w:tc>
          <w:tcPr>
            <w:tcW w:w="1337" w:type="dxa"/>
            <w:tcMar/>
          </w:tcPr>
          <w:p w:rsidR="474386DC" w:rsidRDefault="474386DC" w14:paraId="7D7971D4" w14:textId="121EA92A">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-7.16E-04</w:t>
            </w:r>
          </w:p>
        </w:tc>
        <w:tc>
          <w:tcPr>
            <w:tcW w:w="1337" w:type="dxa"/>
            <w:tcMar/>
          </w:tcPr>
          <w:p w:rsidR="474386DC" w:rsidRDefault="474386DC" w14:paraId="59A0A76A" w14:textId="7A241F28">
            <w:r w:rsidRPr="474386DC" w:rsidR="474386DC">
              <w:rPr>
                <w:rFonts w:ascii="Calibri" w:hAnsi="Calibri" w:eastAsia="Calibri" w:cs="Calibri"/>
                <w:b w:val="0"/>
                <w:bCs w:val="0"/>
                <w:i w:val="0"/>
                <w:iCs w:val="0"/>
                <w:strike w:val="0"/>
                <w:dstrike w:val="0"/>
                <w:color w:val="000000" w:themeColor="text1" w:themeTint="FF" w:themeShade="FF"/>
                <w:sz w:val="22"/>
                <w:szCs w:val="22"/>
                <w:u w:val="none"/>
              </w:rPr>
              <w:t>-6.46E-04</w:t>
            </w:r>
          </w:p>
        </w:tc>
      </w:tr>
      <w:tr w:rsidR="474386DC" w:rsidTr="474386DC" w14:paraId="74DD84CF">
        <w:trPr>
          <w:trHeight w:val="300"/>
        </w:trPr>
        <w:tc>
          <w:tcPr>
            <w:tcW w:w="1337" w:type="dxa"/>
            <w:tcMar/>
          </w:tcPr>
          <w:p w:rsidR="474386DC" w:rsidRDefault="474386DC" w14:paraId="0F9F5731" w14:textId="066E09D3">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-7.51E-04</w:t>
            </w:r>
          </w:p>
        </w:tc>
        <w:tc>
          <w:tcPr>
            <w:tcW w:w="1337" w:type="dxa"/>
            <w:tcMar/>
          </w:tcPr>
          <w:p w:rsidR="474386DC" w:rsidRDefault="474386DC" w14:paraId="38666586" w14:textId="183E2897">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-7.35E-04</w:t>
            </w:r>
          </w:p>
        </w:tc>
        <w:tc>
          <w:tcPr>
            <w:tcW w:w="1337" w:type="dxa"/>
            <w:tcMar/>
          </w:tcPr>
          <w:p w:rsidR="474386DC" w:rsidRDefault="474386DC" w14:paraId="3E6E55A2" w14:textId="7065A895">
            <w:r w:rsidRPr="474386DC" w:rsidR="474386DC">
              <w:rPr>
                <w:rFonts w:ascii="Calibri" w:hAnsi="Calibri" w:eastAsia="Calibri" w:cs="Calibri"/>
                <w:b w:val="0"/>
                <w:bCs w:val="0"/>
                <w:i w:val="0"/>
                <w:iCs w:val="0"/>
                <w:strike w:val="0"/>
                <w:dstrike w:val="0"/>
                <w:color w:val="000000" w:themeColor="text1" w:themeTint="FF" w:themeShade="FF"/>
                <w:sz w:val="22"/>
                <w:szCs w:val="22"/>
                <w:u w:val="none"/>
              </w:rPr>
              <w:t>-5.95E-04</w:t>
            </w:r>
          </w:p>
        </w:tc>
        <w:tc>
          <w:tcPr>
            <w:tcW w:w="1337" w:type="dxa"/>
            <w:tcMar/>
          </w:tcPr>
          <w:p w:rsidR="474386DC" w:rsidRDefault="474386DC" w14:paraId="7B52F19C" w14:textId="0F53A265"/>
        </w:tc>
        <w:tc>
          <w:tcPr>
            <w:tcW w:w="1337" w:type="dxa"/>
            <w:tcMar/>
          </w:tcPr>
          <w:p w:rsidR="474386DC" w:rsidRDefault="474386DC" w14:paraId="7E5D8ACD" w14:textId="2C20AB91">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-7.58E-04</w:t>
            </w:r>
          </w:p>
        </w:tc>
        <w:tc>
          <w:tcPr>
            <w:tcW w:w="1337" w:type="dxa"/>
            <w:tcMar/>
          </w:tcPr>
          <w:p w:rsidR="474386DC" w:rsidRDefault="474386DC" w14:paraId="13EEB077" w14:textId="532DA15D">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-7.16E-04</w:t>
            </w:r>
          </w:p>
        </w:tc>
        <w:tc>
          <w:tcPr>
            <w:tcW w:w="1337" w:type="dxa"/>
            <w:tcMar/>
          </w:tcPr>
          <w:p w:rsidR="474386DC" w:rsidRDefault="474386DC" w14:paraId="3B930AE7" w14:textId="5A69FF05">
            <w:r w:rsidRPr="474386DC" w:rsidR="474386DC">
              <w:rPr>
                <w:rFonts w:ascii="Calibri" w:hAnsi="Calibri" w:eastAsia="Calibri" w:cs="Calibri"/>
                <w:b w:val="0"/>
                <w:bCs w:val="0"/>
                <w:i w:val="0"/>
                <w:iCs w:val="0"/>
                <w:strike w:val="0"/>
                <w:dstrike w:val="0"/>
                <w:color w:val="000000" w:themeColor="text1" w:themeTint="FF" w:themeShade="FF"/>
                <w:sz w:val="22"/>
                <w:szCs w:val="22"/>
                <w:u w:val="none"/>
              </w:rPr>
              <w:t>-6.46E-04</w:t>
            </w:r>
          </w:p>
        </w:tc>
      </w:tr>
      <w:tr w:rsidR="474386DC" w:rsidTr="474386DC" w14:paraId="236A9FC0">
        <w:trPr>
          <w:trHeight w:val="300"/>
        </w:trPr>
        <w:tc>
          <w:tcPr>
            <w:tcW w:w="1337" w:type="dxa"/>
            <w:tcMar/>
          </w:tcPr>
          <w:p w:rsidR="474386DC" w:rsidRDefault="474386DC" w14:paraId="628096D5" w14:textId="2C2491AC">
            <w:r w:rsidRPr="474386DC" w:rsidR="474386DC">
              <w:rPr>
                <w:rFonts w:ascii="Calibri" w:hAnsi="Calibri" w:eastAsia="Calibri" w:cs="Calibri"/>
                <w:b w:val="0"/>
                <w:bCs w:val="0"/>
                <w:i w:val="0"/>
                <w:iCs w:val="0"/>
                <w:strike w:val="0"/>
                <w:dstrike w:val="0"/>
                <w:color w:val="000000" w:themeColor="text1" w:themeTint="FF" w:themeShade="FF"/>
                <w:sz w:val="22"/>
                <w:szCs w:val="22"/>
                <w:u w:val="none"/>
              </w:rPr>
              <w:t>-8.19E-04</w:t>
            </w:r>
          </w:p>
        </w:tc>
        <w:tc>
          <w:tcPr>
            <w:tcW w:w="1337" w:type="dxa"/>
            <w:tcMar/>
          </w:tcPr>
          <w:p w:rsidR="474386DC" w:rsidRDefault="474386DC" w14:paraId="1A3381EF" w14:textId="6E7D360D">
            <w:r w:rsidRPr="474386DC" w:rsidR="474386DC">
              <w:rPr>
                <w:rFonts w:ascii="Calibri" w:hAnsi="Calibri" w:eastAsia="Calibri" w:cs="Calibri"/>
                <w:b w:val="0"/>
                <w:bCs w:val="0"/>
                <w:i w:val="0"/>
                <w:iCs w:val="0"/>
                <w:strike w:val="0"/>
                <w:dstrike w:val="0"/>
                <w:color w:val="000000" w:themeColor="text1" w:themeTint="FF" w:themeShade="FF"/>
                <w:sz w:val="22"/>
                <w:szCs w:val="22"/>
                <w:u w:val="none"/>
              </w:rPr>
              <w:t>-6.10E-04</w:t>
            </w:r>
          </w:p>
        </w:tc>
        <w:tc>
          <w:tcPr>
            <w:tcW w:w="1337" w:type="dxa"/>
            <w:tcMar/>
          </w:tcPr>
          <w:p w:rsidR="474386DC" w:rsidRDefault="474386DC" w14:paraId="54533500" w14:textId="011A7161">
            <w:r w:rsidRPr="474386DC" w:rsidR="474386DC">
              <w:rPr>
                <w:rFonts w:ascii="Calibri" w:hAnsi="Calibri" w:eastAsia="Calibri" w:cs="Calibri"/>
                <w:b w:val="0"/>
                <w:bCs w:val="0"/>
                <w:i w:val="0"/>
                <w:iCs w:val="0"/>
                <w:strike w:val="0"/>
                <w:dstrike w:val="0"/>
                <w:color w:val="000000" w:themeColor="text1" w:themeTint="FF" w:themeShade="FF"/>
                <w:sz w:val="22"/>
                <w:szCs w:val="22"/>
                <w:u w:val="none"/>
              </w:rPr>
              <w:t>-4.95E-04</w:t>
            </w:r>
          </w:p>
        </w:tc>
        <w:tc>
          <w:tcPr>
            <w:tcW w:w="1337" w:type="dxa"/>
            <w:tcMar/>
          </w:tcPr>
          <w:p w:rsidR="474386DC" w:rsidRDefault="474386DC" w14:paraId="79189489" w14:textId="051366AF"/>
        </w:tc>
        <w:tc>
          <w:tcPr>
            <w:tcW w:w="1337" w:type="dxa"/>
            <w:tcMar/>
          </w:tcPr>
          <w:p w:rsidR="474386DC" w:rsidRDefault="474386DC" w14:paraId="2BB4054C" w14:textId="3600B5E6">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-7.53E-04</w:t>
            </w:r>
          </w:p>
        </w:tc>
        <w:tc>
          <w:tcPr>
            <w:tcW w:w="1337" w:type="dxa"/>
            <w:tcMar/>
          </w:tcPr>
          <w:p w:rsidR="474386DC" w:rsidRDefault="474386DC" w14:paraId="6BBCA486" w14:textId="656E04CA">
            <w:r w:rsidRPr="474386DC" w:rsidR="474386DC">
              <w:rPr>
                <w:rFonts w:ascii="Calibri" w:hAnsi="Calibri" w:eastAsia="Calibri" w:cs="Calibri"/>
                <w:b w:val="0"/>
                <w:bCs w:val="0"/>
                <w:i w:val="0"/>
                <w:iCs w:val="0"/>
                <w:strike w:val="0"/>
                <w:dstrike w:val="0"/>
                <w:color w:val="000000" w:themeColor="text1" w:themeTint="FF" w:themeShade="FF"/>
                <w:sz w:val="22"/>
                <w:szCs w:val="22"/>
                <w:u w:val="none"/>
              </w:rPr>
              <w:t>-5.64E-04</w:t>
            </w:r>
          </w:p>
        </w:tc>
        <w:tc>
          <w:tcPr>
            <w:tcW w:w="1337" w:type="dxa"/>
            <w:tcMar/>
          </w:tcPr>
          <w:p w:rsidR="474386DC" w:rsidRDefault="474386DC" w14:paraId="126012EE" w14:textId="61B8D54B">
            <w:r w:rsidRPr="474386DC" w:rsidR="474386DC">
              <w:rPr>
                <w:rFonts w:ascii="Calibri" w:hAnsi="Calibri" w:eastAsia="Calibri" w:cs="Calibri"/>
                <w:b w:val="0"/>
                <w:bCs w:val="0"/>
                <w:i w:val="0"/>
                <w:iCs w:val="0"/>
                <w:strike w:val="0"/>
                <w:dstrike w:val="0"/>
                <w:color w:val="000000" w:themeColor="text1" w:themeTint="FF" w:themeShade="FF"/>
                <w:sz w:val="22"/>
                <w:szCs w:val="22"/>
                <w:u w:val="none"/>
              </w:rPr>
              <w:t>-5.33E-04</w:t>
            </w:r>
          </w:p>
        </w:tc>
      </w:tr>
      <w:tr w:rsidR="474386DC" w:rsidTr="474386DC" w14:paraId="303FACC1">
        <w:trPr>
          <w:trHeight w:val="300"/>
        </w:trPr>
        <w:tc>
          <w:tcPr>
            <w:tcW w:w="1337" w:type="dxa"/>
            <w:tcMar/>
          </w:tcPr>
          <w:p w:rsidR="474386DC" w:rsidRDefault="474386DC" w14:paraId="7B028E82" w14:textId="619AA9A2">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-7.25E-04</w:t>
            </w:r>
          </w:p>
        </w:tc>
        <w:tc>
          <w:tcPr>
            <w:tcW w:w="1337" w:type="dxa"/>
            <w:tcMar/>
          </w:tcPr>
          <w:p w:rsidR="474386DC" w:rsidRDefault="474386DC" w14:paraId="6CF682ED" w14:textId="6489B848">
            <w:r w:rsidRPr="474386DC" w:rsidR="474386DC">
              <w:rPr>
                <w:rFonts w:ascii="Calibri" w:hAnsi="Calibri" w:eastAsia="Calibri" w:cs="Calibri"/>
                <w:b w:val="0"/>
                <w:bCs w:val="0"/>
                <w:i w:val="0"/>
                <w:iCs w:val="0"/>
                <w:strike w:val="0"/>
                <w:dstrike w:val="0"/>
                <w:color w:val="000000" w:themeColor="text1" w:themeTint="FF" w:themeShade="FF"/>
                <w:sz w:val="22"/>
                <w:szCs w:val="22"/>
                <w:u w:val="none"/>
              </w:rPr>
              <w:t>-5.53E-04</w:t>
            </w:r>
          </w:p>
        </w:tc>
        <w:tc>
          <w:tcPr>
            <w:tcW w:w="1337" w:type="dxa"/>
            <w:tcMar/>
          </w:tcPr>
          <w:p w:rsidR="474386DC" w:rsidRDefault="474386DC" w14:paraId="26782F16" w14:textId="63994D7A">
            <w:r w:rsidRPr="474386DC" w:rsidR="474386DC">
              <w:rPr>
                <w:rFonts w:ascii="Calibri" w:hAnsi="Calibri" w:eastAsia="Calibri" w:cs="Calibri"/>
                <w:b w:val="0"/>
                <w:bCs w:val="0"/>
                <w:i w:val="0"/>
                <w:iCs w:val="0"/>
                <w:strike w:val="0"/>
                <w:dstrike w:val="0"/>
                <w:color w:val="000000" w:themeColor="text1" w:themeTint="FF" w:themeShade="FF"/>
                <w:sz w:val="22"/>
                <w:szCs w:val="22"/>
                <w:u w:val="none"/>
              </w:rPr>
              <w:t>-4.64E-04</w:t>
            </w:r>
          </w:p>
        </w:tc>
        <w:tc>
          <w:tcPr>
            <w:tcW w:w="1337" w:type="dxa"/>
            <w:tcMar/>
          </w:tcPr>
          <w:p w:rsidR="474386DC" w:rsidRDefault="474386DC" w14:paraId="7E8E8B7C" w14:textId="57FDB0F8"/>
        </w:tc>
        <w:tc>
          <w:tcPr>
            <w:tcW w:w="1337" w:type="dxa"/>
            <w:tcMar/>
          </w:tcPr>
          <w:p w:rsidR="474386DC" w:rsidRDefault="474386DC" w14:paraId="47382983" w14:textId="78D503E6">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-7.53E-04</w:t>
            </w:r>
          </w:p>
        </w:tc>
        <w:tc>
          <w:tcPr>
            <w:tcW w:w="1337" w:type="dxa"/>
            <w:tcMar/>
          </w:tcPr>
          <w:p w:rsidR="474386DC" w:rsidRDefault="474386DC" w14:paraId="4A9BD5D0" w14:textId="28C2729A">
            <w:r w:rsidRPr="474386DC" w:rsidR="474386DC">
              <w:rPr>
                <w:rFonts w:ascii="Calibri" w:hAnsi="Calibri" w:eastAsia="Calibri" w:cs="Calibri"/>
                <w:b w:val="0"/>
                <w:bCs w:val="0"/>
                <w:i w:val="0"/>
                <w:iCs w:val="0"/>
                <w:strike w:val="0"/>
                <w:dstrike w:val="0"/>
                <w:color w:val="000000" w:themeColor="text1" w:themeTint="FF" w:themeShade="FF"/>
                <w:sz w:val="22"/>
                <w:szCs w:val="22"/>
                <w:u w:val="none"/>
              </w:rPr>
              <w:t>-5.64E-04</w:t>
            </w:r>
          </w:p>
        </w:tc>
        <w:tc>
          <w:tcPr>
            <w:tcW w:w="1337" w:type="dxa"/>
            <w:tcMar/>
          </w:tcPr>
          <w:p w:rsidR="474386DC" w:rsidRDefault="474386DC" w14:paraId="33723B59" w14:textId="33F633D8">
            <w:r w:rsidRPr="474386DC" w:rsidR="474386DC">
              <w:rPr>
                <w:rFonts w:ascii="Calibri" w:hAnsi="Calibri" w:eastAsia="Calibri" w:cs="Calibri"/>
                <w:b w:val="0"/>
                <w:bCs w:val="0"/>
                <w:i w:val="0"/>
                <w:iCs w:val="0"/>
                <w:strike w:val="0"/>
                <w:dstrike w:val="0"/>
                <w:color w:val="000000" w:themeColor="text1" w:themeTint="FF" w:themeShade="FF"/>
                <w:sz w:val="22"/>
                <w:szCs w:val="22"/>
                <w:u w:val="none"/>
              </w:rPr>
              <w:t>-5.33E-04</w:t>
            </w:r>
          </w:p>
        </w:tc>
      </w:tr>
      <w:tr w:rsidR="474386DC" w:rsidTr="474386DC" w14:paraId="73576E3A">
        <w:trPr>
          <w:trHeight w:val="300"/>
        </w:trPr>
        <w:tc>
          <w:tcPr>
            <w:tcW w:w="1337" w:type="dxa"/>
            <w:tcMar/>
          </w:tcPr>
          <w:p w:rsidR="474386DC" w:rsidRDefault="474386DC" w14:paraId="793FCF18" w14:textId="63115749">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-7.15E-04</w:t>
            </w:r>
          </w:p>
        </w:tc>
        <w:tc>
          <w:tcPr>
            <w:tcW w:w="1337" w:type="dxa"/>
            <w:tcMar/>
          </w:tcPr>
          <w:p w:rsidR="474386DC" w:rsidRDefault="474386DC" w14:paraId="073F6248" w14:textId="570B9E66">
            <w:r w:rsidRPr="474386DC" w:rsidR="474386DC">
              <w:rPr>
                <w:rFonts w:ascii="Calibri" w:hAnsi="Calibri" w:eastAsia="Calibri" w:cs="Calibri"/>
                <w:b w:val="0"/>
                <w:bCs w:val="0"/>
                <w:i w:val="0"/>
                <w:iCs w:val="0"/>
                <w:strike w:val="0"/>
                <w:dstrike w:val="0"/>
                <w:color w:val="000000" w:themeColor="text1" w:themeTint="FF" w:themeShade="FF"/>
                <w:sz w:val="22"/>
                <w:szCs w:val="22"/>
                <w:u w:val="none"/>
              </w:rPr>
              <w:t>-4.95E-04</w:t>
            </w:r>
          </w:p>
        </w:tc>
        <w:tc>
          <w:tcPr>
            <w:tcW w:w="1337" w:type="dxa"/>
            <w:tcMar/>
          </w:tcPr>
          <w:p w:rsidR="474386DC" w:rsidRDefault="474386DC" w14:paraId="29C3ACD2" w14:textId="6E7C8387">
            <w:r w:rsidRPr="474386DC" w:rsidR="474386DC">
              <w:rPr>
                <w:rFonts w:ascii="Calibri" w:hAnsi="Calibri" w:eastAsia="Calibri" w:cs="Calibri"/>
                <w:b w:val="0"/>
                <w:bCs w:val="0"/>
                <w:i w:val="0"/>
                <w:iCs w:val="0"/>
                <w:strike w:val="0"/>
                <w:dstrike w:val="0"/>
                <w:color w:val="000000" w:themeColor="text1" w:themeTint="FF" w:themeShade="FF"/>
                <w:sz w:val="22"/>
                <w:szCs w:val="22"/>
                <w:u w:val="none"/>
              </w:rPr>
              <w:t>-4.17E-04</w:t>
            </w:r>
          </w:p>
        </w:tc>
        <w:tc>
          <w:tcPr>
            <w:tcW w:w="1337" w:type="dxa"/>
            <w:tcMar/>
          </w:tcPr>
          <w:p w:rsidR="474386DC" w:rsidRDefault="474386DC" w14:paraId="604300DB" w14:textId="55DF0703"/>
        </w:tc>
        <w:tc>
          <w:tcPr>
            <w:tcW w:w="1337" w:type="dxa"/>
            <w:tcMar/>
          </w:tcPr>
          <w:p w:rsidR="474386DC" w:rsidRDefault="474386DC" w14:paraId="43F0FDA9" w14:textId="1BBB5EDE">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-7.53E-04</w:t>
            </w:r>
          </w:p>
        </w:tc>
        <w:tc>
          <w:tcPr>
            <w:tcW w:w="1337" w:type="dxa"/>
            <w:tcMar/>
          </w:tcPr>
          <w:p w:rsidR="474386DC" w:rsidRDefault="474386DC" w14:paraId="2A571F11" w14:textId="26349787">
            <w:r w:rsidRPr="474386DC" w:rsidR="474386DC">
              <w:rPr>
                <w:rFonts w:ascii="Calibri" w:hAnsi="Calibri" w:eastAsia="Calibri" w:cs="Calibri"/>
                <w:b w:val="0"/>
                <w:bCs w:val="0"/>
                <w:i w:val="0"/>
                <w:iCs w:val="0"/>
                <w:strike w:val="0"/>
                <w:dstrike w:val="0"/>
                <w:color w:val="000000" w:themeColor="text1" w:themeTint="FF" w:themeShade="FF"/>
                <w:sz w:val="22"/>
                <w:szCs w:val="22"/>
                <w:u w:val="none"/>
              </w:rPr>
              <w:t>-5.64E-04</w:t>
            </w:r>
          </w:p>
        </w:tc>
        <w:tc>
          <w:tcPr>
            <w:tcW w:w="1337" w:type="dxa"/>
            <w:tcMar/>
          </w:tcPr>
          <w:p w:rsidR="474386DC" w:rsidRDefault="474386DC" w14:paraId="7D79D6CF" w14:textId="0B0C600D">
            <w:r w:rsidRPr="474386DC" w:rsidR="474386DC">
              <w:rPr>
                <w:rFonts w:ascii="Calibri" w:hAnsi="Calibri" w:eastAsia="Calibri" w:cs="Calibri"/>
                <w:b w:val="0"/>
                <w:bCs w:val="0"/>
                <w:i w:val="0"/>
                <w:iCs w:val="0"/>
                <w:strike w:val="0"/>
                <w:dstrike w:val="0"/>
                <w:color w:val="000000" w:themeColor="text1" w:themeTint="FF" w:themeShade="FF"/>
                <w:sz w:val="22"/>
                <w:szCs w:val="22"/>
                <w:u w:val="none"/>
              </w:rPr>
              <w:t>-5.33E-04</w:t>
            </w:r>
          </w:p>
        </w:tc>
      </w:tr>
      <w:tr w:rsidR="474386DC" w:rsidTr="474386DC" w14:paraId="23FD3380">
        <w:trPr>
          <w:trHeight w:val="300"/>
        </w:trPr>
        <w:tc>
          <w:tcPr>
            <w:tcW w:w="1337" w:type="dxa"/>
            <w:tcMar/>
          </w:tcPr>
          <w:p w:rsidR="474386DC" w:rsidRDefault="474386DC" w14:paraId="2F74BA08" w14:textId="0B0B7731">
            <w:r w:rsidRPr="474386DC" w:rsidR="474386DC">
              <w:rPr>
                <w:rFonts w:ascii="Calibri" w:hAnsi="Calibri" w:eastAsia="Calibri" w:cs="Calibri"/>
                <w:b w:val="0"/>
                <w:bCs w:val="0"/>
                <w:i w:val="0"/>
                <w:iCs w:val="0"/>
                <w:strike w:val="0"/>
                <w:dstrike w:val="0"/>
                <w:color w:val="000000" w:themeColor="text1" w:themeTint="FF" w:themeShade="FF"/>
                <w:sz w:val="22"/>
                <w:szCs w:val="22"/>
                <w:u w:val="none"/>
              </w:rPr>
              <w:t>-8.29E-04</w:t>
            </w:r>
          </w:p>
        </w:tc>
        <w:tc>
          <w:tcPr>
            <w:tcW w:w="1337" w:type="dxa"/>
            <w:tcMar/>
          </w:tcPr>
          <w:p w:rsidR="474386DC" w:rsidRDefault="474386DC" w14:paraId="53B91500" w14:textId="0964E290">
            <w:r w:rsidRPr="474386DC" w:rsidR="474386DC">
              <w:rPr>
                <w:rFonts w:ascii="Calibri" w:hAnsi="Calibri" w:eastAsia="Calibri" w:cs="Calibri"/>
                <w:b w:val="0"/>
                <w:bCs w:val="0"/>
                <w:i w:val="0"/>
                <w:iCs w:val="0"/>
                <w:strike w:val="0"/>
                <w:dstrike w:val="0"/>
                <w:color w:val="000000" w:themeColor="text1" w:themeTint="FF" w:themeShade="FF"/>
                <w:sz w:val="22"/>
                <w:szCs w:val="22"/>
                <w:u w:val="none"/>
              </w:rPr>
              <w:t>-1.30E-04</w:t>
            </w:r>
          </w:p>
        </w:tc>
        <w:tc>
          <w:tcPr>
            <w:tcW w:w="1337" w:type="dxa"/>
            <w:tcMar/>
          </w:tcPr>
          <w:p w:rsidR="474386DC" w:rsidRDefault="474386DC" w14:paraId="11CF9817" w14:textId="543420A5">
            <w:r w:rsidRPr="474386DC" w:rsidR="474386DC">
              <w:rPr>
                <w:rFonts w:ascii="Calibri" w:hAnsi="Calibri" w:eastAsia="Calibri" w:cs="Calibri"/>
                <w:b w:val="0"/>
                <w:bCs w:val="0"/>
                <w:i w:val="0"/>
                <w:iCs w:val="0"/>
                <w:strike w:val="0"/>
                <w:dstrike w:val="0"/>
                <w:color w:val="000000" w:themeColor="text1" w:themeTint="FF" w:themeShade="FF"/>
                <w:sz w:val="22"/>
                <w:szCs w:val="22"/>
                <w:u w:val="none"/>
              </w:rPr>
              <w:t>-2.81E-04</w:t>
            </w:r>
          </w:p>
        </w:tc>
        <w:tc>
          <w:tcPr>
            <w:tcW w:w="1337" w:type="dxa"/>
            <w:tcMar/>
          </w:tcPr>
          <w:p w:rsidR="474386DC" w:rsidRDefault="474386DC" w14:paraId="6CA48040" w14:textId="02185295"/>
        </w:tc>
        <w:tc>
          <w:tcPr>
            <w:tcW w:w="1337" w:type="dxa"/>
            <w:tcMar/>
          </w:tcPr>
          <w:p w:rsidR="474386DC" w:rsidRDefault="474386DC" w14:paraId="2E99C440" w14:textId="28A527D0">
            <w:r w:rsidRPr="474386DC" w:rsidR="474386DC">
              <w:rPr>
                <w:rFonts w:ascii="Calibri" w:hAnsi="Calibri" w:eastAsia="Calibri" w:cs="Calibri"/>
                <w:b w:val="0"/>
                <w:bCs w:val="0"/>
                <w:i w:val="0"/>
                <w:iCs w:val="0"/>
                <w:strike w:val="0"/>
                <w:dstrike w:val="0"/>
                <w:color w:val="000000" w:themeColor="text1" w:themeTint="FF" w:themeShade="FF"/>
                <w:sz w:val="22"/>
                <w:szCs w:val="22"/>
                <w:u w:val="none"/>
              </w:rPr>
              <w:t>-7.81E-04</w:t>
            </w:r>
          </w:p>
        </w:tc>
        <w:tc>
          <w:tcPr>
            <w:tcW w:w="1337" w:type="dxa"/>
            <w:tcMar/>
          </w:tcPr>
          <w:p w:rsidR="474386DC" w:rsidRDefault="474386DC" w14:paraId="612E5C66" w14:textId="2184FCBB">
            <w:r w:rsidRPr="474386DC" w:rsidR="474386DC">
              <w:rPr>
                <w:rFonts w:ascii="Calibri" w:hAnsi="Calibri" w:eastAsia="Calibri" w:cs="Calibri"/>
                <w:b w:val="0"/>
                <w:bCs w:val="0"/>
                <w:i w:val="0"/>
                <w:iCs w:val="0"/>
                <w:strike w:val="0"/>
                <w:dstrike w:val="0"/>
                <w:color w:val="000000" w:themeColor="text1" w:themeTint="FF" w:themeShade="FF"/>
                <w:sz w:val="22"/>
                <w:szCs w:val="22"/>
                <w:u w:val="none"/>
              </w:rPr>
              <w:t>-6.32E-04</w:t>
            </w:r>
          </w:p>
        </w:tc>
        <w:tc>
          <w:tcPr>
            <w:tcW w:w="1337" w:type="dxa"/>
            <w:tcMar/>
          </w:tcPr>
          <w:p w:rsidR="474386DC" w:rsidRDefault="474386DC" w14:paraId="7DFC917A" w14:textId="4DCA2A65">
            <w:r w:rsidRPr="474386DC" w:rsidR="474386DC">
              <w:rPr>
                <w:rFonts w:ascii="Calibri" w:hAnsi="Calibri" w:eastAsia="Calibri" w:cs="Calibri"/>
                <w:b w:val="0"/>
                <w:bCs w:val="0"/>
                <w:i w:val="0"/>
                <w:iCs w:val="0"/>
                <w:strike w:val="0"/>
                <w:dstrike w:val="0"/>
                <w:color w:val="000000" w:themeColor="text1" w:themeTint="FF" w:themeShade="FF"/>
                <w:sz w:val="22"/>
                <w:szCs w:val="22"/>
                <w:u w:val="none"/>
              </w:rPr>
              <w:t>-6.08E-04</w:t>
            </w:r>
          </w:p>
        </w:tc>
      </w:tr>
    </w:tbl>
    <w:p w:rsidR="3997741A" w:rsidP="474386DC" w:rsidRDefault="3997741A" w14:paraId="2E8CE1C7" w14:textId="2C2A49D9">
      <w:pPr>
        <w:pStyle w:val="Normal"/>
        <w:jc w:val="center"/>
        <w:rPr>
          <w:rFonts w:ascii="Palatino Linotype" w:hAnsi="Palatino Linotype" w:eastAsia="Palatino Linotype" w:cs="Palatino Linotype"/>
          <w:sz w:val="24"/>
          <w:szCs w:val="24"/>
        </w:rPr>
      </w:pPr>
      <w:r w:rsidRPr="474386DC" w:rsidR="3997741A">
        <w:rPr>
          <w:rFonts w:ascii="Palatino Linotype" w:hAnsi="Palatino Linotype" w:eastAsia="Palatino Linotype" w:cs="Palatino Linotype"/>
          <w:sz w:val="24"/>
          <w:szCs w:val="24"/>
        </w:rPr>
        <w:t xml:space="preserve">Table </w:t>
      </w:r>
      <w:r w:rsidRPr="474386DC" w:rsidR="6B410420">
        <w:rPr>
          <w:rFonts w:ascii="Palatino Linotype" w:hAnsi="Palatino Linotype" w:eastAsia="Palatino Linotype" w:cs="Palatino Linotype"/>
          <w:sz w:val="24"/>
          <w:szCs w:val="24"/>
        </w:rPr>
        <w:t>9</w:t>
      </w:r>
    </w:p>
    <w:p w:rsidR="474386DC" w:rsidP="474386DC" w:rsidRDefault="474386DC" w14:paraId="3E26F5DA" w14:textId="0B3F7FB8">
      <w:pPr>
        <w:pStyle w:val="Normal"/>
        <w:rPr>
          <w:rFonts w:ascii="Palatino Linotype" w:hAnsi="Palatino Linotype" w:eastAsia="Palatino Linotype" w:cs="Palatino Linotype"/>
          <w:sz w:val="24"/>
          <w:szCs w:val="24"/>
        </w:rPr>
      </w:pPr>
    </w:p>
    <w:p w:rsidR="35BA3F94" w:rsidP="474386DC" w:rsidRDefault="35BA3F94" w14:paraId="285B0F2C" w14:textId="48DE1A99">
      <w:pPr>
        <w:pStyle w:val="Normal"/>
        <w:rPr>
          <w:rFonts w:ascii="Palatino Linotype" w:hAnsi="Palatino Linotype" w:eastAsia="Palatino Linotype" w:cs="Palatino Linotype"/>
          <w:sz w:val="24"/>
          <w:szCs w:val="24"/>
        </w:rPr>
      </w:pPr>
      <w:r w:rsidRPr="474386DC" w:rsidR="35BA3F94">
        <w:rPr>
          <w:rFonts w:ascii="Palatino Linotype" w:hAnsi="Palatino Linotype" w:eastAsia="Palatino Linotype" w:cs="Palatino Linotype"/>
          <w:sz w:val="24"/>
          <w:szCs w:val="24"/>
        </w:rPr>
        <w:t xml:space="preserve">In spite of these solutions to the issue, </w:t>
      </w:r>
      <w:r w:rsidRPr="474386DC" w:rsidR="35BA3F94">
        <w:rPr>
          <w:rFonts w:ascii="Palatino Linotype" w:hAnsi="Palatino Linotype" w:eastAsia="Palatino Linotype" w:cs="Palatino Linotype"/>
          <w:sz w:val="24"/>
          <w:szCs w:val="24"/>
        </w:rPr>
        <w:t>O</w:t>
      </w:r>
      <w:r w:rsidRPr="474386DC" w:rsidR="35BA3F94">
        <w:rPr>
          <w:rFonts w:ascii="Palatino Linotype" w:hAnsi="Palatino Linotype" w:eastAsia="Palatino Linotype" w:cs="Palatino Linotype"/>
          <w:sz w:val="24"/>
          <w:szCs w:val="24"/>
        </w:rPr>
        <w:t>bjective</w:t>
      </w:r>
      <w:r w:rsidRPr="474386DC" w:rsidR="35BA3F94">
        <w:rPr>
          <w:rFonts w:ascii="Palatino Linotype" w:hAnsi="Palatino Linotype" w:eastAsia="Palatino Linotype" w:cs="Palatino Linotype"/>
          <w:sz w:val="24"/>
          <w:szCs w:val="24"/>
        </w:rPr>
        <w:t xml:space="preserve"> 2 was still not able to be verified. While the </w:t>
      </w:r>
      <w:r w:rsidRPr="474386DC" w:rsidR="1F3F253B">
        <w:rPr>
          <w:rFonts w:ascii="Palatino Linotype" w:hAnsi="Palatino Linotype" w:eastAsia="Palatino Linotype" w:cs="Palatino Linotype"/>
          <w:sz w:val="24"/>
          <w:szCs w:val="24"/>
        </w:rPr>
        <w:t xml:space="preserve">calculated </w:t>
      </w:r>
      <w:r w:rsidRPr="474386DC" w:rsidR="1F3F253B">
        <w:rPr>
          <w:rFonts w:ascii="Palatino Linotype" w:hAnsi="Palatino Linotype" w:eastAsia="Palatino Linotype" w:cs="Palatino Linotype"/>
          <w:sz w:val="24"/>
          <w:szCs w:val="24"/>
        </w:rPr>
        <w:t>tau</w:t>
      </w:r>
      <w:r w:rsidRPr="474386DC" w:rsidR="1F3F253B">
        <w:rPr>
          <w:rFonts w:ascii="Palatino Linotype" w:hAnsi="Palatino Linotype" w:eastAsia="Palatino Linotype" w:cs="Palatino Linotype"/>
          <w:sz w:val="24"/>
          <w:szCs w:val="24"/>
        </w:rPr>
        <w:t xml:space="preserve"> values are much closer to what can be expected using </w:t>
      </w:r>
      <w:r w:rsidRPr="474386DC" w:rsidR="1F3F253B">
        <w:rPr>
          <w:rFonts w:ascii="Palatino Linotype" w:hAnsi="Palatino Linotype" w:eastAsia="Palatino Linotype" w:cs="Palatino Linotype"/>
          <w:sz w:val="24"/>
          <w:szCs w:val="24"/>
        </w:rPr>
        <w:t>physics</w:t>
      </w:r>
      <w:r w:rsidRPr="474386DC" w:rsidR="1F3F253B">
        <w:rPr>
          <w:rFonts w:ascii="Palatino Linotype" w:hAnsi="Palatino Linotype" w:eastAsia="Palatino Linotype" w:cs="Palatino Linotype"/>
          <w:sz w:val="24"/>
          <w:szCs w:val="24"/>
        </w:rPr>
        <w:t xml:space="preserve">, there is still some error in the calculations. </w:t>
      </w:r>
      <w:r w:rsidRPr="474386DC" w:rsidR="08715B87">
        <w:rPr>
          <w:rFonts w:ascii="Palatino Linotype" w:hAnsi="Palatino Linotype" w:eastAsia="Palatino Linotype" w:cs="Palatino Linotype"/>
          <w:sz w:val="24"/>
          <w:szCs w:val="24"/>
        </w:rPr>
        <w:t xml:space="preserve">Due to the speed of sound in water compared to air, this error results in most runs, (35 out of 39 runs), not being able to calculate a beacon location. Due to the </w:t>
      </w:r>
      <w:r w:rsidRPr="474386DC" w:rsidR="08715B87">
        <w:rPr>
          <w:rFonts w:ascii="Palatino Linotype" w:hAnsi="Palatino Linotype" w:eastAsia="Palatino Linotype" w:cs="Palatino Linotype"/>
          <w:sz w:val="24"/>
          <w:szCs w:val="24"/>
        </w:rPr>
        <w:t>initial</w:t>
      </w:r>
      <w:r w:rsidRPr="474386DC" w:rsidR="08715B87">
        <w:rPr>
          <w:rFonts w:ascii="Palatino Linotype" w:hAnsi="Palatino Linotype" w:eastAsia="Palatino Linotype" w:cs="Palatino Linotype"/>
          <w:sz w:val="24"/>
          <w:szCs w:val="24"/>
        </w:rPr>
        <w:t xml:space="preserve"> </w:t>
      </w:r>
      <w:r w:rsidRPr="474386DC" w:rsidR="08715B87">
        <w:rPr>
          <w:rFonts w:ascii="Palatino Linotype" w:hAnsi="Palatino Linotype" w:eastAsia="Palatino Linotype" w:cs="Palatino Linotype"/>
          <w:sz w:val="24"/>
          <w:szCs w:val="24"/>
        </w:rPr>
        <w:t>errors</w:t>
      </w:r>
      <w:r w:rsidRPr="474386DC" w:rsidR="08715B87">
        <w:rPr>
          <w:rFonts w:ascii="Palatino Linotype" w:hAnsi="Palatino Linotype" w:eastAsia="Palatino Linotype" w:cs="Palatino Linotype"/>
          <w:sz w:val="24"/>
          <w:szCs w:val="24"/>
        </w:rPr>
        <w:t xml:space="preserve"> in the system, </w:t>
      </w:r>
      <w:r w:rsidRPr="474386DC" w:rsidR="40AFAA54">
        <w:rPr>
          <w:rFonts w:ascii="Palatino Linotype" w:hAnsi="Palatino Linotype" w:eastAsia="Palatino Linotype" w:cs="Palatino Linotype"/>
          <w:sz w:val="24"/>
          <w:szCs w:val="24"/>
        </w:rPr>
        <w:t xml:space="preserve">the team was not able to devise a solution to this problem. </w:t>
      </w:r>
    </w:p>
    <w:p w:rsidRPr="001524F3" w:rsidR="00F44D07" w:rsidP="43A02561" w:rsidRDefault="5738D235" w14:paraId="722107B5" w14:textId="6A379C8D">
      <w:pPr>
        <w:pStyle w:val="Heading3"/>
        <w:spacing w:line="259" w:lineRule="auto"/>
        <w:rPr/>
      </w:pPr>
      <w:bookmarkStart w:name="_Toc1516221186" w:id="1438423277"/>
      <w:bookmarkStart w:name="_Toc652389472" w:id="1863187654"/>
      <w:bookmarkStart w:name="_Toc678997285" w:id="1961108080"/>
      <w:bookmarkStart w:name="_Toc1101850860" w:id="1365686384"/>
      <w:bookmarkStart w:name="_Toc63658350" w:id="1638600372"/>
      <w:bookmarkStart w:name="_Toc901524777" w:id="563131383"/>
      <w:bookmarkStart w:name="_Toc625050259" w:id="2027968204"/>
      <w:bookmarkStart w:name="_Toc550220108" w:id="247885754"/>
      <w:bookmarkStart w:name="_Toc139150882" w:id="1796336608"/>
      <w:bookmarkStart w:name="_Toc2056384464" w:id="480851573"/>
      <w:bookmarkStart w:name="_Toc1983211156" w:id="1137051375"/>
      <w:bookmarkStart w:name="_Toc1794566962" w:id="421002156"/>
      <w:r w:rsidR="5738D235">
        <w:rPr/>
        <w:t>Obj 3</w:t>
      </w:r>
      <w:bookmarkEnd w:id="1438423277"/>
      <w:bookmarkEnd w:id="1863187654"/>
      <w:bookmarkEnd w:id="1961108080"/>
      <w:bookmarkEnd w:id="1365686384"/>
      <w:bookmarkEnd w:id="1638600372"/>
      <w:bookmarkEnd w:id="563131383"/>
      <w:bookmarkEnd w:id="2027968204"/>
      <w:bookmarkEnd w:id="247885754"/>
      <w:bookmarkEnd w:id="1796336608"/>
      <w:bookmarkEnd w:id="480851573"/>
      <w:bookmarkEnd w:id="1137051375"/>
      <w:bookmarkEnd w:id="421002156"/>
    </w:p>
    <w:p w:rsidRPr="001524F3" w:rsidR="00F44D07" w:rsidP="43A02561" w:rsidRDefault="00F44D07" w14:paraId="3075617F" w14:textId="189A04D9"/>
    <w:p w:rsidRPr="001524F3" w:rsidR="00F44D07" w:rsidP="78E4F89D" w:rsidRDefault="2AF828DC" w14:paraId="54C35328" w14:textId="49E002F0">
      <w:pPr>
        <w:ind w:firstLine="720"/>
        <w:rPr>
          <w:rFonts w:ascii="Palatino Linotype" w:hAnsi="Palatino Linotype" w:eastAsia="Palatino Linotype" w:cs="Palatino Linotype"/>
          <w:sz w:val="24"/>
          <w:szCs w:val="24"/>
        </w:rPr>
      </w:pPr>
      <w:r w:rsidRPr="474386DC" w:rsidR="2AF828DC">
        <w:rPr>
          <w:rFonts w:ascii="Palatino Linotype" w:hAnsi="Palatino Linotype" w:eastAsia="Palatino Linotype" w:cs="Palatino Linotype"/>
          <w:sz w:val="24"/>
          <w:szCs w:val="24"/>
        </w:rPr>
        <w:t xml:space="preserve">To verify that the system integrates with the existing </w:t>
      </w:r>
      <w:r w:rsidRPr="474386DC" w:rsidR="2AF828DC">
        <w:rPr>
          <w:rFonts w:ascii="Palatino Linotype" w:hAnsi="Palatino Linotype" w:eastAsia="Palatino Linotype" w:cs="Palatino Linotype"/>
          <w:sz w:val="24"/>
          <w:szCs w:val="24"/>
        </w:rPr>
        <w:t>RoboSub</w:t>
      </w:r>
      <w:r w:rsidRPr="474386DC" w:rsidR="6FB2EFE3">
        <w:rPr>
          <w:rFonts w:ascii="Palatino Linotype" w:hAnsi="Palatino Linotype" w:eastAsia="Palatino Linotype" w:cs="Palatino Linotype"/>
          <w:sz w:val="24"/>
          <w:szCs w:val="24"/>
        </w:rPr>
        <w:t xml:space="preserve"> the </w:t>
      </w:r>
      <w:r w:rsidRPr="474386DC" w:rsidR="13BF47CD">
        <w:rPr>
          <w:rFonts w:ascii="Palatino Linotype" w:hAnsi="Palatino Linotype" w:eastAsia="Palatino Linotype" w:cs="Palatino Linotype"/>
          <w:sz w:val="24"/>
          <w:szCs w:val="24"/>
        </w:rPr>
        <w:t>output</w:t>
      </w:r>
      <w:r w:rsidRPr="474386DC" w:rsidR="6FB2EFE3">
        <w:rPr>
          <w:rFonts w:ascii="Palatino Linotype" w:hAnsi="Palatino Linotype" w:eastAsia="Palatino Linotype" w:cs="Palatino Linotype"/>
          <w:sz w:val="24"/>
          <w:szCs w:val="24"/>
        </w:rPr>
        <w:t xml:space="preserve"> of the code </w:t>
      </w:r>
      <w:r w:rsidRPr="474386DC" w:rsidR="00899B17">
        <w:rPr>
          <w:rFonts w:ascii="Palatino Linotype" w:hAnsi="Palatino Linotype" w:eastAsia="Palatino Linotype" w:cs="Palatino Linotype"/>
          <w:sz w:val="24"/>
          <w:szCs w:val="24"/>
        </w:rPr>
        <w:t xml:space="preserve">was confirmed to be given in the python data type, and the physical hardware was confirmed to fit within the capsule of the </w:t>
      </w:r>
      <w:r w:rsidRPr="474386DC" w:rsidR="00899B17">
        <w:rPr>
          <w:rFonts w:ascii="Palatino Linotype" w:hAnsi="Palatino Linotype" w:eastAsia="Palatino Linotype" w:cs="Palatino Linotype"/>
          <w:sz w:val="24"/>
          <w:szCs w:val="24"/>
        </w:rPr>
        <w:t>RoboSub</w:t>
      </w:r>
      <w:r w:rsidRPr="474386DC" w:rsidR="00899B17">
        <w:rPr>
          <w:rFonts w:ascii="Palatino Linotype" w:hAnsi="Palatino Linotype" w:eastAsia="Palatino Linotype" w:cs="Palatino Linotype"/>
          <w:sz w:val="24"/>
          <w:szCs w:val="24"/>
        </w:rPr>
        <w:t>. To confirm the data type of the output, the code was simply run wit</w:t>
      </w:r>
      <w:r w:rsidRPr="474386DC" w:rsidR="17242851">
        <w:rPr>
          <w:rFonts w:ascii="Palatino Linotype" w:hAnsi="Palatino Linotype" w:eastAsia="Palatino Linotype" w:cs="Palatino Linotype"/>
          <w:sz w:val="24"/>
          <w:szCs w:val="24"/>
        </w:rPr>
        <w:t xml:space="preserve">h two situations where one had a duplicate answer and the other </w:t>
      </w:r>
      <w:r w:rsidRPr="474386DC" w:rsidR="17242851">
        <w:rPr>
          <w:rFonts w:ascii="Palatino Linotype" w:hAnsi="Palatino Linotype" w:eastAsia="Palatino Linotype" w:cs="Palatino Linotype"/>
          <w:sz w:val="24"/>
          <w:szCs w:val="24"/>
        </w:rPr>
        <w:t>a real answer</w:t>
      </w:r>
      <w:r w:rsidRPr="474386DC" w:rsidR="3FC73003">
        <w:rPr>
          <w:rFonts w:ascii="Palatino Linotype" w:hAnsi="Palatino Linotype" w:eastAsia="Palatino Linotype" w:cs="Palatino Linotype"/>
          <w:sz w:val="24"/>
          <w:szCs w:val="24"/>
        </w:rPr>
        <w:t>. These</w:t>
      </w:r>
      <w:r w:rsidRPr="474386DC" w:rsidR="17242851">
        <w:rPr>
          <w:rFonts w:ascii="Palatino Linotype" w:hAnsi="Palatino Linotype" w:eastAsia="Palatino Linotype" w:cs="Palatino Linotype"/>
          <w:sz w:val="24"/>
          <w:szCs w:val="24"/>
        </w:rPr>
        <w:t xml:space="preserve"> two outputs are shown in </w:t>
      </w:r>
      <w:commentRangeStart w:id="239"/>
      <w:r w:rsidRPr="474386DC" w:rsidR="17242851">
        <w:rPr>
          <w:rFonts w:ascii="Palatino Linotype" w:hAnsi="Palatino Linotype" w:eastAsia="Palatino Linotype" w:cs="Palatino Linotype"/>
          <w:sz w:val="24"/>
          <w:szCs w:val="24"/>
        </w:rPr>
        <w:t xml:space="preserve">figures </w:t>
      </w:r>
      <w:r w:rsidRPr="474386DC" w:rsidR="54468615">
        <w:rPr>
          <w:rFonts w:ascii="Palatino Linotype" w:hAnsi="Palatino Linotype" w:eastAsia="Palatino Linotype" w:cs="Palatino Linotype"/>
          <w:sz w:val="24"/>
          <w:szCs w:val="24"/>
        </w:rPr>
        <w:t>57</w:t>
      </w:r>
      <w:r w:rsidRPr="474386DC" w:rsidR="17242851">
        <w:rPr>
          <w:rFonts w:ascii="Palatino Linotype" w:hAnsi="Palatino Linotype" w:eastAsia="Palatino Linotype" w:cs="Palatino Linotype"/>
          <w:sz w:val="24"/>
          <w:szCs w:val="24"/>
        </w:rPr>
        <w:t xml:space="preserve"> and </w:t>
      </w:r>
      <w:r w:rsidRPr="474386DC" w:rsidR="503D1D18">
        <w:rPr>
          <w:rFonts w:ascii="Palatino Linotype" w:hAnsi="Palatino Linotype" w:eastAsia="Palatino Linotype" w:cs="Palatino Linotype"/>
          <w:sz w:val="24"/>
          <w:szCs w:val="24"/>
        </w:rPr>
        <w:t>58</w:t>
      </w:r>
      <w:r w:rsidRPr="474386DC" w:rsidR="17242851">
        <w:rPr>
          <w:rFonts w:ascii="Palatino Linotype" w:hAnsi="Palatino Linotype" w:eastAsia="Palatino Linotype" w:cs="Palatino Linotype"/>
          <w:sz w:val="24"/>
          <w:szCs w:val="24"/>
        </w:rPr>
        <w:t xml:space="preserve"> below</w:t>
      </w:r>
      <w:commentRangeEnd w:id="239"/>
      <w:r>
        <w:rPr>
          <w:rStyle w:val="CommentReference"/>
        </w:rPr>
        <w:commentReference w:id="239"/>
      </w:r>
      <w:r w:rsidRPr="474386DC" w:rsidR="17242851">
        <w:rPr>
          <w:rFonts w:ascii="Palatino Linotype" w:hAnsi="Palatino Linotype" w:eastAsia="Palatino Linotype" w:cs="Palatino Linotype"/>
          <w:sz w:val="24"/>
          <w:szCs w:val="24"/>
        </w:rPr>
        <w:t>.</w:t>
      </w:r>
    </w:p>
    <w:p w:rsidRPr="001524F3" w:rsidR="00F44D07" w:rsidP="43A02561" w:rsidRDefault="00F44D07" w14:paraId="1A7A19B4" w14:textId="0CE5D610">
      <w:pPr>
        <w:rPr>
          <w:rFonts w:ascii="Palatino Linotype" w:hAnsi="Palatino Linotype" w:eastAsia="Palatino Linotype" w:cs="Palatino Linotype"/>
          <w:sz w:val="24"/>
          <w:szCs w:val="24"/>
        </w:rPr>
      </w:pPr>
    </w:p>
    <w:p w:rsidRPr="001524F3" w:rsidR="00F44D07" w:rsidP="43A02561" w:rsidRDefault="5620FB55" w14:paraId="21FF4F10" w14:textId="33DDC50D">
      <w:pPr>
        <w:overflowPunct/>
        <w:autoSpaceDE/>
        <w:autoSpaceDN/>
        <w:adjustRightInd/>
        <w:jc w:val="center"/>
        <w:textAlignment w:val="auto"/>
      </w:pPr>
      <w:r>
        <w:rPr>
          <w:noProof/>
        </w:rPr>
        <w:drawing>
          <wp:inline distT="0" distB="0" distL="0" distR="0" wp14:anchorId="3AE0B701" wp14:editId="09DB0C14">
            <wp:extent cx="5429250" cy="1119783"/>
            <wp:effectExtent l="0" t="0" r="0" b="0"/>
            <wp:docPr id="727903748" name="Picture 72790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429250" cy="1119783"/>
                    </a:xfrm>
                    <a:prstGeom prst="rect">
                      <a:avLst/>
                    </a:prstGeom>
                  </pic:spPr>
                </pic:pic>
              </a:graphicData>
            </a:graphic>
          </wp:inline>
        </w:drawing>
      </w:r>
    </w:p>
    <w:p w:rsidRPr="001524F3" w:rsidR="00F44D07" w:rsidP="43A02561" w:rsidRDefault="5620FB55" w14:paraId="32278E29" w14:textId="3B96F570">
      <w:pPr>
        <w:overflowPunct/>
        <w:autoSpaceDE/>
        <w:autoSpaceDN/>
        <w:adjustRightInd/>
        <w:jc w:val="center"/>
        <w:textAlignment w:val="auto"/>
        <w:rPr>
          <w:rFonts w:ascii="Palatino Linotype" w:hAnsi="Palatino Linotype" w:eastAsia="Palatino Linotype" w:cs="Palatino Linotype"/>
          <w:sz w:val="24"/>
          <w:szCs w:val="24"/>
        </w:rPr>
      </w:pPr>
      <w:r w:rsidRPr="474386DC" w:rsidR="5620FB55">
        <w:rPr>
          <w:rFonts w:ascii="Palatino Linotype" w:hAnsi="Palatino Linotype" w:eastAsia="Palatino Linotype" w:cs="Palatino Linotype"/>
          <w:sz w:val="24"/>
          <w:szCs w:val="24"/>
          <w:u w:val="none"/>
        </w:rPr>
        <w:t xml:space="preserve">Figure </w:t>
      </w:r>
      <w:r w:rsidRPr="474386DC" w:rsidR="3E18DE63">
        <w:rPr>
          <w:rFonts w:ascii="Palatino Linotype" w:hAnsi="Palatino Linotype" w:eastAsia="Palatino Linotype" w:cs="Palatino Linotype"/>
          <w:sz w:val="24"/>
          <w:szCs w:val="24"/>
          <w:u w:val="none"/>
        </w:rPr>
        <w:t>57</w:t>
      </w:r>
      <w:r w:rsidRPr="474386DC" w:rsidR="5620FB55">
        <w:rPr>
          <w:rFonts w:ascii="Palatino Linotype" w:hAnsi="Palatino Linotype" w:eastAsia="Palatino Linotype" w:cs="Palatino Linotype"/>
          <w:sz w:val="24"/>
          <w:szCs w:val="24"/>
        </w:rPr>
        <w:t>: Output in python data type for real solution</w:t>
      </w:r>
    </w:p>
    <w:p w:rsidRPr="001524F3" w:rsidR="00F44D07" w:rsidP="43A02561" w:rsidRDefault="00F44D07" w14:paraId="6D0968C0" w14:textId="6C799892">
      <w:pPr>
        <w:overflowPunct/>
        <w:autoSpaceDE/>
        <w:autoSpaceDN/>
        <w:adjustRightInd/>
        <w:textAlignment w:val="auto"/>
        <w:rPr>
          <w:rFonts w:ascii="Palatino Linotype" w:hAnsi="Palatino Linotype" w:eastAsia="Palatino Linotype" w:cs="Palatino Linotype"/>
          <w:sz w:val="24"/>
          <w:szCs w:val="24"/>
        </w:rPr>
      </w:pPr>
    </w:p>
    <w:p w:rsidRPr="001524F3" w:rsidR="00F44D07" w:rsidP="43A02561" w:rsidRDefault="5620FB55" w14:paraId="16029FED" w14:textId="0070F4EE">
      <w:pPr>
        <w:overflowPunct/>
        <w:autoSpaceDE/>
        <w:autoSpaceDN/>
        <w:adjustRightInd/>
        <w:jc w:val="center"/>
        <w:textAlignment w:val="auto"/>
        <w:rPr>
          <w:rFonts w:ascii="Palatino Linotype" w:hAnsi="Palatino Linotype" w:eastAsia="Palatino Linotype" w:cs="Palatino Linotype"/>
          <w:sz w:val="24"/>
          <w:szCs w:val="24"/>
        </w:rPr>
      </w:pPr>
      <w:r>
        <w:rPr>
          <w:noProof/>
        </w:rPr>
        <w:drawing>
          <wp:inline distT="0" distB="0" distL="0" distR="0" wp14:anchorId="326BE959" wp14:editId="6B2478CB">
            <wp:extent cx="5429250" cy="1040606"/>
            <wp:effectExtent l="0" t="0" r="0" b="0"/>
            <wp:docPr id="163229502" name="Picture 16322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429250" cy="1040606"/>
                    </a:xfrm>
                    <a:prstGeom prst="rect">
                      <a:avLst/>
                    </a:prstGeom>
                  </pic:spPr>
                </pic:pic>
              </a:graphicData>
            </a:graphic>
          </wp:inline>
        </w:drawing>
      </w:r>
    </w:p>
    <w:p w:rsidRPr="001524F3" w:rsidR="00F44D07" w:rsidP="43A02561" w:rsidRDefault="5620FB55" w14:paraId="1D64B365" w14:textId="3EFF6043">
      <w:pPr>
        <w:overflowPunct/>
        <w:autoSpaceDE/>
        <w:autoSpaceDN/>
        <w:adjustRightInd/>
        <w:jc w:val="center"/>
        <w:textAlignment w:val="auto"/>
        <w:rPr>
          <w:rFonts w:ascii="Palatino Linotype" w:hAnsi="Palatino Linotype" w:eastAsia="Palatino Linotype" w:cs="Palatino Linotype"/>
          <w:sz w:val="24"/>
          <w:szCs w:val="24"/>
        </w:rPr>
      </w:pPr>
      <w:r w:rsidRPr="474386DC" w:rsidR="5620FB55">
        <w:rPr>
          <w:rFonts w:ascii="Palatino Linotype" w:hAnsi="Palatino Linotype" w:eastAsia="Palatino Linotype" w:cs="Palatino Linotype"/>
          <w:sz w:val="24"/>
          <w:szCs w:val="24"/>
          <w:u w:val="none"/>
        </w:rPr>
        <w:t>Fig</w:t>
      </w:r>
      <w:r w:rsidRPr="474386DC" w:rsidR="5620FB55">
        <w:rPr>
          <w:rFonts w:ascii="Palatino Linotype" w:hAnsi="Palatino Linotype" w:eastAsia="Palatino Linotype" w:cs="Palatino Linotype"/>
          <w:sz w:val="24"/>
          <w:szCs w:val="24"/>
          <w:u w:val="none"/>
        </w:rPr>
        <w:t>ure</w:t>
      </w:r>
      <w:r w:rsidRPr="474386DC" w:rsidR="5620FB55">
        <w:rPr>
          <w:rFonts w:ascii="Palatino Linotype" w:hAnsi="Palatino Linotype" w:eastAsia="Palatino Linotype" w:cs="Palatino Linotype"/>
          <w:sz w:val="24"/>
          <w:szCs w:val="24"/>
          <w:u w:val="none"/>
        </w:rPr>
        <w:t xml:space="preserve"> </w:t>
      </w:r>
      <w:r w:rsidRPr="474386DC" w:rsidR="74D5DF7B">
        <w:rPr>
          <w:rFonts w:ascii="Palatino Linotype" w:hAnsi="Palatino Linotype" w:eastAsia="Palatino Linotype" w:cs="Palatino Linotype"/>
          <w:sz w:val="24"/>
          <w:szCs w:val="24"/>
          <w:u w:val="none"/>
        </w:rPr>
        <w:t>58</w:t>
      </w:r>
      <w:r w:rsidRPr="474386DC" w:rsidR="5620FB55">
        <w:rPr>
          <w:rFonts w:ascii="Palatino Linotype" w:hAnsi="Palatino Linotype" w:eastAsia="Palatino Linotype" w:cs="Palatino Linotype"/>
          <w:sz w:val="24"/>
          <w:szCs w:val="24"/>
        </w:rPr>
        <w:t>: Output in python data type for duplicate answer</w:t>
      </w:r>
    </w:p>
    <w:p w:rsidRPr="001524F3" w:rsidR="00F44D07" w:rsidP="43A02561" w:rsidRDefault="00F44D07" w14:paraId="0040FAE9" w14:textId="3B01BA1A">
      <w:pPr>
        <w:overflowPunct/>
        <w:autoSpaceDE/>
        <w:autoSpaceDN/>
        <w:adjustRightInd/>
        <w:textAlignment w:val="auto"/>
        <w:rPr>
          <w:rFonts w:ascii="Palatino Linotype" w:hAnsi="Palatino Linotype" w:eastAsia="Palatino Linotype" w:cs="Palatino Linotype"/>
          <w:sz w:val="24"/>
          <w:szCs w:val="24"/>
        </w:rPr>
      </w:pPr>
    </w:p>
    <w:p w:rsidRPr="001524F3" w:rsidR="00F44D07" w:rsidP="78E4F89D" w:rsidRDefault="2477B270" w14:paraId="1914D8CD" w14:textId="73A8373C">
      <w:pPr>
        <w:overflowPunct/>
        <w:autoSpaceDE/>
        <w:autoSpaceDN/>
        <w:adjustRightInd/>
        <w:ind w:firstLine="720"/>
        <w:textAlignment w:val="auto"/>
        <w:rPr>
          <w:rFonts w:ascii="Palatino Linotype" w:hAnsi="Palatino Linotype" w:eastAsia="Palatino Linotype" w:cs="Palatino Linotype"/>
          <w:sz w:val="24"/>
          <w:szCs w:val="24"/>
        </w:rPr>
      </w:pPr>
      <w:r w:rsidRPr="474386DC" w:rsidR="2477B270">
        <w:rPr>
          <w:rFonts w:ascii="Palatino Linotype" w:hAnsi="Palatino Linotype" w:eastAsia="Palatino Linotype" w:cs="Palatino Linotype"/>
          <w:sz w:val="24"/>
          <w:szCs w:val="24"/>
        </w:rPr>
        <w:t>F</w:t>
      </w:r>
      <w:r w:rsidRPr="474386DC" w:rsidR="2477B270">
        <w:rPr>
          <w:rFonts w:ascii="Palatino Linotype" w:hAnsi="Palatino Linotype" w:eastAsia="Palatino Linotype" w:cs="Palatino Linotype"/>
          <w:sz w:val="24"/>
          <w:szCs w:val="24"/>
        </w:rPr>
        <w:t>rom</w:t>
      </w:r>
      <w:r w:rsidRPr="474386DC" w:rsidR="2477B270">
        <w:rPr>
          <w:rFonts w:ascii="Palatino Linotype" w:hAnsi="Palatino Linotype" w:eastAsia="Palatino Linotype" w:cs="Palatino Linotype"/>
          <w:sz w:val="24"/>
          <w:szCs w:val="24"/>
        </w:rPr>
        <w:t xml:space="preserve"> the </w:t>
      </w:r>
      <w:r w:rsidRPr="474386DC" w:rsidR="2477B270">
        <w:rPr>
          <w:rFonts w:ascii="Palatino Linotype" w:hAnsi="Palatino Linotype" w:eastAsia="Palatino Linotype" w:cs="Palatino Linotype"/>
          <w:sz w:val="24"/>
          <w:szCs w:val="24"/>
        </w:rPr>
        <w:t xml:space="preserve">figures above </w:t>
      </w:r>
      <w:r w:rsidRPr="474386DC" w:rsidR="65165699">
        <w:rPr>
          <w:rFonts w:ascii="Palatino Linotype" w:hAnsi="Palatino Linotype" w:eastAsia="Palatino Linotype" w:cs="Palatino Linotype"/>
          <w:sz w:val="24"/>
          <w:szCs w:val="24"/>
        </w:rPr>
        <w:t xml:space="preserve">it </w:t>
      </w:r>
      <w:r w:rsidRPr="474386DC" w:rsidR="2477B270">
        <w:rPr>
          <w:rFonts w:ascii="Palatino Linotype" w:hAnsi="Palatino Linotype" w:eastAsia="Palatino Linotype" w:cs="Palatino Linotype"/>
          <w:sz w:val="24"/>
          <w:szCs w:val="24"/>
        </w:rPr>
        <w:t xml:space="preserve">can </w:t>
      </w:r>
      <w:r w:rsidRPr="474386DC" w:rsidR="3F76A489">
        <w:rPr>
          <w:rFonts w:ascii="Palatino Linotype" w:hAnsi="Palatino Linotype" w:eastAsia="Palatino Linotype" w:cs="Palatino Linotype"/>
          <w:sz w:val="24"/>
          <w:szCs w:val="24"/>
        </w:rPr>
        <w:t xml:space="preserve">be </w:t>
      </w:r>
      <w:r w:rsidRPr="474386DC" w:rsidR="2477B270">
        <w:rPr>
          <w:rFonts w:ascii="Palatino Linotype" w:hAnsi="Palatino Linotype" w:eastAsia="Palatino Linotype" w:cs="Palatino Linotype"/>
          <w:sz w:val="24"/>
          <w:szCs w:val="24"/>
        </w:rPr>
        <w:t>see</w:t>
      </w:r>
      <w:r w:rsidRPr="474386DC" w:rsidR="745B10B7">
        <w:rPr>
          <w:rFonts w:ascii="Palatino Linotype" w:hAnsi="Palatino Linotype" w:eastAsia="Palatino Linotype" w:cs="Palatino Linotype"/>
          <w:sz w:val="24"/>
          <w:szCs w:val="24"/>
        </w:rPr>
        <w:t>n</w:t>
      </w:r>
      <w:r w:rsidRPr="474386DC" w:rsidR="2477B270">
        <w:rPr>
          <w:rFonts w:ascii="Palatino Linotype" w:hAnsi="Palatino Linotype" w:eastAsia="Palatino Linotype" w:cs="Palatino Linotype"/>
          <w:sz w:val="24"/>
          <w:szCs w:val="24"/>
        </w:rPr>
        <w:t xml:space="preserve"> that the output of </w:t>
      </w:r>
      <w:r w:rsidRPr="474386DC" w:rsidR="7DF20E9B">
        <w:rPr>
          <w:rFonts w:ascii="Palatino Linotype" w:hAnsi="Palatino Linotype" w:eastAsia="Palatino Linotype" w:cs="Palatino Linotype"/>
          <w:sz w:val="24"/>
          <w:szCs w:val="24"/>
        </w:rPr>
        <w:t xml:space="preserve">the </w:t>
      </w:r>
      <w:r w:rsidRPr="474386DC" w:rsidR="2477B270">
        <w:rPr>
          <w:rFonts w:ascii="Palatino Linotype" w:hAnsi="Palatino Linotype" w:eastAsia="Palatino Linotype" w:cs="Palatino Linotype"/>
          <w:sz w:val="24"/>
          <w:szCs w:val="24"/>
        </w:rPr>
        <w:t xml:space="preserve">code is indeed a python data type, meaning that the </w:t>
      </w:r>
      <w:r w:rsidRPr="474386DC" w:rsidR="2477B270">
        <w:rPr>
          <w:rFonts w:ascii="Palatino Linotype" w:hAnsi="Palatino Linotype" w:eastAsia="Palatino Linotype" w:cs="Palatino Linotype"/>
          <w:sz w:val="24"/>
          <w:szCs w:val="24"/>
        </w:rPr>
        <w:t>RoboSub</w:t>
      </w:r>
      <w:r w:rsidRPr="474386DC" w:rsidR="2477B270">
        <w:rPr>
          <w:rFonts w:ascii="Palatino Linotype" w:hAnsi="Palatino Linotype" w:eastAsia="Palatino Linotype" w:cs="Palatino Linotype"/>
          <w:sz w:val="24"/>
          <w:szCs w:val="24"/>
        </w:rPr>
        <w:t xml:space="preserve"> PC can use the answer provided by </w:t>
      </w:r>
      <w:r w:rsidRPr="474386DC" w:rsidR="2477B270">
        <w:rPr>
          <w:rFonts w:ascii="Palatino Linotype" w:hAnsi="Palatino Linotype" w:eastAsia="Palatino Linotype" w:cs="Palatino Linotype"/>
          <w:sz w:val="24"/>
          <w:szCs w:val="24"/>
        </w:rPr>
        <w:t>our</w:t>
      </w:r>
      <w:r w:rsidRPr="474386DC" w:rsidR="2477B270">
        <w:rPr>
          <w:rFonts w:ascii="Palatino Linotype" w:hAnsi="Palatino Linotype" w:eastAsia="Palatino Linotype" w:cs="Palatino Linotype"/>
          <w:sz w:val="24"/>
          <w:szCs w:val="24"/>
        </w:rPr>
        <w:t xml:space="preserve"> system. Next, the physical har</w:t>
      </w:r>
      <w:r w:rsidRPr="474386DC" w:rsidR="2FCEB77B">
        <w:rPr>
          <w:rFonts w:ascii="Palatino Linotype" w:hAnsi="Palatino Linotype" w:eastAsia="Palatino Linotype" w:cs="Palatino Linotype"/>
          <w:sz w:val="24"/>
          <w:szCs w:val="24"/>
        </w:rPr>
        <w:t xml:space="preserve">dware was all placed inside of the </w:t>
      </w:r>
      <w:r w:rsidRPr="474386DC" w:rsidR="2FCEB77B">
        <w:rPr>
          <w:rFonts w:ascii="Palatino Linotype" w:hAnsi="Palatino Linotype" w:eastAsia="Palatino Linotype" w:cs="Palatino Linotype"/>
          <w:sz w:val="24"/>
          <w:szCs w:val="24"/>
        </w:rPr>
        <w:t>RoboSub</w:t>
      </w:r>
      <w:r w:rsidRPr="474386DC" w:rsidR="2FCEB77B">
        <w:rPr>
          <w:rFonts w:ascii="Palatino Linotype" w:hAnsi="Palatino Linotype" w:eastAsia="Palatino Linotype" w:cs="Palatino Linotype"/>
          <w:sz w:val="24"/>
          <w:szCs w:val="24"/>
        </w:rPr>
        <w:t xml:space="preserve"> capsule which can be seen in </w:t>
      </w:r>
      <w:r w:rsidRPr="474386DC" w:rsidR="02D526BC">
        <w:rPr>
          <w:rFonts w:ascii="Palatino Linotype" w:hAnsi="Palatino Linotype" w:eastAsia="Palatino Linotype" w:cs="Palatino Linotype"/>
          <w:sz w:val="24"/>
          <w:szCs w:val="24"/>
        </w:rPr>
        <w:t>F</w:t>
      </w:r>
      <w:r w:rsidRPr="474386DC" w:rsidR="2FCEB77B">
        <w:rPr>
          <w:rFonts w:ascii="Palatino Linotype" w:hAnsi="Palatino Linotype" w:eastAsia="Palatino Linotype" w:cs="Palatino Linotype"/>
          <w:sz w:val="24"/>
          <w:szCs w:val="24"/>
        </w:rPr>
        <w:t xml:space="preserve">igures </w:t>
      </w:r>
      <w:r w:rsidRPr="474386DC" w:rsidR="02DB0528">
        <w:rPr>
          <w:rFonts w:ascii="Palatino Linotype" w:hAnsi="Palatino Linotype" w:eastAsia="Palatino Linotype" w:cs="Palatino Linotype"/>
          <w:sz w:val="24"/>
          <w:szCs w:val="24"/>
        </w:rPr>
        <w:t>5</w:t>
      </w:r>
      <w:r w:rsidRPr="474386DC" w:rsidR="73922C4F">
        <w:rPr>
          <w:rFonts w:ascii="Palatino Linotype" w:hAnsi="Palatino Linotype" w:eastAsia="Palatino Linotype" w:cs="Palatino Linotype"/>
          <w:sz w:val="24"/>
          <w:szCs w:val="24"/>
        </w:rPr>
        <w:t>9</w:t>
      </w:r>
      <w:r w:rsidRPr="474386DC" w:rsidR="2FCEB77B">
        <w:rPr>
          <w:rFonts w:ascii="Palatino Linotype" w:hAnsi="Palatino Linotype" w:eastAsia="Palatino Linotype" w:cs="Palatino Linotype"/>
          <w:sz w:val="24"/>
          <w:szCs w:val="24"/>
        </w:rPr>
        <w:t xml:space="preserve"> and </w:t>
      </w:r>
      <w:r w:rsidRPr="474386DC" w:rsidR="0C7C3296">
        <w:rPr>
          <w:rFonts w:ascii="Palatino Linotype" w:hAnsi="Palatino Linotype" w:eastAsia="Palatino Linotype" w:cs="Palatino Linotype"/>
          <w:sz w:val="24"/>
          <w:szCs w:val="24"/>
        </w:rPr>
        <w:t>60</w:t>
      </w:r>
      <w:r w:rsidRPr="474386DC" w:rsidR="2FCEB77B">
        <w:rPr>
          <w:rFonts w:ascii="Palatino Linotype" w:hAnsi="Palatino Linotype" w:eastAsia="Palatino Linotype" w:cs="Palatino Linotype"/>
          <w:sz w:val="24"/>
          <w:szCs w:val="24"/>
        </w:rPr>
        <w:t xml:space="preserve"> below.</w:t>
      </w:r>
    </w:p>
    <w:p w:rsidRPr="001524F3" w:rsidR="00F44D07" w:rsidP="43A02561" w:rsidRDefault="00F44D07" w14:paraId="5EC47030" w14:textId="78CE593F">
      <w:pPr>
        <w:overflowPunct/>
        <w:autoSpaceDE/>
        <w:autoSpaceDN/>
        <w:adjustRightInd/>
        <w:textAlignment w:val="auto"/>
        <w:rPr>
          <w:rFonts w:ascii="Palatino Linotype" w:hAnsi="Palatino Linotype" w:eastAsia="Palatino Linotype" w:cs="Palatino Linotype"/>
          <w:sz w:val="24"/>
          <w:szCs w:val="24"/>
        </w:rPr>
      </w:pPr>
    </w:p>
    <w:p w:rsidRPr="001524F3" w:rsidR="00F44D07" w:rsidP="43A02561" w:rsidRDefault="78A02449" w14:paraId="6BB90EDB" w14:textId="5AC3E9A3">
      <w:pPr>
        <w:overflowPunct/>
        <w:autoSpaceDE/>
        <w:autoSpaceDN/>
        <w:adjustRightInd/>
        <w:jc w:val="center"/>
        <w:textAlignment w:val="auto"/>
      </w:pPr>
      <w:r>
        <w:rPr>
          <w:noProof/>
        </w:rPr>
        <w:lastRenderedPageBreak/>
        <w:drawing>
          <wp:inline distT="0" distB="0" distL="0" distR="0" wp14:anchorId="46F797EF" wp14:editId="21BCA501">
            <wp:extent cx="4086225" cy="4572000"/>
            <wp:effectExtent l="0" t="0" r="0" b="0"/>
            <wp:docPr id="971410318" name="Picture 97141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086225" cy="4572000"/>
                    </a:xfrm>
                    <a:prstGeom prst="rect">
                      <a:avLst/>
                    </a:prstGeom>
                  </pic:spPr>
                </pic:pic>
              </a:graphicData>
            </a:graphic>
          </wp:inline>
        </w:drawing>
      </w:r>
    </w:p>
    <w:p w:rsidRPr="001524F3" w:rsidR="00F44D07" w:rsidP="43A02561" w:rsidRDefault="78A02449" w14:paraId="57E03C36" w14:textId="4C604A0D">
      <w:pPr>
        <w:overflowPunct/>
        <w:autoSpaceDE/>
        <w:autoSpaceDN/>
        <w:adjustRightInd/>
        <w:jc w:val="center"/>
        <w:textAlignment w:val="auto"/>
        <w:rPr>
          <w:rFonts w:ascii="Palatino Linotype" w:hAnsi="Palatino Linotype" w:eastAsia="Palatino Linotype" w:cs="Palatino Linotype"/>
          <w:sz w:val="24"/>
          <w:szCs w:val="24"/>
        </w:rPr>
      </w:pPr>
      <w:r w:rsidRPr="474386DC" w:rsidR="78A02449">
        <w:rPr>
          <w:rFonts w:ascii="Palatino Linotype" w:hAnsi="Palatino Linotype" w:eastAsia="Palatino Linotype" w:cs="Palatino Linotype"/>
          <w:sz w:val="24"/>
          <w:szCs w:val="24"/>
          <w:u w:val="none"/>
        </w:rPr>
        <w:t xml:space="preserve">Figure </w:t>
      </w:r>
      <w:r w:rsidRPr="474386DC" w:rsidR="47765FC6">
        <w:rPr>
          <w:rFonts w:ascii="Palatino Linotype" w:hAnsi="Palatino Linotype" w:eastAsia="Palatino Linotype" w:cs="Palatino Linotype"/>
          <w:sz w:val="24"/>
          <w:szCs w:val="24"/>
          <w:u w:val="none"/>
        </w:rPr>
        <w:t>5</w:t>
      </w:r>
      <w:r w:rsidRPr="474386DC" w:rsidR="3D29B5A4">
        <w:rPr>
          <w:rFonts w:ascii="Palatino Linotype" w:hAnsi="Palatino Linotype" w:eastAsia="Palatino Linotype" w:cs="Palatino Linotype"/>
          <w:sz w:val="24"/>
          <w:szCs w:val="24"/>
          <w:u w:val="none"/>
        </w:rPr>
        <w:t>9</w:t>
      </w:r>
      <w:r w:rsidRPr="474386DC" w:rsidR="78A02449">
        <w:rPr>
          <w:rFonts w:ascii="Palatino Linotype" w:hAnsi="Palatino Linotype" w:eastAsia="Palatino Linotype" w:cs="Palatino Linotype"/>
          <w:sz w:val="24"/>
          <w:szCs w:val="24"/>
        </w:rPr>
        <w:t xml:space="preserve">: Physical hardware inside of </w:t>
      </w:r>
      <w:r w:rsidRPr="474386DC" w:rsidR="78A02449">
        <w:rPr>
          <w:rFonts w:ascii="Palatino Linotype" w:hAnsi="Palatino Linotype" w:eastAsia="Palatino Linotype" w:cs="Palatino Linotype"/>
          <w:sz w:val="24"/>
          <w:szCs w:val="24"/>
        </w:rPr>
        <w:t>RoboSub</w:t>
      </w:r>
      <w:r w:rsidRPr="474386DC" w:rsidR="78A02449">
        <w:rPr>
          <w:rFonts w:ascii="Palatino Linotype" w:hAnsi="Palatino Linotype" w:eastAsia="Palatino Linotype" w:cs="Palatino Linotype"/>
          <w:sz w:val="24"/>
          <w:szCs w:val="24"/>
        </w:rPr>
        <w:t xml:space="preserve"> </w:t>
      </w:r>
      <w:commentRangeStart w:id="240"/>
      <w:r w:rsidRPr="474386DC" w:rsidR="78A02449">
        <w:rPr>
          <w:rFonts w:ascii="Palatino Linotype" w:hAnsi="Palatino Linotype" w:eastAsia="Palatino Linotype" w:cs="Palatino Linotype"/>
          <w:sz w:val="24"/>
          <w:szCs w:val="24"/>
        </w:rPr>
        <w:t>capsule</w:t>
      </w:r>
      <w:commentRangeEnd w:id="240"/>
      <w:r>
        <w:rPr>
          <w:rStyle w:val="CommentReference"/>
        </w:rPr>
        <w:commentReference w:id="240"/>
      </w:r>
    </w:p>
    <w:p w:rsidRPr="001524F3" w:rsidR="00F44D07" w:rsidP="43A02561" w:rsidRDefault="00F44D07" w14:paraId="0FB13FDC" w14:textId="68C3BACE">
      <w:pPr>
        <w:overflowPunct/>
        <w:autoSpaceDE/>
        <w:autoSpaceDN/>
        <w:adjustRightInd/>
        <w:jc w:val="center"/>
        <w:textAlignment w:val="auto"/>
      </w:pPr>
    </w:p>
    <w:p w:rsidRPr="001524F3" w:rsidR="00F44D07" w:rsidP="43A02561" w:rsidRDefault="78A02449" w14:paraId="18A5E316" w14:textId="27C6769E">
      <w:pPr>
        <w:overflowPunct/>
        <w:autoSpaceDE/>
        <w:autoSpaceDN/>
        <w:adjustRightInd/>
        <w:jc w:val="center"/>
        <w:textAlignment w:val="auto"/>
        <w:rPr>
          <w:rFonts w:ascii="Palatino Linotype" w:hAnsi="Palatino Linotype" w:eastAsia="Palatino Linotype" w:cs="Palatino Linotype"/>
          <w:sz w:val="24"/>
          <w:szCs w:val="24"/>
        </w:rPr>
      </w:pPr>
      <w:r>
        <w:rPr>
          <w:noProof/>
        </w:rPr>
        <w:lastRenderedPageBreak/>
        <w:drawing>
          <wp:inline distT="0" distB="0" distL="0" distR="0" wp14:anchorId="6B84EE5C" wp14:editId="0863F447">
            <wp:extent cx="4086225" cy="4572000"/>
            <wp:effectExtent l="0" t="0" r="0" b="0"/>
            <wp:docPr id="1344796164" name="Picture 134479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086225" cy="4572000"/>
                    </a:xfrm>
                    <a:prstGeom prst="rect">
                      <a:avLst/>
                    </a:prstGeom>
                  </pic:spPr>
                </pic:pic>
              </a:graphicData>
            </a:graphic>
          </wp:inline>
        </w:drawing>
      </w:r>
    </w:p>
    <w:p w:rsidRPr="001524F3" w:rsidR="00F44D07" w:rsidP="43A02561" w:rsidRDefault="78A02449" w14:paraId="4BBC99B5" w14:textId="64DD7292">
      <w:pPr>
        <w:overflowPunct/>
        <w:autoSpaceDE/>
        <w:autoSpaceDN/>
        <w:adjustRightInd/>
        <w:jc w:val="center"/>
        <w:textAlignment w:val="auto"/>
        <w:rPr>
          <w:rFonts w:ascii="Palatino Linotype" w:hAnsi="Palatino Linotype" w:eastAsia="Palatino Linotype" w:cs="Palatino Linotype"/>
          <w:sz w:val="24"/>
          <w:szCs w:val="24"/>
        </w:rPr>
      </w:pPr>
      <w:r w:rsidRPr="474386DC" w:rsidR="78A02449">
        <w:rPr>
          <w:rFonts w:ascii="Palatino Linotype" w:hAnsi="Palatino Linotype" w:eastAsia="Palatino Linotype" w:cs="Palatino Linotype"/>
          <w:sz w:val="24"/>
          <w:szCs w:val="24"/>
          <w:u w:val="none"/>
        </w:rPr>
        <w:t xml:space="preserve">Figure </w:t>
      </w:r>
      <w:r w:rsidRPr="474386DC" w:rsidR="22452B10">
        <w:rPr>
          <w:rFonts w:ascii="Palatino Linotype" w:hAnsi="Palatino Linotype" w:eastAsia="Palatino Linotype" w:cs="Palatino Linotype"/>
          <w:sz w:val="24"/>
          <w:szCs w:val="24"/>
          <w:u w:val="none"/>
        </w:rPr>
        <w:t xml:space="preserve">60: </w:t>
      </w:r>
      <w:r w:rsidRPr="474386DC" w:rsidR="78A02449">
        <w:rPr>
          <w:rFonts w:ascii="Palatino Linotype" w:hAnsi="Palatino Linotype" w:eastAsia="Palatino Linotype" w:cs="Palatino Linotype"/>
          <w:sz w:val="24"/>
          <w:szCs w:val="24"/>
        </w:rPr>
        <w:t xml:space="preserve">Physical hardware inside of </w:t>
      </w:r>
      <w:r w:rsidRPr="474386DC" w:rsidR="78A02449">
        <w:rPr>
          <w:rFonts w:ascii="Palatino Linotype" w:hAnsi="Palatino Linotype" w:eastAsia="Palatino Linotype" w:cs="Palatino Linotype"/>
          <w:sz w:val="24"/>
          <w:szCs w:val="24"/>
        </w:rPr>
        <w:t>RoboSub</w:t>
      </w:r>
      <w:r w:rsidRPr="474386DC" w:rsidR="78A02449">
        <w:rPr>
          <w:rFonts w:ascii="Palatino Linotype" w:hAnsi="Palatino Linotype" w:eastAsia="Palatino Linotype" w:cs="Palatino Linotype"/>
          <w:sz w:val="24"/>
          <w:szCs w:val="24"/>
        </w:rPr>
        <w:t xml:space="preserve"> capsule</w:t>
      </w:r>
    </w:p>
    <w:p w:rsidRPr="001524F3" w:rsidR="00F44D07" w:rsidP="43A02561" w:rsidRDefault="00F44D07" w14:paraId="2DA95AA7" w14:textId="3BAB8F41">
      <w:pPr>
        <w:overflowPunct/>
        <w:autoSpaceDE/>
        <w:autoSpaceDN/>
        <w:adjustRightInd/>
        <w:textAlignment w:val="auto"/>
        <w:rPr>
          <w:rFonts w:ascii="Palatino Linotype" w:hAnsi="Palatino Linotype" w:eastAsia="Palatino Linotype" w:cs="Palatino Linotype"/>
          <w:sz w:val="24"/>
          <w:szCs w:val="24"/>
        </w:rPr>
      </w:pPr>
    </w:p>
    <w:p w:rsidRPr="001524F3" w:rsidR="00F44D07" w:rsidP="7C92B487" w:rsidRDefault="6F494DE6" w14:paraId="00EF8D69" w14:textId="60F0EC1B">
      <w:pPr>
        <w:overflowPunct/>
        <w:autoSpaceDE/>
        <w:autoSpaceDN/>
        <w:adjustRightInd/>
        <w:ind w:firstLine="720"/>
        <w:textAlignment w:val="auto"/>
        <w:rPr>
          <w:rFonts w:ascii="Palatino Linotype" w:hAnsi="Palatino Linotype" w:eastAsia="Palatino Linotype" w:cs="Palatino Linotype"/>
          <w:sz w:val="24"/>
          <w:szCs w:val="24"/>
        </w:rPr>
      </w:pPr>
      <w:r w:rsidRPr="474386DC" w:rsidR="6F494DE6">
        <w:rPr>
          <w:rFonts w:ascii="Palatino Linotype" w:hAnsi="Palatino Linotype" w:eastAsia="Palatino Linotype" w:cs="Palatino Linotype"/>
          <w:sz w:val="24"/>
          <w:szCs w:val="24"/>
        </w:rPr>
        <w:t xml:space="preserve">From </w:t>
      </w:r>
      <w:r w:rsidRPr="474386DC" w:rsidR="72273EDF">
        <w:rPr>
          <w:rFonts w:ascii="Palatino Linotype" w:hAnsi="Palatino Linotype" w:eastAsia="Palatino Linotype" w:cs="Palatino Linotype"/>
          <w:sz w:val="24"/>
          <w:szCs w:val="24"/>
        </w:rPr>
        <w:t>F</w:t>
      </w:r>
      <w:r w:rsidRPr="474386DC" w:rsidR="6F494DE6">
        <w:rPr>
          <w:rFonts w:ascii="Palatino Linotype" w:hAnsi="Palatino Linotype" w:eastAsia="Palatino Linotype" w:cs="Palatino Linotype"/>
          <w:sz w:val="24"/>
          <w:szCs w:val="24"/>
        </w:rPr>
        <w:t xml:space="preserve">igures </w:t>
      </w:r>
      <w:r w:rsidRPr="474386DC" w:rsidR="31C5CEA8">
        <w:rPr>
          <w:rFonts w:ascii="Palatino Linotype" w:hAnsi="Palatino Linotype" w:eastAsia="Palatino Linotype" w:cs="Palatino Linotype"/>
          <w:sz w:val="24"/>
          <w:szCs w:val="24"/>
        </w:rPr>
        <w:t>5</w:t>
      </w:r>
      <w:r w:rsidRPr="474386DC" w:rsidR="26927945">
        <w:rPr>
          <w:rFonts w:ascii="Palatino Linotype" w:hAnsi="Palatino Linotype" w:eastAsia="Palatino Linotype" w:cs="Palatino Linotype"/>
          <w:sz w:val="24"/>
          <w:szCs w:val="24"/>
        </w:rPr>
        <w:t>9</w:t>
      </w:r>
      <w:r w:rsidRPr="474386DC" w:rsidR="6F494DE6">
        <w:rPr>
          <w:rFonts w:ascii="Palatino Linotype" w:hAnsi="Palatino Linotype" w:eastAsia="Palatino Linotype" w:cs="Palatino Linotype"/>
          <w:sz w:val="24"/>
          <w:szCs w:val="24"/>
        </w:rPr>
        <w:t xml:space="preserve"> and </w:t>
      </w:r>
      <w:r w:rsidRPr="474386DC" w:rsidR="4E21C64B">
        <w:rPr>
          <w:rFonts w:ascii="Palatino Linotype" w:hAnsi="Palatino Linotype" w:eastAsia="Palatino Linotype" w:cs="Palatino Linotype"/>
          <w:sz w:val="24"/>
          <w:szCs w:val="24"/>
        </w:rPr>
        <w:t>60</w:t>
      </w:r>
      <w:r w:rsidRPr="474386DC" w:rsidR="0B9D8A2C">
        <w:rPr>
          <w:rFonts w:ascii="Palatino Linotype" w:hAnsi="Palatino Linotype" w:eastAsia="Palatino Linotype" w:cs="Palatino Linotype"/>
          <w:sz w:val="24"/>
          <w:szCs w:val="24"/>
        </w:rPr>
        <w:t>, i</w:t>
      </w:r>
      <w:r w:rsidRPr="474386DC" w:rsidR="33CC7C6F">
        <w:rPr>
          <w:rFonts w:ascii="Palatino Linotype" w:hAnsi="Palatino Linotype" w:eastAsia="Palatino Linotype" w:cs="Palatino Linotype"/>
          <w:sz w:val="24"/>
          <w:szCs w:val="24"/>
        </w:rPr>
        <w:t xml:space="preserve">t </w:t>
      </w:r>
      <w:r w:rsidRPr="474386DC" w:rsidR="08EBC4AE">
        <w:rPr>
          <w:rFonts w:ascii="Palatino Linotype" w:hAnsi="Palatino Linotype" w:eastAsia="Palatino Linotype" w:cs="Palatino Linotype"/>
          <w:sz w:val="24"/>
          <w:szCs w:val="24"/>
        </w:rPr>
        <w:t xml:space="preserve">has been </w:t>
      </w:r>
      <w:r w:rsidRPr="474386DC" w:rsidR="33CC7C6F">
        <w:rPr>
          <w:rFonts w:ascii="Palatino Linotype" w:hAnsi="Palatino Linotype" w:eastAsia="Palatino Linotype" w:cs="Palatino Linotype"/>
          <w:sz w:val="24"/>
          <w:szCs w:val="24"/>
        </w:rPr>
        <w:t>demonstrated</w:t>
      </w:r>
      <w:r w:rsidRPr="474386DC" w:rsidR="6F494DE6">
        <w:rPr>
          <w:rFonts w:ascii="Palatino Linotype" w:hAnsi="Palatino Linotype" w:eastAsia="Palatino Linotype" w:cs="Palatino Linotype"/>
          <w:sz w:val="24"/>
          <w:szCs w:val="24"/>
        </w:rPr>
        <w:t xml:space="preserve"> that the physical hardware is able to fit inside of the </w:t>
      </w:r>
      <w:r w:rsidRPr="474386DC" w:rsidR="6F494DE6">
        <w:rPr>
          <w:rFonts w:ascii="Palatino Linotype" w:hAnsi="Palatino Linotype" w:eastAsia="Palatino Linotype" w:cs="Palatino Linotype"/>
          <w:sz w:val="24"/>
          <w:szCs w:val="24"/>
        </w:rPr>
        <w:t>RoboSub</w:t>
      </w:r>
      <w:r w:rsidRPr="474386DC" w:rsidR="6F494DE6">
        <w:rPr>
          <w:rFonts w:ascii="Palatino Linotype" w:hAnsi="Palatino Linotype" w:eastAsia="Palatino Linotype" w:cs="Palatino Linotype"/>
          <w:sz w:val="24"/>
          <w:szCs w:val="24"/>
        </w:rPr>
        <w:t xml:space="preserve"> capsule. With the code </w:t>
      </w:r>
      <w:r w:rsidRPr="474386DC" w:rsidR="316FFB89">
        <w:rPr>
          <w:rFonts w:ascii="Palatino Linotype" w:hAnsi="Palatino Linotype" w:eastAsia="Palatino Linotype" w:cs="Palatino Linotype"/>
          <w:sz w:val="24"/>
          <w:szCs w:val="24"/>
        </w:rPr>
        <w:t xml:space="preserve">outputting the correct python data type, and the physical hardware fitting inside of the capsule, </w:t>
      </w:r>
      <w:r w:rsidRPr="474386DC" w:rsidR="316FFB89">
        <w:rPr>
          <w:rFonts w:ascii="Palatino Linotype" w:hAnsi="Palatino Linotype" w:eastAsia="Palatino Linotype" w:cs="Palatino Linotype"/>
          <w:sz w:val="24"/>
          <w:szCs w:val="24"/>
        </w:rPr>
        <w:t>objective</w:t>
      </w:r>
      <w:r w:rsidRPr="474386DC" w:rsidR="316FFB89">
        <w:rPr>
          <w:rFonts w:ascii="Palatino Linotype" w:hAnsi="Palatino Linotype" w:eastAsia="Palatino Linotype" w:cs="Palatino Linotype"/>
          <w:sz w:val="24"/>
          <w:szCs w:val="24"/>
        </w:rPr>
        <w:t xml:space="preserve"> 3 has been successfully verified.</w:t>
      </w:r>
      <w:r w:rsidRPr="474386DC" w:rsidR="6F494DE6">
        <w:rPr>
          <w:rFonts w:ascii="Palatino Linotype" w:hAnsi="Palatino Linotype" w:eastAsia="Palatino Linotype" w:cs="Palatino Linotype"/>
          <w:sz w:val="24"/>
          <w:szCs w:val="24"/>
        </w:rPr>
        <w:t xml:space="preserve"> </w:t>
      </w:r>
    </w:p>
    <w:p w:rsidRPr="001524F3" w:rsidR="00F44D07" w:rsidP="474386DC" w:rsidRDefault="00F44D07" w14:paraId="42B56D77" w14:textId="76ABED24">
      <w:pPr>
        <w:pStyle w:val="Heading3"/>
        <w:bidi w:val="0"/>
        <w:spacing w:before="240" w:beforeAutospacing="off" w:after="60" w:afterAutospacing="off" w:line="259" w:lineRule="auto"/>
        <w:ind w:left="720" w:right="0" w:hanging="720"/>
        <w:jc w:val="left"/>
        <w:rPr>
          <w:rFonts w:ascii="Palatino Linotype" w:hAnsi="Palatino Linotype" w:eastAsia="Palatino Linotype" w:cs="Palatino Linotype"/>
        </w:rPr>
      </w:pPr>
      <w:bookmarkStart w:name="_Toc481833951" w:id="1745352784"/>
      <w:r w:rsidRPr="474386DC" w:rsidR="6566A19D">
        <w:rPr>
          <w:rFonts w:ascii="Palatino Linotype" w:hAnsi="Palatino Linotype" w:eastAsia="Palatino Linotype" w:cs="Palatino Linotype"/>
        </w:rPr>
        <w:t xml:space="preserve">Full System </w:t>
      </w:r>
      <w:r w:rsidRPr="474386DC" w:rsidR="6566A19D">
        <w:rPr>
          <w:rFonts w:ascii="Palatino Linotype" w:hAnsi="Palatino Linotype" w:eastAsia="Palatino Linotype" w:cs="Palatino Linotype"/>
        </w:rPr>
        <w:t>Verifica</w:t>
      </w:r>
      <w:r w:rsidRPr="474386DC" w:rsidR="6566A19D">
        <w:rPr>
          <w:rFonts w:ascii="Palatino Linotype" w:hAnsi="Palatino Linotype" w:eastAsia="Palatino Linotype" w:cs="Palatino Linotype"/>
        </w:rPr>
        <w:t>tion</w:t>
      </w:r>
      <w:bookmarkEnd w:id="1745352784"/>
    </w:p>
    <w:p w:rsidRPr="001524F3" w:rsidR="00F44D07" w:rsidP="474386DC" w:rsidRDefault="00F44D07" w14:paraId="68C1A473" w14:textId="01B842A6">
      <w:pPr>
        <w:pStyle w:val="Normal"/>
        <w:overflowPunct/>
        <w:autoSpaceDE/>
        <w:autoSpaceDN/>
        <w:adjustRightInd/>
        <w:textAlignment w:val="auto"/>
      </w:pPr>
    </w:p>
    <w:p w:rsidR="43A02561" w:rsidP="474386DC" w:rsidRDefault="43A02561" w14:paraId="093792C4" w14:textId="18C84F39">
      <w:pPr>
        <w:pStyle w:val="Normal"/>
        <w:rPr>
          <w:rFonts w:ascii="Palatino Linotype" w:hAnsi="Palatino Linotype" w:eastAsia="Palatino Linotype" w:cs="Palatino Linotype"/>
          <w:sz w:val="24"/>
          <w:szCs w:val="24"/>
        </w:rPr>
      </w:pPr>
      <w:r w:rsidRPr="474386DC" w:rsidR="4C50FE3D">
        <w:rPr>
          <w:rFonts w:ascii="Palatino Linotype" w:hAnsi="Palatino Linotype" w:eastAsia="Palatino Linotype" w:cs="Palatino Linotype"/>
          <w:sz w:val="24"/>
          <w:szCs w:val="24"/>
        </w:rPr>
        <w:t>Unfortunately, the full system could not be verified</w:t>
      </w:r>
      <w:r w:rsidRPr="474386DC" w:rsidR="2F148A28">
        <w:rPr>
          <w:rFonts w:ascii="Palatino Linotype" w:hAnsi="Palatino Linotype" w:eastAsia="Palatino Linotype" w:cs="Palatino Linotype"/>
          <w:sz w:val="24"/>
          <w:szCs w:val="24"/>
        </w:rPr>
        <w:t xml:space="preserve">, as </w:t>
      </w:r>
      <w:r w:rsidRPr="474386DC" w:rsidR="48D0D12E">
        <w:rPr>
          <w:rFonts w:ascii="Palatino Linotype" w:hAnsi="Palatino Linotype" w:eastAsia="Palatino Linotype" w:cs="Palatino Linotype"/>
          <w:sz w:val="24"/>
          <w:szCs w:val="24"/>
        </w:rPr>
        <w:t>O</w:t>
      </w:r>
      <w:r w:rsidRPr="474386DC" w:rsidR="2F148A28">
        <w:rPr>
          <w:rFonts w:ascii="Palatino Linotype" w:hAnsi="Palatino Linotype" w:eastAsia="Palatino Linotype" w:cs="Palatino Linotype"/>
          <w:sz w:val="24"/>
          <w:szCs w:val="24"/>
        </w:rPr>
        <w:t>bjective 2 could not be passed.</w:t>
      </w:r>
      <w:r w:rsidRPr="474386DC" w:rsidR="5C1D7508">
        <w:rPr>
          <w:rFonts w:ascii="Palatino Linotype" w:hAnsi="Palatino Linotype" w:eastAsia="Palatino Linotype" w:cs="Palatino Linotype"/>
          <w:sz w:val="24"/>
          <w:szCs w:val="24"/>
        </w:rPr>
        <w:t xml:space="preserve"> While the project successes include verification of </w:t>
      </w:r>
      <w:r w:rsidRPr="474386DC" w:rsidR="712848C4">
        <w:rPr>
          <w:rFonts w:ascii="Palatino Linotype" w:hAnsi="Palatino Linotype" w:eastAsia="Palatino Linotype" w:cs="Palatino Linotype"/>
          <w:sz w:val="24"/>
          <w:szCs w:val="24"/>
        </w:rPr>
        <w:t>O</w:t>
      </w:r>
      <w:r w:rsidRPr="474386DC" w:rsidR="5C1D7508">
        <w:rPr>
          <w:rFonts w:ascii="Palatino Linotype" w:hAnsi="Palatino Linotype" w:eastAsia="Palatino Linotype" w:cs="Palatino Linotype"/>
          <w:sz w:val="24"/>
          <w:szCs w:val="24"/>
        </w:rPr>
        <w:t>bjectives</w:t>
      </w:r>
      <w:r w:rsidRPr="474386DC" w:rsidR="5C1D7508">
        <w:rPr>
          <w:rFonts w:ascii="Palatino Linotype" w:hAnsi="Palatino Linotype" w:eastAsia="Palatino Linotype" w:cs="Palatino Linotype"/>
          <w:sz w:val="24"/>
          <w:szCs w:val="24"/>
        </w:rPr>
        <w:t xml:space="preserve"> 1 &amp; 3, the project was </w:t>
      </w:r>
      <w:r w:rsidRPr="474386DC" w:rsidR="5C1D7508">
        <w:rPr>
          <w:rFonts w:ascii="Palatino Linotype" w:hAnsi="Palatino Linotype" w:eastAsia="Palatino Linotype" w:cs="Palatino Linotype"/>
          <w:sz w:val="24"/>
          <w:szCs w:val="24"/>
        </w:rPr>
        <w:t>ultimately a</w:t>
      </w:r>
      <w:r w:rsidRPr="474386DC" w:rsidR="5C1D7508">
        <w:rPr>
          <w:rFonts w:ascii="Palatino Linotype" w:hAnsi="Palatino Linotype" w:eastAsia="Palatino Linotype" w:cs="Palatino Linotype"/>
          <w:sz w:val="24"/>
          <w:szCs w:val="24"/>
        </w:rPr>
        <w:t xml:space="preserve"> failure due to not being able to </w:t>
      </w:r>
      <w:r w:rsidRPr="474386DC" w:rsidR="3B6FE7A1">
        <w:rPr>
          <w:rFonts w:ascii="Palatino Linotype" w:hAnsi="Palatino Linotype" w:eastAsia="Palatino Linotype" w:cs="Palatino Linotype"/>
          <w:sz w:val="24"/>
          <w:szCs w:val="24"/>
        </w:rPr>
        <w:t xml:space="preserve">reliably output </w:t>
      </w:r>
      <w:r w:rsidRPr="474386DC" w:rsidR="3B6FE7A1">
        <w:rPr>
          <w:rFonts w:ascii="Palatino Linotype" w:hAnsi="Palatino Linotype" w:eastAsia="Palatino Linotype" w:cs="Palatino Linotype"/>
          <w:sz w:val="24"/>
          <w:szCs w:val="24"/>
        </w:rPr>
        <w:t>accurate</w:t>
      </w:r>
      <w:r w:rsidRPr="474386DC" w:rsidR="3B6FE7A1">
        <w:rPr>
          <w:rFonts w:ascii="Palatino Linotype" w:hAnsi="Palatino Linotype" w:eastAsia="Palatino Linotype" w:cs="Palatino Linotype"/>
          <w:sz w:val="24"/>
          <w:szCs w:val="24"/>
        </w:rPr>
        <w:t xml:space="preserve"> location data. The </w:t>
      </w:r>
      <w:r w:rsidRPr="474386DC" w:rsidR="18F7EF0B">
        <w:rPr>
          <w:rFonts w:ascii="Palatino Linotype" w:hAnsi="Palatino Linotype" w:eastAsia="Palatino Linotype" w:cs="Palatino Linotype"/>
          <w:sz w:val="24"/>
          <w:szCs w:val="24"/>
        </w:rPr>
        <w:t xml:space="preserve">project’s partial success includes its audio recording functionality, </w:t>
      </w:r>
      <w:r w:rsidRPr="474386DC" w:rsidR="18F7EF0B">
        <w:rPr>
          <w:rFonts w:ascii="Palatino Linotype" w:hAnsi="Palatino Linotype" w:eastAsia="Palatino Linotype" w:cs="Palatino Linotype"/>
          <w:sz w:val="24"/>
          <w:szCs w:val="24"/>
        </w:rPr>
        <w:t>pinger</w:t>
      </w:r>
      <w:r w:rsidRPr="474386DC" w:rsidR="18F7EF0B">
        <w:rPr>
          <w:rFonts w:ascii="Palatino Linotype" w:hAnsi="Palatino Linotype" w:eastAsia="Palatino Linotype" w:cs="Palatino Linotype"/>
          <w:sz w:val="24"/>
          <w:szCs w:val="24"/>
        </w:rPr>
        <w:t xml:space="preserve"> detection, frequency filtration</w:t>
      </w:r>
      <w:r w:rsidRPr="474386DC" w:rsidR="42B40F59">
        <w:rPr>
          <w:rFonts w:ascii="Palatino Linotype" w:hAnsi="Palatino Linotype" w:eastAsia="Palatino Linotype" w:cs="Palatino Linotype"/>
          <w:sz w:val="24"/>
          <w:szCs w:val="24"/>
        </w:rPr>
        <w:t xml:space="preserve">, and existing </w:t>
      </w:r>
      <w:r w:rsidRPr="474386DC" w:rsidR="42B40F59">
        <w:rPr>
          <w:rFonts w:ascii="Palatino Linotype" w:hAnsi="Palatino Linotype" w:eastAsia="Palatino Linotype" w:cs="Palatino Linotype"/>
          <w:sz w:val="24"/>
          <w:szCs w:val="24"/>
        </w:rPr>
        <w:t>RoboSub</w:t>
      </w:r>
      <w:r w:rsidRPr="474386DC" w:rsidR="42B40F59">
        <w:rPr>
          <w:rFonts w:ascii="Palatino Linotype" w:hAnsi="Palatino Linotype" w:eastAsia="Palatino Linotype" w:cs="Palatino Linotype"/>
          <w:sz w:val="24"/>
          <w:szCs w:val="24"/>
        </w:rPr>
        <w:t xml:space="preserve"> integration. Some </w:t>
      </w:r>
      <w:r w:rsidRPr="474386DC" w:rsidR="3DF7D318">
        <w:rPr>
          <w:rFonts w:ascii="Palatino Linotype" w:hAnsi="Palatino Linotype" w:eastAsia="Palatino Linotype" w:cs="Palatino Linotype"/>
          <w:sz w:val="24"/>
          <w:szCs w:val="24"/>
        </w:rPr>
        <w:t>suggestions</w:t>
      </w:r>
      <w:r w:rsidRPr="474386DC" w:rsidR="42B40F59">
        <w:rPr>
          <w:rFonts w:ascii="Palatino Linotype" w:hAnsi="Palatino Linotype" w:eastAsia="Palatino Linotype" w:cs="Palatino Linotype"/>
          <w:sz w:val="24"/>
          <w:szCs w:val="24"/>
        </w:rPr>
        <w:t xml:space="preserve"> for addressing the project failures are listed below in section 5.2 titled Future Work.</w:t>
      </w:r>
    </w:p>
    <w:p w:rsidR="474386DC" w:rsidRDefault="474386DC" w14:paraId="62931908" w14:textId="6D25647A">
      <w:r>
        <w:br w:type="page"/>
      </w:r>
    </w:p>
    <w:p w:rsidRPr="00610E3B" w:rsidR="00F44D07" w:rsidP="474386DC" w:rsidRDefault="04529536" w14:paraId="47195365" w14:textId="6AA959BF">
      <w:pPr>
        <w:pStyle w:val="Heading1"/>
        <w:rPr>
          <w:rStyle w:val="InitialStyle"/>
          <w:rFonts w:ascii="Palatino Linotype" w:hAnsi="Palatino Linotype"/>
          <w:sz w:val="32"/>
          <w:szCs w:val="32"/>
        </w:rPr>
      </w:pPr>
      <w:bookmarkStart w:name="_Toc817080170" w:id="1316815439"/>
      <w:bookmarkStart w:name="_Toc533265274" w:id="1436454429"/>
      <w:bookmarkStart w:name="_Toc158775574" w:id="417243499"/>
      <w:bookmarkStart w:name="_Toc2022890661" w:id="184547060"/>
      <w:bookmarkStart w:name="_Toc802422787" w:id="538850789"/>
      <w:bookmarkStart w:name="_Toc1062689266" w:id="1499641329"/>
      <w:bookmarkStart w:name="_Toc1784419796" w:id="1381065616"/>
      <w:bookmarkStart w:name="_Toc1886784831" w:id="978031248"/>
      <w:bookmarkStart w:name="_Toc1025168165" w:id="778191166"/>
      <w:bookmarkStart w:name="_Toc1651253932" w:id="945571257"/>
      <w:bookmarkStart w:name="_Toc1633978487" w:id="2118466207"/>
      <w:bookmarkStart w:name="_Toc1606500937" w:id="1866462642"/>
      <w:r w:rsidRPr="474386DC" w:rsidR="04529536">
        <w:rPr>
          <w:rStyle w:val="InitialStyle"/>
          <w:rFonts w:ascii="Palatino Linotype" w:hAnsi="Palatino Linotype"/>
          <w:sz w:val="32"/>
          <w:szCs w:val="32"/>
        </w:rPr>
        <w:t>Conclusions</w:t>
      </w:r>
      <w:bookmarkEnd w:id="1316815439"/>
      <w:bookmarkEnd w:id="1436454429"/>
      <w:bookmarkEnd w:id="417243499"/>
      <w:bookmarkEnd w:id="184547060"/>
      <w:bookmarkEnd w:id="538850789"/>
      <w:bookmarkEnd w:id="1499641329"/>
      <w:bookmarkEnd w:id="1381065616"/>
      <w:bookmarkEnd w:id="978031248"/>
      <w:bookmarkEnd w:id="778191166"/>
      <w:bookmarkEnd w:id="945571257"/>
      <w:bookmarkEnd w:id="2118466207"/>
      <w:bookmarkEnd w:id="1866462642"/>
    </w:p>
    <w:p w:rsidR="63F0D903" w:rsidP="474386DC" w:rsidRDefault="78F601F8" w14:paraId="6009660C" w14:textId="127CDD39">
      <w:pPr>
        <w:pStyle w:val="Heading2"/>
        <w:rPr>
          <w:rStyle w:val="InitialStyle"/>
          <w:rFonts w:ascii="Palatino Linotype" w:hAnsi="Palatino Linotype"/>
          <w:sz w:val="28"/>
          <w:szCs w:val="28"/>
        </w:rPr>
      </w:pPr>
      <w:bookmarkStart w:name="_Toc1341580386" w:id="1995473903"/>
      <w:bookmarkStart w:name="_Toc1903132534" w:id="56840528"/>
      <w:bookmarkStart w:name="_Toc931349836" w:id="1591999715"/>
      <w:bookmarkStart w:name="_Toc1997250826" w:id="300868825"/>
      <w:bookmarkStart w:name="_Toc1275789959" w:id="1093280858"/>
      <w:bookmarkStart w:name="_Toc353385959" w:id="10342298"/>
      <w:bookmarkStart w:name="_Toc198748776" w:id="161095073"/>
      <w:bookmarkStart w:name="_Toc811413493" w:id="898539391"/>
      <w:bookmarkStart w:name="_Toc722934952" w:id="1024460823"/>
      <w:bookmarkStart w:name="_Toc1316376104" w:id="1736814301"/>
      <w:bookmarkStart w:name="_Toc1391199131" w:id="1332664775"/>
      <w:bookmarkStart w:name="_Toc174446198" w:id="130890950"/>
      <w:r w:rsidRPr="474386DC" w:rsidR="78F601F8">
        <w:rPr>
          <w:rStyle w:val="InitialStyle"/>
          <w:rFonts w:ascii="Palatino Linotype" w:hAnsi="Palatino Linotype"/>
          <w:sz w:val="28"/>
          <w:szCs w:val="28"/>
        </w:rPr>
        <w:t>Summary of Project Results</w:t>
      </w:r>
      <w:bookmarkEnd w:id="1995473903"/>
      <w:bookmarkEnd w:id="56840528"/>
      <w:bookmarkEnd w:id="1591999715"/>
      <w:bookmarkEnd w:id="300868825"/>
      <w:bookmarkEnd w:id="1093280858"/>
      <w:bookmarkEnd w:id="10342298"/>
      <w:bookmarkEnd w:id="161095073"/>
      <w:bookmarkEnd w:id="898539391"/>
      <w:bookmarkEnd w:id="1024460823"/>
      <w:bookmarkEnd w:id="1736814301"/>
      <w:bookmarkEnd w:id="1332664775"/>
      <w:bookmarkEnd w:id="130890950"/>
    </w:p>
    <w:p w:rsidR="1F856063" w:rsidP="43A02561" w:rsidRDefault="1F856063" w14:paraId="68F33E4B" w14:textId="31C18469">
      <w:pPr>
        <w:rPr>
          <w:rFonts w:ascii="Palatino Linotype" w:hAnsi="Palatino Linotype"/>
          <w:sz w:val="24"/>
          <w:szCs w:val="24"/>
        </w:rPr>
      </w:pPr>
    </w:p>
    <w:p w:rsidR="5FDDAC01" w:rsidP="78E4F89D" w:rsidRDefault="73C134BA" w14:paraId="6B09DE95" w14:textId="4455F719">
      <w:pPr>
        <w:spacing w:line="259" w:lineRule="auto"/>
        <w:ind w:firstLine="720"/>
        <w:rPr>
          <w:rFonts w:ascii="Palatino Linotype" w:hAnsi="Palatino Linotype"/>
          <w:sz w:val="24"/>
          <w:szCs w:val="24"/>
        </w:rPr>
      </w:pPr>
      <w:r w:rsidRPr="474386DC" w:rsidR="73C134BA">
        <w:rPr>
          <w:rFonts w:ascii="Palatino Linotype" w:hAnsi="Palatino Linotype"/>
          <w:sz w:val="24"/>
          <w:szCs w:val="24"/>
        </w:rPr>
        <w:t>Overall</w:t>
      </w:r>
      <w:r w:rsidRPr="474386DC" w:rsidR="620D8E56">
        <w:rPr>
          <w:rFonts w:ascii="Palatino Linotype" w:hAnsi="Palatino Linotype"/>
          <w:sz w:val="24"/>
          <w:szCs w:val="24"/>
        </w:rPr>
        <w:t>,</w:t>
      </w:r>
      <w:r w:rsidRPr="474386DC" w:rsidR="73C134BA">
        <w:rPr>
          <w:rFonts w:ascii="Palatino Linotype" w:hAnsi="Palatino Linotype"/>
          <w:sz w:val="24"/>
          <w:szCs w:val="24"/>
        </w:rPr>
        <w:t xml:space="preserve"> a lot of effort was put into this project by the team, and while not all </w:t>
      </w:r>
      <w:r w:rsidRPr="474386DC" w:rsidR="73C134BA">
        <w:rPr>
          <w:rFonts w:ascii="Palatino Linotype" w:hAnsi="Palatino Linotype"/>
          <w:sz w:val="24"/>
          <w:szCs w:val="24"/>
        </w:rPr>
        <w:t>objectives</w:t>
      </w:r>
      <w:r w:rsidRPr="474386DC" w:rsidR="73C134BA">
        <w:rPr>
          <w:rFonts w:ascii="Palatino Linotype" w:hAnsi="Palatino Linotype"/>
          <w:sz w:val="24"/>
          <w:szCs w:val="24"/>
        </w:rPr>
        <w:t xml:space="preserve"> and expectations were met, there is still a system that is partially operational and only has few discrepancies</w:t>
      </w:r>
      <w:r w:rsidRPr="474386DC" w:rsidR="7EB59BC6">
        <w:rPr>
          <w:rFonts w:ascii="Palatino Linotype" w:hAnsi="Palatino Linotype"/>
          <w:sz w:val="24"/>
          <w:szCs w:val="24"/>
        </w:rPr>
        <w:t xml:space="preserve"> that need to be addressed for a fully working system. </w:t>
      </w:r>
      <w:r w:rsidRPr="474386DC" w:rsidR="7EB59BC6">
        <w:rPr>
          <w:rFonts w:ascii="Palatino Linotype" w:hAnsi="Palatino Linotype"/>
          <w:sz w:val="24"/>
          <w:szCs w:val="24"/>
        </w:rPr>
        <w:t xml:space="preserve">In total, two out of the three objectives created were met, and the third is </w:t>
      </w:r>
      <w:r w:rsidRPr="474386DC" w:rsidR="5BCDA92B">
        <w:rPr>
          <w:rFonts w:ascii="Palatino Linotype" w:hAnsi="Palatino Linotype"/>
          <w:sz w:val="24"/>
          <w:szCs w:val="24"/>
        </w:rPr>
        <w:t>fairly</w:t>
      </w:r>
      <w:r w:rsidRPr="474386DC" w:rsidR="7EB59BC6">
        <w:rPr>
          <w:rFonts w:ascii="Palatino Linotype" w:hAnsi="Palatino Linotype"/>
          <w:sz w:val="24"/>
          <w:szCs w:val="24"/>
        </w:rPr>
        <w:t xml:space="preserve"> close to</w:t>
      </w:r>
      <w:r w:rsidRPr="474386DC" w:rsidR="7BFD4486">
        <w:rPr>
          <w:rFonts w:ascii="Palatino Linotype" w:hAnsi="Palatino Linotype"/>
          <w:sz w:val="24"/>
          <w:szCs w:val="24"/>
        </w:rPr>
        <w:t xml:space="preserve"> being operational.</w:t>
      </w:r>
      <w:r w:rsidRPr="474386DC" w:rsidR="7BFD4486">
        <w:rPr>
          <w:rFonts w:ascii="Palatino Linotype" w:hAnsi="Palatino Linotype"/>
          <w:sz w:val="24"/>
          <w:szCs w:val="24"/>
        </w:rPr>
        <w:t xml:space="preserve"> The Objectives that worked (1 and 3) are related to filtering for the correct pinger out of multiple </w:t>
      </w:r>
      <w:r w:rsidRPr="474386DC" w:rsidR="5765F421">
        <w:rPr>
          <w:rFonts w:ascii="Palatino Linotype" w:hAnsi="Palatino Linotype"/>
          <w:sz w:val="24"/>
          <w:szCs w:val="24"/>
        </w:rPr>
        <w:t>options and</w:t>
      </w:r>
      <w:r w:rsidRPr="474386DC" w:rsidR="7BFD4486">
        <w:rPr>
          <w:rFonts w:ascii="Palatino Linotype" w:hAnsi="Palatino Linotype"/>
          <w:sz w:val="24"/>
          <w:szCs w:val="24"/>
        </w:rPr>
        <w:t xml:space="preserve"> being </w:t>
      </w:r>
      <w:r w:rsidRPr="474386DC" w:rsidR="3839FC62">
        <w:rPr>
          <w:rFonts w:ascii="Palatino Linotype" w:hAnsi="Palatino Linotype"/>
          <w:sz w:val="24"/>
          <w:szCs w:val="24"/>
        </w:rPr>
        <w:t>integratable</w:t>
      </w:r>
      <w:r w:rsidRPr="474386DC" w:rsidR="7BFD4486">
        <w:rPr>
          <w:rFonts w:ascii="Palatino Linotype" w:hAnsi="Palatino Linotype"/>
          <w:sz w:val="24"/>
          <w:szCs w:val="24"/>
        </w:rPr>
        <w:t xml:space="preserve"> with the </w:t>
      </w:r>
      <w:r w:rsidRPr="474386DC" w:rsidR="7BFD4486">
        <w:rPr>
          <w:rFonts w:ascii="Palatino Linotype" w:hAnsi="Palatino Linotype"/>
          <w:sz w:val="24"/>
          <w:szCs w:val="24"/>
        </w:rPr>
        <w:t>RoboSub</w:t>
      </w:r>
      <w:r w:rsidRPr="474386DC" w:rsidR="7BFD4486">
        <w:rPr>
          <w:rFonts w:ascii="Palatino Linotype" w:hAnsi="Palatino Linotype"/>
          <w:sz w:val="24"/>
          <w:szCs w:val="24"/>
        </w:rPr>
        <w:t xml:space="preserve">. </w:t>
      </w:r>
      <w:r w:rsidRPr="474386DC" w:rsidR="7BFD4486">
        <w:rPr>
          <w:rFonts w:ascii="Palatino Linotype" w:hAnsi="Palatino Linotype"/>
          <w:sz w:val="24"/>
          <w:szCs w:val="24"/>
        </w:rPr>
        <w:t xml:space="preserve">The </w:t>
      </w:r>
      <w:r w:rsidRPr="474386DC" w:rsidR="7BFD4486">
        <w:rPr>
          <w:rFonts w:ascii="Palatino Linotype" w:hAnsi="Palatino Linotype"/>
          <w:sz w:val="24"/>
          <w:szCs w:val="24"/>
        </w:rPr>
        <w:t>o</w:t>
      </w:r>
      <w:r w:rsidRPr="474386DC" w:rsidR="7BFD4486">
        <w:rPr>
          <w:rFonts w:ascii="Palatino Linotype" w:hAnsi="Palatino Linotype"/>
          <w:sz w:val="24"/>
          <w:szCs w:val="24"/>
        </w:rPr>
        <w:t>bjective</w:t>
      </w:r>
      <w:r w:rsidRPr="474386DC" w:rsidR="7BFD4486">
        <w:rPr>
          <w:rFonts w:ascii="Palatino Linotype" w:hAnsi="Palatino Linotype"/>
          <w:sz w:val="24"/>
          <w:szCs w:val="24"/>
        </w:rPr>
        <w:t xml:space="preserve"> </w:t>
      </w:r>
      <w:r w:rsidRPr="474386DC" w:rsidR="7BFD4486">
        <w:rPr>
          <w:rFonts w:ascii="Palatino Linotype" w:hAnsi="Palatino Linotype"/>
          <w:sz w:val="24"/>
          <w:szCs w:val="24"/>
        </w:rPr>
        <w:t xml:space="preserve">that </w:t>
      </w:r>
      <w:r w:rsidRPr="474386DC" w:rsidR="6B8B07EB">
        <w:rPr>
          <w:rFonts w:ascii="Palatino Linotype" w:hAnsi="Palatino Linotype"/>
          <w:sz w:val="24"/>
          <w:szCs w:val="24"/>
        </w:rPr>
        <w:t>failed</w:t>
      </w:r>
      <w:r w:rsidRPr="474386DC" w:rsidR="7BFD4486">
        <w:rPr>
          <w:rFonts w:ascii="Palatino Linotype" w:hAnsi="Palatino Linotype"/>
          <w:sz w:val="24"/>
          <w:szCs w:val="24"/>
        </w:rPr>
        <w:t xml:space="preserve"> </w:t>
      </w:r>
      <w:r w:rsidRPr="474386DC" w:rsidR="291C9939">
        <w:rPr>
          <w:rFonts w:ascii="Palatino Linotype" w:hAnsi="Palatino Linotype"/>
          <w:sz w:val="24"/>
          <w:szCs w:val="24"/>
        </w:rPr>
        <w:t>(2) had to do with the locating of the pinger, and while it was technically failed there was still merit to the result. It may not have been perfect</w:t>
      </w:r>
      <w:r w:rsidRPr="474386DC" w:rsidR="64E9563F">
        <w:rPr>
          <w:rFonts w:ascii="Palatino Linotype" w:hAnsi="Palatino Linotype"/>
          <w:sz w:val="24"/>
          <w:szCs w:val="24"/>
        </w:rPr>
        <w:t>,</w:t>
      </w:r>
      <w:r w:rsidRPr="474386DC" w:rsidR="291C9939">
        <w:rPr>
          <w:rFonts w:ascii="Palatino Linotype" w:hAnsi="Palatino Linotype"/>
          <w:sz w:val="24"/>
          <w:szCs w:val="24"/>
        </w:rPr>
        <w:t xml:space="preserve"> but the system could compute the correct direction of the pinger </w:t>
      </w:r>
      <w:r w:rsidRPr="474386DC" w:rsidR="77E39B0D">
        <w:rPr>
          <w:rFonts w:ascii="Palatino Linotype" w:hAnsi="Palatino Linotype"/>
          <w:sz w:val="24"/>
          <w:szCs w:val="24"/>
        </w:rPr>
        <w:t>approximately</w:t>
      </w:r>
      <w:r w:rsidRPr="474386DC" w:rsidR="13EDD528">
        <w:rPr>
          <w:rFonts w:ascii="Palatino Linotype" w:hAnsi="Palatino Linotype"/>
          <w:sz w:val="24"/>
          <w:szCs w:val="24"/>
        </w:rPr>
        <w:t xml:space="preserve"> </w:t>
      </w:r>
      <w:r w:rsidRPr="474386DC" w:rsidR="291C9939">
        <w:rPr>
          <w:rFonts w:ascii="Palatino Linotype" w:hAnsi="Palatino Linotype"/>
          <w:sz w:val="24"/>
          <w:szCs w:val="24"/>
        </w:rPr>
        <w:t>50% of the time</w:t>
      </w:r>
      <w:r w:rsidRPr="474386DC" w:rsidR="47809D60">
        <w:rPr>
          <w:rFonts w:ascii="Palatino Linotype" w:hAnsi="Palatino Linotype"/>
          <w:sz w:val="24"/>
          <w:szCs w:val="24"/>
        </w:rPr>
        <w:t xml:space="preserve">, meaning that with a few tweaks or new hardware, there would be a success rate above 50% which could then give lead to finding patterns and make the system operatable for the </w:t>
      </w:r>
      <w:r w:rsidRPr="474386DC" w:rsidR="47809D60">
        <w:rPr>
          <w:rFonts w:ascii="Palatino Linotype" w:hAnsi="Palatino Linotype"/>
          <w:sz w:val="24"/>
          <w:szCs w:val="24"/>
        </w:rPr>
        <w:t>R</w:t>
      </w:r>
      <w:r w:rsidRPr="474386DC" w:rsidR="47809D60">
        <w:rPr>
          <w:rFonts w:ascii="Palatino Linotype" w:hAnsi="Palatino Linotype"/>
          <w:sz w:val="24"/>
          <w:szCs w:val="24"/>
        </w:rPr>
        <w:t>oboSub</w:t>
      </w:r>
      <w:r w:rsidRPr="474386DC" w:rsidR="47809D60">
        <w:rPr>
          <w:rFonts w:ascii="Palatino Linotype" w:hAnsi="Palatino Linotype"/>
          <w:sz w:val="24"/>
          <w:szCs w:val="24"/>
        </w:rPr>
        <w:t xml:space="preserve"> </w:t>
      </w:r>
      <w:r w:rsidRPr="474386DC" w:rsidR="47809D60">
        <w:rPr>
          <w:rFonts w:ascii="Palatino Linotype" w:hAnsi="Palatino Linotype"/>
          <w:sz w:val="24"/>
          <w:szCs w:val="24"/>
        </w:rPr>
        <w:t>team.</w:t>
      </w:r>
      <w:r w:rsidRPr="474386DC" w:rsidR="079CFC93">
        <w:rPr>
          <w:rFonts w:ascii="Palatino Linotype" w:hAnsi="Palatino Linotype"/>
          <w:sz w:val="24"/>
          <w:szCs w:val="24"/>
        </w:rPr>
        <w:t xml:space="preserve"> However, the reality is that </w:t>
      </w:r>
      <w:r w:rsidRPr="474386DC" w:rsidR="1167D7D9">
        <w:rPr>
          <w:rFonts w:ascii="Palatino Linotype" w:hAnsi="Palatino Linotype"/>
          <w:sz w:val="24"/>
          <w:szCs w:val="24"/>
        </w:rPr>
        <w:t xml:space="preserve">this </w:t>
      </w:r>
      <w:r w:rsidRPr="474386DC" w:rsidR="1167D7D9">
        <w:rPr>
          <w:rFonts w:ascii="Palatino Linotype" w:hAnsi="Palatino Linotype"/>
          <w:sz w:val="24"/>
          <w:szCs w:val="24"/>
        </w:rPr>
        <w:t>o</w:t>
      </w:r>
      <w:r w:rsidRPr="474386DC" w:rsidR="1167D7D9">
        <w:rPr>
          <w:rFonts w:ascii="Palatino Linotype" w:hAnsi="Palatino Linotype"/>
          <w:sz w:val="24"/>
          <w:szCs w:val="24"/>
        </w:rPr>
        <w:t>bjective</w:t>
      </w:r>
      <w:r w:rsidRPr="474386DC" w:rsidR="1167D7D9">
        <w:rPr>
          <w:rFonts w:ascii="Palatino Linotype" w:hAnsi="Palatino Linotype"/>
          <w:sz w:val="24"/>
          <w:szCs w:val="24"/>
        </w:rPr>
        <w:t xml:space="preserve"> </w:t>
      </w:r>
      <w:r w:rsidRPr="474386DC" w:rsidR="7AB46546">
        <w:rPr>
          <w:rFonts w:ascii="Palatino Linotype" w:hAnsi="Palatino Linotype"/>
          <w:sz w:val="24"/>
          <w:szCs w:val="24"/>
        </w:rPr>
        <w:t>failed,</w:t>
      </w:r>
      <w:r w:rsidRPr="474386DC" w:rsidR="079CFC93">
        <w:rPr>
          <w:rFonts w:ascii="Palatino Linotype" w:hAnsi="Palatino Linotype"/>
          <w:sz w:val="24"/>
          <w:szCs w:val="24"/>
        </w:rPr>
        <w:t xml:space="preserve"> which makes the project a technical failure because the most important aspect was not </w:t>
      </w:r>
      <w:r w:rsidRPr="474386DC" w:rsidR="079CFC93">
        <w:rPr>
          <w:rFonts w:ascii="Palatino Linotype" w:hAnsi="Palatino Linotype"/>
          <w:sz w:val="24"/>
          <w:szCs w:val="24"/>
        </w:rPr>
        <w:t>a</w:t>
      </w:r>
      <w:r w:rsidRPr="474386DC" w:rsidR="079CFC93">
        <w:rPr>
          <w:rFonts w:ascii="Palatino Linotype" w:hAnsi="Palatino Linotype"/>
          <w:sz w:val="24"/>
          <w:szCs w:val="24"/>
        </w:rPr>
        <w:t>ccomplished</w:t>
      </w:r>
      <w:r w:rsidRPr="474386DC" w:rsidR="079CFC93">
        <w:rPr>
          <w:rFonts w:ascii="Palatino Linotype" w:hAnsi="Palatino Linotype"/>
          <w:sz w:val="24"/>
          <w:szCs w:val="24"/>
        </w:rPr>
        <w:t>.</w:t>
      </w:r>
      <w:r w:rsidRPr="474386DC" w:rsidR="079CFC93">
        <w:rPr>
          <w:rFonts w:ascii="Palatino Linotype" w:hAnsi="Palatino Linotype"/>
          <w:sz w:val="24"/>
          <w:szCs w:val="24"/>
        </w:rPr>
        <w:t xml:space="preserve"> </w:t>
      </w:r>
    </w:p>
    <w:p w:rsidR="78E4F89D" w:rsidP="78E4F89D" w:rsidRDefault="78E4F89D" w14:paraId="3FDE3DFD" w14:textId="73C306EB">
      <w:pPr>
        <w:spacing w:line="259" w:lineRule="auto"/>
        <w:ind w:firstLine="720"/>
        <w:rPr>
          <w:rFonts w:ascii="Palatino Linotype" w:hAnsi="Palatino Linotype"/>
          <w:sz w:val="24"/>
          <w:szCs w:val="24"/>
        </w:rPr>
      </w:pPr>
    </w:p>
    <w:p w:rsidR="5E4EFD16" w:rsidP="78E4F89D" w:rsidRDefault="2DAA2E58" w14:paraId="07381469" w14:textId="2F6ABF6E">
      <w:pPr>
        <w:spacing w:line="259" w:lineRule="auto"/>
        <w:ind w:firstLine="720"/>
        <w:rPr>
          <w:rFonts w:ascii="Palatino Linotype" w:hAnsi="Palatino Linotype"/>
          <w:sz w:val="24"/>
          <w:szCs w:val="24"/>
        </w:rPr>
      </w:pPr>
      <w:r w:rsidRPr="474386DC" w:rsidR="2DAA2E58">
        <w:rPr>
          <w:rFonts w:ascii="Palatino Linotype" w:hAnsi="Palatino Linotype"/>
          <w:sz w:val="24"/>
          <w:szCs w:val="24"/>
        </w:rPr>
        <w:t xml:space="preserve">The impact of </w:t>
      </w:r>
      <w:r w:rsidRPr="474386DC" w:rsidR="125D29AB">
        <w:rPr>
          <w:rFonts w:ascii="Palatino Linotype" w:hAnsi="Palatino Linotype"/>
          <w:sz w:val="24"/>
          <w:szCs w:val="24"/>
        </w:rPr>
        <w:t>the</w:t>
      </w:r>
      <w:r w:rsidRPr="474386DC" w:rsidR="2DAA2E58">
        <w:rPr>
          <w:rFonts w:ascii="Palatino Linotype" w:hAnsi="Palatino Linotype"/>
          <w:sz w:val="24"/>
          <w:szCs w:val="24"/>
        </w:rPr>
        <w:t xml:space="preserve"> </w:t>
      </w:r>
      <w:r w:rsidRPr="474386DC" w:rsidR="2DAA2E58">
        <w:rPr>
          <w:rFonts w:ascii="Palatino Linotype" w:hAnsi="Palatino Linotype"/>
          <w:sz w:val="24"/>
          <w:szCs w:val="24"/>
        </w:rPr>
        <w:t xml:space="preserve">work on the </w:t>
      </w:r>
      <w:r w:rsidRPr="474386DC" w:rsidR="1AC67B4A">
        <w:rPr>
          <w:rFonts w:ascii="Palatino Linotype" w:hAnsi="Palatino Linotype"/>
          <w:sz w:val="24"/>
          <w:szCs w:val="24"/>
        </w:rPr>
        <w:t>project should not be understated</w:t>
      </w:r>
      <w:r w:rsidRPr="474386DC" w:rsidR="2DAA2E58">
        <w:rPr>
          <w:rFonts w:ascii="Palatino Linotype" w:hAnsi="Palatino Linotype"/>
          <w:sz w:val="24"/>
          <w:szCs w:val="24"/>
        </w:rPr>
        <w:t xml:space="preserve">. While </w:t>
      </w:r>
      <w:r w:rsidRPr="474386DC" w:rsidR="471640B8">
        <w:rPr>
          <w:rFonts w:ascii="Palatino Linotype" w:hAnsi="Palatino Linotype"/>
          <w:sz w:val="24"/>
          <w:szCs w:val="24"/>
        </w:rPr>
        <w:t>the current system</w:t>
      </w:r>
      <w:r w:rsidRPr="474386DC" w:rsidR="57A9A850">
        <w:rPr>
          <w:rFonts w:ascii="Palatino Linotype" w:hAnsi="Palatino Linotype"/>
          <w:sz w:val="24"/>
          <w:szCs w:val="24"/>
        </w:rPr>
        <w:t xml:space="preserve"> is not consistently successful</w:t>
      </w:r>
      <w:r w:rsidRPr="474386DC" w:rsidR="131718A0">
        <w:rPr>
          <w:rFonts w:ascii="Palatino Linotype" w:hAnsi="Palatino Linotype"/>
          <w:sz w:val="24"/>
          <w:szCs w:val="24"/>
        </w:rPr>
        <w:t xml:space="preserve">, </w:t>
      </w:r>
      <w:r w:rsidRPr="474386DC" w:rsidR="5ABFF036">
        <w:rPr>
          <w:rFonts w:ascii="Palatino Linotype" w:hAnsi="Palatino Linotype"/>
          <w:sz w:val="24"/>
          <w:szCs w:val="24"/>
        </w:rPr>
        <w:t>RoboCats</w:t>
      </w:r>
      <w:r w:rsidRPr="474386DC" w:rsidR="131718A0">
        <w:rPr>
          <w:rFonts w:ascii="Palatino Linotype" w:hAnsi="Palatino Linotype"/>
          <w:sz w:val="24"/>
          <w:szCs w:val="24"/>
        </w:rPr>
        <w:t xml:space="preserve"> </w:t>
      </w:r>
      <w:r w:rsidRPr="474386DC" w:rsidR="2852C88C">
        <w:rPr>
          <w:rFonts w:ascii="Palatino Linotype" w:hAnsi="Palatino Linotype"/>
          <w:sz w:val="24"/>
          <w:szCs w:val="24"/>
        </w:rPr>
        <w:t>could</w:t>
      </w:r>
      <w:r w:rsidRPr="474386DC" w:rsidR="131718A0">
        <w:rPr>
          <w:rFonts w:ascii="Palatino Linotype" w:hAnsi="Palatino Linotype"/>
          <w:sz w:val="24"/>
          <w:szCs w:val="24"/>
        </w:rPr>
        <w:t xml:space="preserve"> </w:t>
      </w:r>
      <w:r w:rsidRPr="474386DC" w:rsidR="4345158F">
        <w:rPr>
          <w:rFonts w:ascii="Palatino Linotype" w:hAnsi="Palatino Linotype"/>
          <w:sz w:val="24"/>
          <w:szCs w:val="24"/>
        </w:rPr>
        <w:t>improve on it</w:t>
      </w:r>
      <w:r w:rsidRPr="474386DC" w:rsidR="131718A0">
        <w:rPr>
          <w:rFonts w:ascii="Palatino Linotype" w:hAnsi="Palatino Linotype"/>
          <w:sz w:val="24"/>
          <w:szCs w:val="24"/>
        </w:rPr>
        <w:t xml:space="preserve">. They are already </w:t>
      </w:r>
      <w:r w:rsidRPr="474386DC" w:rsidR="31583F8E">
        <w:rPr>
          <w:rFonts w:ascii="Palatino Linotype" w:hAnsi="Palatino Linotype"/>
          <w:sz w:val="24"/>
          <w:szCs w:val="24"/>
        </w:rPr>
        <w:t>two thirds</w:t>
      </w:r>
      <w:r w:rsidRPr="474386DC" w:rsidR="131718A0">
        <w:rPr>
          <w:rFonts w:ascii="Palatino Linotype" w:hAnsi="Palatino Linotype"/>
          <w:sz w:val="24"/>
          <w:szCs w:val="24"/>
        </w:rPr>
        <w:t xml:space="preserve"> of the way </w:t>
      </w:r>
      <w:r w:rsidRPr="474386DC" w:rsidR="3D3EFF0A">
        <w:rPr>
          <w:rFonts w:ascii="Palatino Linotype" w:hAnsi="Palatino Linotype"/>
          <w:sz w:val="24"/>
          <w:szCs w:val="24"/>
        </w:rPr>
        <w:t>there and may find the problem to be something subtle with an easy fix</w:t>
      </w:r>
      <w:r w:rsidRPr="474386DC" w:rsidR="06924611">
        <w:rPr>
          <w:rFonts w:ascii="Palatino Linotype" w:hAnsi="Palatino Linotype"/>
          <w:sz w:val="24"/>
          <w:szCs w:val="24"/>
        </w:rPr>
        <w:t>, leading to a fully operational system</w:t>
      </w:r>
      <w:r w:rsidRPr="474386DC" w:rsidR="3D3EFF0A">
        <w:rPr>
          <w:rFonts w:ascii="Palatino Linotype" w:hAnsi="Palatino Linotype"/>
          <w:sz w:val="24"/>
          <w:szCs w:val="24"/>
        </w:rPr>
        <w:t>.</w:t>
      </w:r>
      <w:r w:rsidRPr="474386DC" w:rsidR="7792C1D9">
        <w:rPr>
          <w:rFonts w:ascii="Palatino Linotype" w:hAnsi="Palatino Linotype"/>
          <w:sz w:val="24"/>
          <w:szCs w:val="24"/>
        </w:rPr>
        <w:t xml:space="preserve"> </w:t>
      </w:r>
      <w:r w:rsidRPr="474386DC" w:rsidR="07D7AD2D">
        <w:rPr>
          <w:rFonts w:ascii="Palatino Linotype" w:hAnsi="Palatino Linotype"/>
          <w:sz w:val="24"/>
          <w:szCs w:val="24"/>
        </w:rPr>
        <w:t>Currently there is a lack of</w:t>
      </w:r>
      <w:r w:rsidRPr="474386DC" w:rsidR="7792C1D9">
        <w:rPr>
          <w:rFonts w:ascii="Palatino Linotype" w:hAnsi="Palatino Linotype"/>
          <w:sz w:val="24"/>
          <w:szCs w:val="24"/>
        </w:rPr>
        <w:t xml:space="preserve"> </w:t>
      </w:r>
      <w:r w:rsidRPr="474386DC" w:rsidR="3DFB6A8C">
        <w:rPr>
          <w:rFonts w:ascii="Palatino Linotype" w:hAnsi="Palatino Linotype"/>
          <w:sz w:val="24"/>
          <w:szCs w:val="24"/>
        </w:rPr>
        <w:t>tools</w:t>
      </w:r>
      <w:r w:rsidRPr="474386DC" w:rsidR="72F90397">
        <w:rPr>
          <w:rFonts w:ascii="Palatino Linotype" w:hAnsi="Palatino Linotype"/>
          <w:sz w:val="24"/>
          <w:szCs w:val="24"/>
        </w:rPr>
        <w:t xml:space="preserve">, </w:t>
      </w:r>
      <w:r w:rsidRPr="474386DC" w:rsidR="7792C1D9">
        <w:rPr>
          <w:rFonts w:ascii="Palatino Linotype" w:hAnsi="Palatino Linotype"/>
          <w:sz w:val="24"/>
          <w:szCs w:val="24"/>
        </w:rPr>
        <w:t>know</w:t>
      </w:r>
      <w:r w:rsidRPr="474386DC" w:rsidR="6E0576C6">
        <w:rPr>
          <w:rFonts w:ascii="Palatino Linotype" w:hAnsi="Palatino Linotype"/>
          <w:sz w:val="24"/>
          <w:szCs w:val="24"/>
        </w:rPr>
        <w:t>ledge</w:t>
      </w:r>
      <w:r w:rsidRPr="474386DC" w:rsidR="6B6A1DEA">
        <w:rPr>
          <w:rFonts w:ascii="Palatino Linotype" w:hAnsi="Palatino Linotype"/>
          <w:sz w:val="24"/>
          <w:szCs w:val="24"/>
        </w:rPr>
        <w:t xml:space="preserve">, and time </w:t>
      </w:r>
      <w:r w:rsidRPr="474386DC" w:rsidR="6B6A1DEA">
        <w:rPr>
          <w:rFonts w:ascii="Palatino Linotype" w:hAnsi="Palatino Linotype"/>
          <w:sz w:val="24"/>
          <w:szCs w:val="24"/>
        </w:rPr>
        <w:t>required</w:t>
      </w:r>
      <w:r w:rsidRPr="474386DC" w:rsidR="7792C1D9">
        <w:rPr>
          <w:rFonts w:ascii="Palatino Linotype" w:hAnsi="Palatino Linotype"/>
          <w:sz w:val="24"/>
          <w:szCs w:val="24"/>
        </w:rPr>
        <w:t xml:space="preserve"> </w:t>
      </w:r>
      <w:r w:rsidRPr="474386DC" w:rsidR="7792C1D9">
        <w:rPr>
          <w:rFonts w:ascii="Palatino Linotype" w:hAnsi="Palatino Linotype"/>
          <w:sz w:val="24"/>
          <w:szCs w:val="24"/>
        </w:rPr>
        <w:t>to find this issue.</w:t>
      </w:r>
    </w:p>
    <w:p w:rsidR="6C0F9730" w:rsidP="78E4F89D" w:rsidRDefault="6C0F9730" w14:paraId="58F2096E" w14:textId="25A45944">
      <w:pPr>
        <w:spacing w:line="259" w:lineRule="auto"/>
        <w:ind w:firstLine="720"/>
        <w:rPr>
          <w:rFonts w:ascii="Palatino Linotype" w:hAnsi="Palatino Linotype"/>
          <w:sz w:val="24"/>
          <w:szCs w:val="24"/>
        </w:rPr>
      </w:pPr>
    </w:p>
    <w:p w:rsidR="52F8FD3C" w:rsidP="78E4F89D" w:rsidRDefault="3D3EFF0A" w14:paraId="0DFA6B06" w14:textId="3729A881">
      <w:pPr>
        <w:spacing w:line="259" w:lineRule="auto"/>
        <w:ind w:firstLine="720"/>
        <w:rPr>
          <w:rFonts w:ascii="Palatino Linotype" w:hAnsi="Palatino Linotype"/>
          <w:sz w:val="24"/>
          <w:szCs w:val="24"/>
        </w:rPr>
      </w:pPr>
      <w:r w:rsidRPr="474386DC" w:rsidR="1884070E">
        <w:rPr>
          <w:rFonts w:ascii="Palatino Linotype" w:hAnsi="Palatino Linotype"/>
          <w:sz w:val="24"/>
          <w:szCs w:val="24"/>
        </w:rPr>
        <w:t>W</w:t>
      </w:r>
      <w:r w:rsidRPr="474386DC" w:rsidR="3D3EFF0A">
        <w:rPr>
          <w:rFonts w:ascii="Palatino Linotype" w:hAnsi="Palatino Linotype"/>
          <w:sz w:val="24"/>
          <w:szCs w:val="24"/>
        </w:rPr>
        <w:t xml:space="preserve">hat was </w:t>
      </w:r>
      <w:r w:rsidRPr="474386DC" w:rsidR="3D3EFF0A">
        <w:rPr>
          <w:rFonts w:ascii="Palatino Linotype" w:hAnsi="Palatino Linotype"/>
          <w:sz w:val="24"/>
          <w:szCs w:val="24"/>
        </w:rPr>
        <w:t>accomplished</w:t>
      </w:r>
      <w:r w:rsidRPr="474386DC" w:rsidR="3D3EFF0A">
        <w:rPr>
          <w:rFonts w:ascii="Palatino Linotype" w:hAnsi="Palatino Linotype"/>
          <w:sz w:val="24"/>
          <w:szCs w:val="24"/>
        </w:rPr>
        <w:t xml:space="preserve"> here is notable</w:t>
      </w:r>
      <w:r w:rsidRPr="474386DC" w:rsidR="61F6FA63">
        <w:rPr>
          <w:rFonts w:ascii="Palatino Linotype" w:hAnsi="Palatino Linotype"/>
          <w:sz w:val="24"/>
          <w:szCs w:val="24"/>
        </w:rPr>
        <w:t xml:space="preserve"> and has paved a path for the </w:t>
      </w:r>
      <w:r w:rsidRPr="474386DC" w:rsidR="61F6FA63">
        <w:rPr>
          <w:rFonts w:ascii="Palatino Linotype" w:hAnsi="Palatino Linotype"/>
          <w:sz w:val="24"/>
          <w:szCs w:val="24"/>
        </w:rPr>
        <w:t>Robo</w:t>
      </w:r>
      <w:r w:rsidRPr="474386DC" w:rsidR="67B9A5EC">
        <w:rPr>
          <w:rFonts w:ascii="Palatino Linotype" w:hAnsi="Palatino Linotype"/>
          <w:sz w:val="24"/>
          <w:szCs w:val="24"/>
        </w:rPr>
        <w:t>Cats</w:t>
      </w:r>
      <w:r w:rsidRPr="474386DC" w:rsidR="61F6FA63">
        <w:rPr>
          <w:rFonts w:ascii="Palatino Linotype" w:hAnsi="Palatino Linotype"/>
          <w:sz w:val="24"/>
          <w:szCs w:val="24"/>
        </w:rPr>
        <w:t xml:space="preserve"> team to follow and hopefully lead them to the success that w</w:t>
      </w:r>
      <w:r w:rsidRPr="474386DC" w:rsidR="27954384">
        <w:rPr>
          <w:rFonts w:ascii="Palatino Linotype" w:hAnsi="Palatino Linotype"/>
          <w:sz w:val="24"/>
          <w:szCs w:val="24"/>
        </w:rPr>
        <w:t>as not achieved</w:t>
      </w:r>
      <w:r w:rsidRPr="474386DC" w:rsidR="61F6FA63">
        <w:rPr>
          <w:rFonts w:ascii="Palatino Linotype" w:hAnsi="Palatino Linotype"/>
          <w:sz w:val="24"/>
          <w:szCs w:val="24"/>
        </w:rPr>
        <w:t>. Looking at this project as a total failure would be an unfair disservice to the work that was put in</w:t>
      </w:r>
      <w:r w:rsidRPr="474386DC" w:rsidR="3921BE7A">
        <w:rPr>
          <w:rFonts w:ascii="Palatino Linotype" w:hAnsi="Palatino Linotype"/>
          <w:sz w:val="24"/>
          <w:szCs w:val="24"/>
        </w:rPr>
        <w:t xml:space="preserve">, and results achieved. For the </w:t>
      </w:r>
      <w:r w:rsidRPr="474386DC" w:rsidR="3921BE7A">
        <w:rPr>
          <w:rFonts w:ascii="Palatino Linotype" w:hAnsi="Palatino Linotype"/>
          <w:sz w:val="24"/>
          <w:szCs w:val="24"/>
        </w:rPr>
        <w:t>time frame</w:t>
      </w:r>
      <w:r w:rsidRPr="474386DC" w:rsidR="3921BE7A">
        <w:rPr>
          <w:rFonts w:ascii="Palatino Linotype" w:hAnsi="Palatino Linotype"/>
          <w:sz w:val="24"/>
          <w:szCs w:val="24"/>
        </w:rPr>
        <w:t xml:space="preserve"> </w:t>
      </w:r>
      <w:r w:rsidRPr="474386DC" w:rsidR="028E8A67">
        <w:rPr>
          <w:rFonts w:ascii="Palatino Linotype" w:hAnsi="Palatino Linotype"/>
          <w:sz w:val="24"/>
          <w:szCs w:val="24"/>
        </w:rPr>
        <w:t>given and</w:t>
      </w:r>
      <w:r w:rsidRPr="474386DC" w:rsidR="3921BE7A">
        <w:rPr>
          <w:rFonts w:ascii="Palatino Linotype" w:hAnsi="Palatino Linotype"/>
          <w:sz w:val="24"/>
          <w:szCs w:val="24"/>
        </w:rPr>
        <w:t xml:space="preserve"> having a technical project with intricacies unseen to us, what w</w:t>
      </w:r>
      <w:r w:rsidRPr="474386DC" w:rsidR="31D7153B">
        <w:rPr>
          <w:rFonts w:ascii="Palatino Linotype" w:hAnsi="Palatino Linotype"/>
          <w:sz w:val="24"/>
          <w:szCs w:val="24"/>
        </w:rPr>
        <w:t>as</w:t>
      </w:r>
      <w:r w:rsidRPr="474386DC" w:rsidR="3921BE7A">
        <w:rPr>
          <w:rFonts w:ascii="Palatino Linotype" w:hAnsi="Palatino Linotype"/>
          <w:sz w:val="24"/>
          <w:szCs w:val="24"/>
        </w:rPr>
        <w:t xml:space="preserve"> achieved i</w:t>
      </w:r>
      <w:r w:rsidRPr="474386DC" w:rsidR="63C2026B">
        <w:rPr>
          <w:rFonts w:ascii="Palatino Linotype" w:hAnsi="Palatino Linotype"/>
          <w:sz w:val="24"/>
          <w:szCs w:val="24"/>
        </w:rPr>
        <w:t>s admirable</w:t>
      </w:r>
      <w:r w:rsidRPr="474386DC" w:rsidR="63C2026B">
        <w:rPr>
          <w:rFonts w:ascii="Palatino Linotype" w:hAnsi="Palatino Linotype"/>
          <w:sz w:val="24"/>
          <w:szCs w:val="24"/>
        </w:rPr>
        <w:t>.</w:t>
      </w:r>
      <w:r w:rsidRPr="474386DC" w:rsidR="45345015">
        <w:rPr>
          <w:rFonts w:ascii="Palatino Linotype" w:hAnsi="Palatino Linotype"/>
          <w:sz w:val="24"/>
          <w:szCs w:val="24"/>
        </w:rPr>
        <w:t xml:space="preserve"> </w:t>
      </w:r>
      <w:r w:rsidRPr="474386DC" w:rsidR="0BF7B1B7">
        <w:rPr>
          <w:rFonts w:ascii="Palatino Linotype" w:hAnsi="Palatino Linotype"/>
          <w:sz w:val="24"/>
          <w:szCs w:val="24"/>
        </w:rPr>
        <w:t xml:space="preserve">The system can filter for the correct </w:t>
      </w:r>
      <w:r w:rsidRPr="474386DC" w:rsidR="0BF7B1B7">
        <w:rPr>
          <w:rFonts w:ascii="Palatino Linotype" w:hAnsi="Palatino Linotype"/>
          <w:sz w:val="24"/>
          <w:szCs w:val="24"/>
        </w:rPr>
        <w:t>pinger</w:t>
      </w:r>
      <w:r w:rsidRPr="474386DC" w:rsidR="0BF7B1B7">
        <w:rPr>
          <w:rFonts w:ascii="Palatino Linotype" w:hAnsi="Palatino Linotype"/>
          <w:sz w:val="24"/>
          <w:szCs w:val="24"/>
        </w:rPr>
        <w:t xml:space="preserve"> </w:t>
      </w:r>
      <w:r w:rsidRPr="474386DC" w:rsidR="05D0DDA8">
        <w:rPr>
          <w:rFonts w:ascii="Palatino Linotype" w:hAnsi="Palatino Linotype"/>
          <w:sz w:val="24"/>
          <w:szCs w:val="24"/>
        </w:rPr>
        <w:t xml:space="preserve">frequency </w:t>
      </w:r>
      <w:r w:rsidRPr="474386DC" w:rsidR="0BF7B1B7">
        <w:rPr>
          <w:rFonts w:ascii="Palatino Linotype" w:hAnsi="Palatino Linotype"/>
          <w:sz w:val="24"/>
          <w:szCs w:val="24"/>
        </w:rPr>
        <w:t>and integrate</w:t>
      </w:r>
      <w:r w:rsidRPr="474386DC" w:rsidR="5A1DB0B4">
        <w:rPr>
          <w:rFonts w:ascii="Palatino Linotype" w:hAnsi="Palatino Linotype"/>
          <w:sz w:val="24"/>
          <w:szCs w:val="24"/>
        </w:rPr>
        <w:t>s</w:t>
      </w:r>
      <w:r w:rsidRPr="474386DC" w:rsidR="0BF7B1B7">
        <w:rPr>
          <w:rFonts w:ascii="Palatino Linotype" w:hAnsi="Palatino Linotype"/>
          <w:sz w:val="24"/>
          <w:szCs w:val="24"/>
        </w:rPr>
        <w:t xml:space="preserve"> with </w:t>
      </w:r>
      <w:r w:rsidRPr="474386DC" w:rsidR="41266C87">
        <w:rPr>
          <w:rFonts w:ascii="Palatino Linotype" w:hAnsi="Palatino Linotype"/>
          <w:sz w:val="24"/>
          <w:szCs w:val="24"/>
        </w:rPr>
        <w:t>Rob</w:t>
      </w:r>
      <w:r w:rsidRPr="474386DC" w:rsidR="41266C87">
        <w:rPr>
          <w:rFonts w:ascii="Palatino Linotype" w:hAnsi="Palatino Linotype"/>
          <w:sz w:val="24"/>
          <w:szCs w:val="24"/>
        </w:rPr>
        <w:t>o</w:t>
      </w:r>
      <w:r w:rsidRPr="474386DC" w:rsidR="41266C87">
        <w:rPr>
          <w:rFonts w:ascii="Palatino Linotype" w:hAnsi="Palatino Linotype"/>
          <w:sz w:val="24"/>
          <w:szCs w:val="24"/>
        </w:rPr>
        <w:t>C</w:t>
      </w:r>
      <w:r w:rsidRPr="474386DC" w:rsidR="41266C87">
        <w:rPr>
          <w:rFonts w:ascii="Palatino Linotype" w:hAnsi="Palatino Linotype"/>
          <w:sz w:val="24"/>
          <w:szCs w:val="24"/>
        </w:rPr>
        <w:t>ats’</w:t>
      </w:r>
      <w:r w:rsidRPr="474386DC" w:rsidR="0BF7B1B7">
        <w:rPr>
          <w:rFonts w:ascii="Palatino Linotype" w:hAnsi="Palatino Linotype"/>
          <w:sz w:val="24"/>
          <w:szCs w:val="24"/>
        </w:rPr>
        <w:t xml:space="preserve"> </w:t>
      </w:r>
      <w:r w:rsidRPr="474386DC" w:rsidR="0BF7B1B7">
        <w:rPr>
          <w:rFonts w:ascii="Palatino Linotype" w:hAnsi="Palatino Linotype"/>
          <w:sz w:val="24"/>
          <w:szCs w:val="24"/>
        </w:rPr>
        <w:t>exi</w:t>
      </w:r>
      <w:r w:rsidRPr="474386DC" w:rsidR="0BF7B1B7">
        <w:rPr>
          <w:rFonts w:ascii="Palatino Linotype" w:hAnsi="Palatino Linotype"/>
          <w:sz w:val="24"/>
          <w:szCs w:val="24"/>
        </w:rPr>
        <w:t>s</w:t>
      </w:r>
      <w:r w:rsidRPr="474386DC" w:rsidR="0BF7B1B7">
        <w:rPr>
          <w:rFonts w:ascii="Palatino Linotype" w:hAnsi="Palatino Linotype"/>
          <w:sz w:val="24"/>
          <w:szCs w:val="24"/>
        </w:rPr>
        <w:t>ting setup</w:t>
      </w:r>
      <w:r w:rsidRPr="474386DC" w:rsidR="0F0C4F43">
        <w:rPr>
          <w:rFonts w:ascii="Palatino Linotype" w:hAnsi="Palatino Linotype"/>
          <w:sz w:val="24"/>
          <w:szCs w:val="24"/>
        </w:rPr>
        <w:t xml:space="preserve">. </w:t>
      </w:r>
      <w:r w:rsidRPr="474386DC" w:rsidR="2E506B08">
        <w:rPr>
          <w:rFonts w:ascii="Palatino Linotype" w:hAnsi="Palatino Linotype"/>
          <w:sz w:val="24"/>
          <w:szCs w:val="24"/>
        </w:rPr>
        <w:t>Although inconsistent</w:t>
      </w:r>
      <w:r w:rsidRPr="474386DC" w:rsidR="0F0C4F43">
        <w:rPr>
          <w:rFonts w:ascii="Palatino Linotype" w:hAnsi="Palatino Linotype"/>
          <w:sz w:val="24"/>
          <w:szCs w:val="24"/>
        </w:rPr>
        <w:t xml:space="preserve">, there is still a </w:t>
      </w:r>
      <w:r w:rsidRPr="474386DC" w:rsidR="0F0C4F43">
        <w:rPr>
          <w:rFonts w:ascii="Palatino Linotype" w:hAnsi="Palatino Linotype"/>
          <w:sz w:val="24"/>
          <w:szCs w:val="24"/>
        </w:rPr>
        <w:t>pinger</w:t>
      </w:r>
      <w:r w:rsidRPr="474386DC" w:rsidR="0F0C4F43">
        <w:rPr>
          <w:rFonts w:ascii="Palatino Linotype" w:hAnsi="Palatino Linotype"/>
          <w:sz w:val="24"/>
          <w:szCs w:val="24"/>
        </w:rPr>
        <w:t xml:space="preserve"> location </w:t>
      </w:r>
      <w:r w:rsidRPr="474386DC" w:rsidR="0BCC4C76">
        <w:rPr>
          <w:rFonts w:ascii="Palatino Linotype" w:hAnsi="Palatino Linotype"/>
          <w:sz w:val="24"/>
          <w:szCs w:val="24"/>
        </w:rPr>
        <w:t>output</w:t>
      </w:r>
      <w:r w:rsidRPr="474386DC" w:rsidR="0F0C4F43">
        <w:rPr>
          <w:rFonts w:ascii="Palatino Linotype" w:hAnsi="Palatino Linotype"/>
          <w:sz w:val="24"/>
          <w:szCs w:val="24"/>
        </w:rPr>
        <w:t xml:space="preserve"> by the </w:t>
      </w:r>
      <w:r w:rsidRPr="474386DC" w:rsidR="612CA865">
        <w:rPr>
          <w:rFonts w:ascii="Palatino Linotype" w:hAnsi="Palatino Linotype"/>
          <w:sz w:val="24"/>
          <w:szCs w:val="24"/>
        </w:rPr>
        <w:t>system</w:t>
      </w:r>
      <w:r w:rsidRPr="474386DC" w:rsidR="0F0C4F43">
        <w:rPr>
          <w:rFonts w:ascii="Palatino Linotype" w:hAnsi="Palatino Linotype"/>
          <w:sz w:val="24"/>
          <w:szCs w:val="24"/>
        </w:rPr>
        <w:t xml:space="preserve"> that will give the correct location of the </w:t>
      </w:r>
      <w:r w:rsidRPr="474386DC" w:rsidR="0F0C4F43">
        <w:rPr>
          <w:rFonts w:ascii="Palatino Linotype" w:hAnsi="Palatino Linotype"/>
          <w:sz w:val="24"/>
          <w:szCs w:val="24"/>
        </w:rPr>
        <w:t>pinge</w:t>
      </w:r>
      <w:r w:rsidRPr="474386DC" w:rsidR="47338DD2">
        <w:rPr>
          <w:rFonts w:ascii="Palatino Linotype" w:hAnsi="Palatino Linotype"/>
          <w:sz w:val="24"/>
          <w:szCs w:val="24"/>
        </w:rPr>
        <w:t>r</w:t>
      </w:r>
      <w:r w:rsidRPr="474386DC" w:rsidR="0F0C4F43">
        <w:rPr>
          <w:rFonts w:ascii="Palatino Linotype" w:hAnsi="Palatino Linotype"/>
          <w:sz w:val="24"/>
          <w:szCs w:val="24"/>
        </w:rPr>
        <w:t xml:space="preserve">. </w:t>
      </w:r>
      <w:r w:rsidRPr="474386DC" w:rsidR="6A7A03BC">
        <w:rPr>
          <w:rFonts w:ascii="Palatino Linotype" w:hAnsi="Palatino Linotype"/>
          <w:sz w:val="24"/>
          <w:szCs w:val="24"/>
        </w:rPr>
        <w:t xml:space="preserve">Some aspects of this project were </w:t>
      </w:r>
      <w:r w:rsidRPr="474386DC" w:rsidR="6A7A03BC">
        <w:rPr>
          <w:rFonts w:ascii="Palatino Linotype" w:hAnsi="Palatino Linotype"/>
          <w:sz w:val="24"/>
          <w:szCs w:val="24"/>
        </w:rPr>
        <w:t>succ</w:t>
      </w:r>
      <w:r w:rsidRPr="474386DC" w:rsidR="6A7A03BC">
        <w:rPr>
          <w:rFonts w:ascii="Palatino Linotype" w:hAnsi="Palatino Linotype"/>
          <w:sz w:val="24"/>
          <w:szCs w:val="24"/>
        </w:rPr>
        <w:t>e</w:t>
      </w:r>
      <w:r w:rsidRPr="474386DC" w:rsidR="6A7A03BC">
        <w:rPr>
          <w:rFonts w:ascii="Palatino Linotype" w:hAnsi="Palatino Linotype"/>
          <w:sz w:val="24"/>
          <w:szCs w:val="24"/>
        </w:rPr>
        <w:t>ssful</w:t>
      </w:r>
      <w:r w:rsidRPr="474386DC" w:rsidR="362E604F">
        <w:rPr>
          <w:rFonts w:ascii="Palatino Linotype" w:hAnsi="Palatino Linotype"/>
          <w:sz w:val="24"/>
          <w:szCs w:val="24"/>
        </w:rPr>
        <w:t xml:space="preserve"> </w:t>
      </w:r>
      <w:r w:rsidRPr="474386DC" w:rsidR="6A7A03BC">
        <w:rPr>
          <w:rFonts w:ascii="Palatino Linotype" w:hAnsi="Palatino Linotype"/>
          <w:sz w:val="24"/>
          <w:szCs w:val="24"/>
        </w:rPr>
        <w:t>a</w:t>
      </w:r>
      <w:r w:rsidRPr="474386DC" w:rsidR="6A7A03BC">
        <w:rPr>
          <w:rFonts w:ascii="Palatino Linotype" w:hAnsi="Palatino Linotype"/>
          <w:sz w:val="24"/>
          <w:szCs w:val="24"/>
        </w:rPr>
        <w:t>nd</w:t>
      </w:r>
      <w:r w:rsidRPr="474386DC" w:rsidR="6A7A03BC">
        <w:rPr>
          <w:rFonts w:ascii="Palatino Linotype" w:hAnsi="Palatino Linotype"/>
          <w:sz w:val="24"/>
          <w:szCs w:val="24"/>
        </w:rPr>
        <w:t xml:space="preserve"> pr</w:t>
      </w:r>
      <w:r w:rsidRPr="474386DC" w:rsidR="6A7A03BC">
        <w:rPr>
          <w:rFonts w:ascii="Palatino Linotype" w:hAnsi="Palatino Linotype"/>
          <w:sz w:val="24"/>
          <w:szCs w:val="24"/>
        </w:rPr>
        <w:t>o</w:t>
      </w:r>
      <w:r w:rsidRPr="474386DC" w:rsidR="6A7A03BC">
        <w:rPr>
          <w:rFonts w:ascii="Palatino Linotype" w:hAnsi="Palatino Linotype"/>
          <w:sz w:val="24"/>
          <w:szCs w:val="24"/>
        </w:rPr>
        <w:t>v</w:t>
      </w:r>
      <w:r w:rsidRPr="474386DC" w:rsidR="6A7A03BC">
        <w:rPr>
          <w:rFonts w:ascii="Palatino Linotype" w:hAnsi="Palatino Linotype"/>
          <w:sz w:val="24"/>
          <w:szCs w:val="24"/>
        </w:rPr>
        <w:t>i</w:t>
      </w:r>
      <w:r w:rsidRPr="474386DC" w:rsidR="6A7A03BC">
        <w:rPr>
          <w:rFonts w:ascii="Palatino Linotype" w:hAnsi="Palatino Linotype"/>
          <w:sz w:val="24"/>
          <w:szCs w:val="24"/>
        </w:rPr>
        <w:t>de</w:t>
      </w:r>
      <w:r w:rsidRPr="474386DC" w:rsidR="6A7A03BC">
        <w:rPr>
          <w:rFonts w:ascii="Palatino Linotype" w:hAnsi="Palatino Linotype"/>
          <w:sz w:val="24"/>
          <w:szCs w:val="24"/>
        </w:rPr>
        <w:t xml:space="preserve"> </w:t>
      </w:r>
      <w:r w:rsidRPr="474386DC" w:rsidR="6A7A03BC">
        <w:rPr>
          <w:rFonts w:ascii="Palatino Linotype" w:hAnsi="Palatino Linotype"/>
          <w:sz w:val="24"/>
          <w:szCs w:val="24"/>
        </w:rPr>
        <w:t>Ro</w:t>
      </w:r>
      <w:r w:rsidRPr="474386DC" w:rsidR="6A7A03BC">
        <w:rPr>
          <w:rFonts w:ascii="Palatino Linotype" w:hAnsi="Palatino Linotype"/>
          <w:sz w:val="24"/>
          <w:szCs w:val="24"/>
        </w:rPr>
        <w:t>bo</w:t>
      </w:r>
      <w:r w:rsidRPr="474386DC" w:rsidR="6A7A03BC">
        <w:rPr>
          <w:rFonts w:ascii="Palatino Linotype" w:hAnsi="Palatino Linotype"/>
          <w:sz w:val="24"/>
          <w:szCs w:val="24"/>
        </w:rPr>
        <w:t>C</w:t>
      </w:r>
      <w:r w:rsidRPr="474386DC" w:rsidR="6A7A03BC">
        <w:rPr>
          <w:rFonts w:ascii="Palatino Linotype" w:hAnsi="Palatino Linotype"/>
          <w:sz w:val="24"/>
          <w:szCs w:val="24"/>
        </w:rPr>
        <w:t>at</w:t>
      </w:r>
      <w:r w:rsidRPr="474386DC" w:rsidR="6A7A03BC">
        <w:rPr>
          <w:rFonts w:ascii="Palatino Linotype" w:hAnsi="Palatino Linotype"/>
          <w:sz w:val="24"/>
          <w:szCs w:val="24"/>
        </w:rPr>
        <w:t>s</w:t>
      </w:r>
      <w:r w:rsidRPr="474386DC" w:rsidR="6A7A03BC">
        <w:rPr>
          <w:rFonts w:ascii="Palatino Linotype" w:hAnsi="Palatino Linotype"/>
          <w:sz w:val="24"/>
          <w:szCs w:val="24"/>
        </w:rPr>
        <w:t xml:space="preserve"> a s</w:t>
      </w:r>
      <w:r w:rsidRPr="474386DC" w:rsidR="6A7A03BC">
        <w:rPr>
          <w:rFonts w:ascii="Palatino Linotype" w:hAnsi="Palatino Linotype"/>
          <w:sz w:val="24"/>
          <w:szCs w:val="24"/>
        </w:rPr>
        <w:t>o</w:t>
      </w:r>
      <w:r w:rsidRPr="474386DC" w:rsidR="6A7A03BC">
        <w:rPr>
          <w:rFonts w:ascii="Palatino Linotype" w:hAnsi="Palatino Linotype"/>
          <w:sz w:val="24"/>
          <w:szCs w:val="24"/>
        </w:rPr>
        <w:t xml:space="preserve">lid </w:t>
      </w:r>
      <w:r w:rsidRPr="474386DC" w:rsidR="6A7A03BC">
        <w:rPr>
          <w:rFonts w:ascii="Palatino Linotype" w:hAnsi="Palatino Linotype"/>
          <w:sz w:val="24"/>
          <w:szCs w:val="24"/>
        </w:rPr>
        <w:t>foundati</w:t>
      </w:r>
      <w:r w:rsidRPr="474386DC" w:rsidR="6A7A03BC">
        <w:rPr>
          <w:rFonts w:ascii="Palatino Linotype" w:hAnsi="Palatino Linotype"/>
          <w:sz w:val="24"/>
          <w:szCs w:val="24"/>
        </w:rPr>
        <w:t>on for solving their sound source localization problem in the future.</w:t>
      </w:r>
    </w:p>
    <w:p w:rsidR="43A02561" w:rsidP="43A02561" w:rsidRDefault="43A02561" w14:paraId="683BE932" w14:textId="3000E59B">
      <w:pPr>
        <w:rPr>
          <w:rFonts w:ascii="Palatino Linotype" w:hAnsi="Palatino Linotype"/>
          <w:sz w:val="24"/>
          <w:szCs w:val="24"/>
        </w:rPr>
      </w:pPr>
    </w:p>
    <w:p w:rsidRPr="001524F3" w:rsidR="00D03848" w:rsidP="474386DC" w:rsidRDefault="78F601F8" w14:paraId="7303F6F3" w14:textId="05F20659">
      <w:pPr>
        <w:pStyle w:val="Heading2"/>
        <w:rPr>
          <w:rStyle w:val="InitialStyle"/>
          <w:rFonts w:ascii="Palatino Linotype" w:hAnsi="Palatino Linotype"/>
          <w:sz w:val="28"/>
          <w:szCs w:val="28"/>
        </w:rPr>
      </w:pPr>
      <w:bookmarkStart w:name="_Toc1559409868" w:id="2140721835"/>
      <w:bookmarkStart w:name="_Toc1073368988" w:id="174540398"/>
      <w:bookmarkStart w:name="_Toc2048264742" w:id="1310819798"/>
      <w:bookmarkStart w:name="_Toc690691232" w:id="2052492165"/>
      <w:bookmarkStart w:name="_Toc349759028" w:id="1659286126"/>
      <w:bookmarkStart w:name="_Toc890195009" w:id="1074963179"/>
      <w:bookmarkStart w:name="_Toc1813476572" w:id="144672731"/>
      <w:bookmarkStart w:name="_Toc125773830" w:id="1806677682"/>
      <w:bookmarkStart w:name="_Toc2127326161" w:id="2093499262"/>
      <w:bookmarkStart w:name="_Toc324459576" w:id="765900211"/>
      <w:bookmarkStart w:name="_Toc755090529" w:id="350524653"/>
      <w:bookmarkStart w:name="_Toc1676527324" w:id="766317459"/>
      <w:r w:rsidRPr="474386DC" w:rsidR="78F601F8">
        <w:rPr>
          <w:rStyle w:val="InitialStyle"/>
          <w:rFonts w:ascii="Palatino Linotype" w:hAnsi="Palatino Linotype"/>
          <w:sz w:val="28"/>
          <w:szCs w:val="28"/>
        </w:rPr>
        <w:t>Future W</w:t>
      </w:r>
      <w:r w:rsidRPr="474386DC" w:rsidR="58EB6EE7">
        <w:rPr>
          <w:rStyle w:val="InitialStyle"/>
          <w:rFonts w:ascii="Palatino Linotype" w:hAnsi="Palatino Linotype"/>
          <w:sz w:val="28"/>
          <w:szCs w:val="28"/>
        </w:rPr>
        <w:t>o</w:t>
      </w:r>
      <w:r w:rsidRPr="474386DC" w:rsidR="78F601F8">
        <w:rPr>
          <w:rStyle w:val="InitialStyle"/>
          <w:rFonts w:ascii="Palatino Linotype" w:hAnsi="Palatino Linotype"/>
          <w:sz w:val="28"/>
          <w:szCs w:val="28"/>
        </w:rPr>
        <w:t>rk</w:t>
      </w:r>
      <w:bookmarkEnd w:id="2140721835"/>
      <w:bookmarkEnd w:id="174540398"/>
      <w:bookmarkEnd w:id="1310819798"/>
      <w:bookmarkEnd w:id="2052492165"/>
      <w:bookmarkEnd w:id="1659286126"/>
      <w:bookmarkEnd w:id="1074963179"/>
      <w:bookmarkEnd w:id="144672731"/>
      <w:bookmarkEnd w:id="1806677682"/>
      <w:bookmarkEnd w:id="2093499262"/>
      <w:bookmarkEnd w:id="765900211"/>
      <w:bookmarkEnd w:id="350524653"/>
      <w:bookmarkEnd w:id="766317459"/>
    </w:p>
    <w:p w:rsidR="43A02561" w:rsidP="43A02561" w:rsidRDefault="43A02561" w14:paraId="299D04A2" w14:textId="075B3F6D">
      <w:pPr>
        <w:rPr>
          <w:rFonts w:ascii="Palatino Linotype" w:hAnsi="Palatino Linotype"/>
          <w:sz w:val="24"/>
          <w:szCs w:val="24"/>
        </w:rPr>
      </w:pPr>
    </w:p>
    <w:p w:rsidR="43A02561" w:rsidP="474386DC" w:rsidRDefault="43A02561" w14:paraId="400CBEB0" w14:textId="366420C3">
      <w:pPr>
        <w:pStyle w:val="Normal"/>
        <w:bidi w:val="0"/>
        <w:spacing w:before="0" w:beforeAutospacing="off" w:after="0" w:afterAutospacing="off" w:line="259" w:lineRule="auto"/>
        <w:ind w:left="0" w:right="0" w:firstLine="720"/>
        <w:jc w:val="left"/>
        <w:rPr>
          <w:rFonts w:ascii="Palatino Linotype" w:hAnsi="Palatino Linotype"/>
          <w:sz w:val="24"/>
          <w:szCs w:val="24"/>
        </w:rPr>
      </w:pPr>
      <w:r w:rsidRPr="474386DC" w:rsidR="442FAFC1">
        <w:rPr>
          <w:rFonts w:ascii="Palatino Linotype" w:hAnsi="Palatino Linotype"/>
          <w:sz w:val="24"/>
          <w:szCs w:val="24"/>
        </w:rPr>
        <w:t xml:space="preserve">The RoboSub Sound Localization team has recommendations for any who </w:t>
      </w:r>
      <w:r w:rsidRPr="474386DC" w:rsidR="6AB898AE">
        <w:rPr>
          <w:rFonts w:ascii="Palatino Linotype" w:hAnsi="Palatino Linotype"/>
          <w:sz w:val="24"/>
          <w:szCs w:val="24"/>
        </w:rPr>
        <w:t>would like to</w:t>
      </w:r>
      <w:r w:rsidRPr="474386DC" w:rsidR="442FAFC1">
        <w:rPr>
          <w:rFonts w:ascii="Palatino Linotype" w:hAnsi="Palatino Linotype"/>
          <w:sz w:val="24"/>
          <w:szCs w:val="24"/>
        </w:rPr>
        <w:t xml:space="preserve"> continue </w:t>
      </w:r>
      <w:r w:rsidRPr="474386DC" w:rsidR="3279544E">
        <w:rPr>
          <w:rFonts w:ascii="Palatino Linotype" w:hAnsi="Palatino Linotype"/>
          <w:sz w:val="24"/>
          <w:szCs w:val="24"/>
        </w:rPr>
        <w:t xml:space="preserve">the </w:t>
      </w:r>
      <w:r w:rsidRPr="474386DC" w:rsidR="442FAFC1">
        <w:rPr>
          <w:rFonts w:ascii="Palatino Linotype" w:hAnsi="Palatino Linotype"/>
          <w:sz w:val="24"/>
          <w:szCs w:val="24"/>
        </w:rPr>
        <w:t xml:space="preserve">work </w:t>
      </w:r>
      <w:r w:rsidRPr="474386DC" w:rsidR="31758613">
        <w:rPr>
          <w:rFonts w:ascii="Palatino Linotype" w:hAnsi="Palatino Linotype"/>
          <w:sz w:val="24"/>
          <w:szCs w:val="24"/>
        </w:rPr>
        <w:t xml:space="preserve">done </w:t>
      </w:r>
      <w:r w:rsidRPr="474386DC" w:rsidR="442FAFC1">
        <w:rPr>
          <w:rFonts w:ascii="Palatino Linotype" w:hAnsi="Palatino Linotype"/>
          <w:sz w:val="24"/>
          <w:szCs w:val="24"/>
        </w:rPr>
        <w:t>on this project.</w:t>
      </w:r>
      <w:r w:rsidRPr="474386DC" w:rsidR="08E06D31">
        <w:rPr>
          <w:rFonts w:ascii="Palatino Linotype" w:hAnsi="Palatino Linotype"/>
          <w:sz w:val="24"/>
          <w:szCs w:val="24"/>
        </w:rPr>
        <w:t xml:space="preserve"> </w:t>
      </w:r>
      <w:r w:rsidRPr="474386DC" w:rsidR="5E3F8336">
        <w:rPr>
          <w:rFonts w:ascii="Palatino Linotype" w:hAnsi="Palatino Linotype"/>
          <w:sz w:val="24"/>
          <w:szCs w:val="24"/>
        </w:rPr>
        <w:t>The current system can record audio from a hydrophone array and USB audio interface.</w:t>
      </w:r>
      <w:r w:rsidRPr="474386DC" w:rsidR="6544FD16">
        <w:rPr>
          <w:rFonts w:ascii="Palatino Linotype" w:hAnsi="Palatino Linotype"/>
          <w:sz w:val="24"/>
          <w:szCs w:val="24"/>
        </w:rPr>
        <w:t xml:space="preserve"> It can filter th</w:t>
      </w:r>
      <w:r w:rsidRPr="474386DC" w:rsidR="19DFCDBE">
        <w:rPr>
          <w:rFonts w:ascii="Palatino Linotype" w:hAnsi="Palatino Linotype"/>
          <w:sz w:val="24"/>
          <w:szCs w:val="24"/>
        </w:rPr>
        <w:t xml:space="preserve">e raw audio for specific frequency </w:t>
      </w:r>
      <w:r w:rsidRPr="474386DC" w:rsidR="19DFCDBE">
        <w:rPr>
          <w:rFonts w:ascii="Palatino Linotype" w:hAnsi="Palatino Linotype"/>
          <w:sz w:val="24"/>
          <w:szCs w:val="24"/>
        </w:rPr>
        <w:t>data and</w:t>
      </w:r>
      <w:r w:rsidRPr="474386DC" w:rsidR="19DFCDBE">
        <w:rPr>
          <w:rFonts w:ascii="Palatino Linotype" w:hAnsi="Palatino Linotype"/>
          <w:sz w:val="24"/>
          <w:szCs w:val="24"/>
        </w:rPr>
        <w:t xml:space="preserve"> derive TDOA values from the processed audio. The sy</w:t>
      </w:r>
      <w:r w:rsidRPr="474386DC" w:rsidR="1821056F">
        <w:rPr>
          <w:rFonts w:ascii="Palatino Linotype" w:hAnsi="Palatino Linotype"/>
          <w:sz w:val="24"/>
          <w:szCs w:val="24"/>
        </w:rPr>
        <w:t xml:space="preserve">stem functionality breaks down when it </w:t>
      </w:r>
      <w:r w:rsidRPr="474386DC" w:rsidR="1821056F">
        <w:rPr>
          <w:rFonts w:ascii="Palatino Linotype" w:hAnsi="Palatino Linotype"/>
          <w:sz w:val="24"/>
          <w:szCs w:val="24"/>
        </w:rPr>
        <w:t>attempts</w:t>
      </w:r>
      <w:r w:rsidRPr="474386DC" w:rsidR="1821056F">
        <w:rPr>
          <w:rFonts w:ascii="Palatino Linotype" w:hAnsi="Palatino Linotype"/>
          <w:sz w:val="24"/>
          <w:szCs w:val="24"/>
        </w:rPr>
        <w:t xml:space="preserve"> to use TDOA values </w:t>
      </w:r>
      <w:r w:rsidRPr="474386DC" w:rsidR="1F4098E3">
        <w:rPr>
          <w:rFonts w:ascii="Palatino Linotype" w:hAnsi="Palatino Linotype"/>
          <w:sz w:val="24"/>
          <w:szCs w:val="24"/>
        </w:rPr>
        <w:t>to</w:t>
      </w:r>
      <w:r w:rsidRPr="474386DC" w:rsidR="1821056F">
        <w:rPr>
          <w:rFonts w:ascii="Palatino Linotype" w:hAnsi="Palatino Linotype"/>
          <w:sz w:val="24"/>
          <w:szCs w:val="24"/>
        </w:rPr>
        <w:t xml:space="preserve"> solve for the sound source location using </w:t>
      </w:r>
      <w:r w:rsidRPr="474386DC" w:rsidR="1821056F">
        <w:rPr>
          <w:rFonts w:ascii="Palatino Linotype" w:hAnsi="Palatino Linotype"/>
          <w:sz w:val="24"/>
          <w:szCs w:val="24"/>
        </w:rPr>
        <w:t>multilateration</w:t>
      </w:r>
      <w:r w:rsidRPr="474386DC" w:rsidR="1821056F">
        <w:rPr>
          <w:rFonts w:ascii="Palatino Linotype" w:hAnsi="Palatino Linotype"/>
          <w:sz w:val="24"/>
          <w:szCs w:val="24"/>
        </w:rPr>
        <w:t xml:space="preserve">. Given that the </w:t>
      </w:r>
      <w:r w:rsidRPr="474386DC" w:rsidR="1821056F">
        <w:rPr>
          <w:rFonts w:ascii="Palatino Linotype" w:hAnsi="Palatino Linotype"/>
          <w:sz w:val="24"/>
          <w:szCs w:val="24"/>
        </w:rPr>
        <w:t>multilateration</w:t>
      </w:r>
      <w:r w:rsidRPr="474386DC" w:rsidR="1821056F">
        <w:rPr>
          <w:rFonts w:ascii="Palatino Linotype" w:hAnsi="Palatino Linotype"/>
          <w:sz w:val="24"/>
          <w:szCs w:val="24"/>
        </w:rPr>
        <w:t xml:space="preserve"> algorithm can </w:t>
      </w:r>
      <w:r w:rsidRPr="474386DC" w:rsidR="1821056F">
        <w:rPr>
          <w:rFonts w:ascii="Palatino Linotype" w:hAnsi="Palatino Linotype"/>
          <w:sz w:val="24"/>
          <w:szCs w:val="24"/>
        </w:rPr>
        <w:t xml:space="preserve">solve </w:t>
      </w:r>
      <w:r w:rsidRPr="474386DC" w:rsidR="272ECDDC">
        <w:rPr>
          <w:rFonts w:ascii="Palatino Linotype" w:hAnsi="Palatino Linotype"/>
          <w:sz w:val="24"/>
          <w:szCs w:val="24"/>
        </w:rPr>
        <w:t>sound source location</w:t>
      </w:r>
      <w:r w:rsidRPr="474386DC" w:rsidR="326DF528">
        <w:rPr>
          <w:rFonts w:ascii="Palatino Linotype" w:hAnsi="Palatino Linotype"/>
          <w:sz w:val="24"/>
          <w:szCs w:val="24"/>
        </w:rPr>
        <w:t>s</w:t>
      </w:r>
      <w:r w:rsidRPr="474386DC" w:rsidR="272ECDDC">
        <w:rPr>
          <w:rFonts w:ascii="Palatino Linotype" w:hAnsi="Palatino Linotype"/>
          <w:sz w:val="24"/>
          <w:szCs w:val="24"/>
        </w:rPr>
        <w:t xml:space="preserve"> using simulated TDOA values, the team suspects that the error lies in the system’s ability to derive TDOA values a</w:t>
      </w:r>
      <w:r w:rsidRPr="474386DC" w:rsidR="56CE4A85">
        <w:rPr>
          <w:rFonts w:ascii="Palatino Linotype" w:hAnsi="Palatino Linotype"/>
          <w:sz w:val="24"/>
          <w:szCs w:val="24"/>
        </w:rPr>
        <w:t>ccurately.</w:t>
      </w:r>
      <w:r w:rsidRPr="474386DC" w:rsidR="695CC8C1">
        <w:rPr>
          <w:rFonts w:ascii="Palatino Linotype" w:hAnsi="Palatino Linotype"/>
          <w:sz w:val="24"/>
          <w:szCs w:val="24"/>
        </w:rPr>
        <w:t xml:space="preserve"> The</w:t>
      </w:r>
      <w:r w:rsidRPr="474386DC" w:rsidR="5253021C">
        <w:rPr>
          <w:rFonts w:ascii="Palatino Linotype" w:hAnsi="Palatino Linotype"/>
          <w:sz w:val="24"/>
          <w:szCs w:val="24"/>
        </w:rPr>
        <w:t xml:space="preserve"> project</w:t>
      </w:r>
      <w:r w:rsidRPr="474386DC" w:rsidR="695CC8C1">
        <w:rPr>
          <w:rFonts w:ascii="Palatino Linotype" w:hAnsi="Palatino Linotype"/>
          <w:sz w:val="24"/>
          <w:szCs w:val="24"/>
        </w:rPr>
        <w:t xml:space="preserve"> te</w:t>
      </w:r>
      <w:r w:rsidRPr="474386DC" w:rsidR="71DFA17B">
        <w:rPr>
          <w:rFonts w:ascii="Palatino Linotype" w:hAnsi="Palatino Linotype"/>
          <w:sz w:val="24"/>
          <w:szCs w:val="24"/>
        </w:rPr>
        <w:t>am</w:t>
      </w:r>
      <w:r w:rsidRPr="474386DC" w:rsidR="695CC8C1">
        <w:rPr>
          <w:rFonts w:ascii="Palatino Linotype" w:hAnsi="Palatino Linotype"/>
          <w:sz w:val="24"/>
          <w:szCs w:val="24"/>
        </w:rPr>
        <w:t xml:space="preserve"> </w:t>
      </w:r>
      <w:r w:rsidRPr="474386DC" w:rsidR="317FBB44">
        <w:rPr>
          <w:rFonts w:ascii="Palatino Linotype" w:hAnsi="Palatino Linotype"/>
          <w:sz w:val="24"/>
          <w:szCs w:val="24"/>
        </w:rPr>
        <w:t xml:space="preserve">suspects </w:t>
      </w:r>
      <w:r w:rsidRPr="474386DC" w:rsidR="695CC8C1">
        <w:rPr>
          <w:rFonts w:ascii="Palatino Linotype" w:hAnsi="Palatino Linotype"/>
          <w:sz w:val="24"/>
          <w:szCs w:val="24"/>
        </w:rPr>
        <w:t>the following potential sources of th</w:t>
      </w:r>
      <w:r w:rsidRPr="474386DC" w:rsidR="3A58CBCB">
        <w:rPr>
          <w:rFonts w:ascii="Palatino Linotype" w:hAnsi="Palatino Linotype"/>
          <w:sz w:val="24"/>
          <w:szCs w:val="24"/>
        </w:rPr>
        <w:t xml:space="preserve">e TDOA </w:t>
      </w:r>
      <w:r w:rsidRPr="474386DC" w:rsidR="3A58CBCB">
        <w:rPr>
          <w:rFonts w:ascii="Palatino Linotype" w:hAnsi="Palatino Linotype"/>
          <w:sz w:val="24"/>
          <w:szCs w:val="24"/>
        </w:rPr>
        <w:t>inconsistencies</w:t>
      </w:r>
      <w:r w:rsidRPr="474386DC" w:rsidR="695CC8C1">
        <w:rPr>
          <w:rFonts w:ascii="Palatino Linotype" w:hAnsi="Palatino Linotype"/>
          <w:sz w:val="24"/>
          <w:szCs w:val="24"/>
        </w:rPr>
        <w:t>:</w:t>
      </w:r>
    </w:p>
    <w:p w:rsidR="43A02561" w:rsidP="474386DC" w:rsidRDefault="43A02561" w14:paraId="553F40C7" w14:textId="705B339D">
      <w:pPr>
        <w:pStyle w:val="Normal"/>
        <w:ind w:firstLine="720"/>
        <w:rPr>
          <w:rFonts w:ascii="Palatino Linotype" w:hAnsi="Palatino Linotype"/>
          <w:sz w:val="24"/>
          <w:szCs w:val="24"/>
        </w:rPr>
      </w:pPr>
    </w:p>
    <w:p w:rsidR="43A02561" w:rsidP="474386DC" w:rsidRDefault="43A02561" w14:paraId="47E2789D" w14:textId="20662B9F">
      <w:pPr>
        <w:pStyle w:val="ListParagraph"/>
        <w:numPr>
          <w:ilvl w:val="0"/>
          <w:numId w:val="14"/>
        </w:numPr>
        <w:rPr>
          <w:rFonts w:ascii="Palatino Linotype" w:hAnsi="Palatino Linotype"/>
          <w:sz w:val="24"/>
          <w:szCs w:val="24"/>
        </w:rPr>
      </w:pPr>
      <w:r w:rsidRPr="474386DC" w:rsidR="56CE4A85">
        <w:rPr>
          <w:rFonts w:ascii="Palatino Linotype" w:hAnsi="Palatino Linotype"/>
          <w:sz w:val="24"/>
          <w:szCs w:val="24"/>
        </w:rPr>
        <w:t xml:space="preserve">The sensitivity of the hydrophones is not </w:t>
      </w:r>
      <w:r w:rsidRPr="474386DC" w:rsidR="5E86E667">
        <w:rPr>
          <w:rFonts w:ascii="Palatino Linotype" w:hAnsi="Palatino Linotype"/>
          <w:sz w:val="24"/>
          <w:szCs w:val="24"/>
        </w:rPr>
        <w:t>consistent</w:t>
      </w:r>
      <w:r w:rsidRPr="474386DC" w:rsidR="56CE4A85">
        <w:rPr>
          <w:rFonts w:ascii="Palatino Linotype" w:hAnsi="Palatino Linotype"/>
          <w:sz w:val="24"/>
          <w:szCs w:val="24"/>
        </w:rPr>
        <w:t xml:space="preserve"> across each unit</w:t>
      </w:r>
      <w:r w:rsidRPr="474386DC" w:rsidR="4000C7E7">
        <w:rPr>
          <w:rFonts w:ascii="Palatino Linotype" w:hAnsi="Palatino Linotype"/>
          <w:sz w:val="24"/>
          <w:szCs w:val="24"/>
        </w:rPr>
        <w:t>.</w:t>
      </w:r>
      <w:r w:rsidRPr="474386DC" w:rsidR="2CA13F9B">
        <w:rPr>
          <w:rFonts w:ascii="Palatino Linotype" w:hAnsi="Palatino Linotype"/>
          <w:sz w:val="24"/>
          <w:szCs w:val="24"/>
        </w:rPr>
        <w:t xml:space="preserve"> A more precise and rigorously standardized hardware product might be necessary for consistent system performance.</w:t>
      </w:r>
    </w:p>
    <w:p w:rsidR="43A02561" w:rsidP="474386DC" w:rsidRDefault="43A02561" w14:paraId="747E7155" w14:textId="74BB714B">
      <w:pPr>
        <w:pStyle w:val="ListParagraph"/>
        <w:numPr>
          <w:ilvl w:val="0"/>
          <w:numId w:val="14"/>
        </w:numPr>
        <w:rPr>
          <w:rFonts w:ascii="Palatino Linotype" w:hAnsi="Palatino Linotype" w:eastAsia="Times New Roman" w:cs="Times New Roman"/>
          <w:sz w:val="24"/>
          <w:szCs w:val="24"/>
        </w:rPr>
      </w:pPr>
      <w:r w:rsidRPr="474386DC" w:rsidR="60DE4CD9">
        <w:rPr>
          <w:rFonts w:ascii="Palatino Linotype" w:hAnsi="Palatino Linotype" w:eastAsia="Times New Roman" w:cs="Times New Roman"/>
          <w:sz w:val="24"/>
          <w:szCs w:val="24"/>
        </w:rPr>
        <w:t xml:space="preserve">The speed of sound in water is high enough that a </w:t>
      </w:r>
      <w:r w:rsidRPr="474386DC" w:rsidR="60DE4CD9">
        <w:rPr>
          <w:rFonts w:ascii="Palatino Linotype" w:hAnsi="Palatino Linotype" w:eastAsia="Times New Roman" w:cs="Times New Roman"/>
          <w:sz w:val="24"/>
          <w:szCs w:val="24"/>
        </w:rPr>
        <w:t>sa</w:t>
      </w:r>
      <w:r w:rsidRPr="474386DC" w:rsidR="60DE4CD9">
        <w:rPr>
          <w:rFonts w:ascii="Palatino Linotype" w:hAnsi="Palatino Linotype" w:eastAsia="Times New Roman" w:cs="Times New Roman"/>
          <w:sz w:val="24"/>
          <w:szCs w:val="24"/>
        </w:rPr>
        <w:t xml:space="preserve">mpling rate of 192 kHz is </w:t>
      </w:r>
      <w:r w:rsidRPr="474386DC" w:rsidR="60DE4CD9">
        <w:rPr>
          <w:rFonts w:ascii="Palatino Linotype" w:hAnsi="Palatino Linotype" w:eastAsia="Times New Roman" w:cs="Times New Roman"/>
          <w:sz w:val="24"/>
          <w:szCs w:val="24"/>
        </w:rPr>
        <w:t>insuf</w:t>
      </w:r>
      <w:r w:rsidRPr="474386DC" w:rsidR="60DE4CD9">
        <w:rPr>
          <w:rFonts w:ascii="Palatino Linotype" w:hAnsi="Palatino Linotype" w:eastAsia="Times New Roman" w:cs="Times New Roman"/>
          <w:sz w:val="24"/>
          <w:szCs w:val="24"/>
        </w:rPr>
        <w:t xml:space="preserve">ficient for </w:t>
      </w:r>
      <w:r w:rsidRPr="474386DC" w:rsidR="60DE4CD9">
        <w:rPr>
          <w:rFonts w:ascii="Palatino Linotype" w:hAnsi="Palatino Linotype" w:eastAsia="Times New Roman" w:cs="Times New Roman"/>
          <w:sz w:val="24"/>
          <w:szCs w:val="24"/>
        </w:rPr>
        <w:t>providing</w:t>
      </w:r>
      <w:r w:rsidRPr="474386DC" w:rsidR="60DE4CD9">
        <w:rPr>
          <w:rFonts w:ascii="Palatino Linotype" w:hAnsi="Palatino Linotype" w:eastAsia="Times New Roman" w:cs="Times New Roman"/>
          <w:sz w:val="24"/>
          <w:szCs w:val="24"/>
        </w:rPr>
        <w:t xml:space="preserve"> the necessary resolution for accurately deriving TDOA values from ultrasonic beacons</w:t>
      </w:r>
      <w:r w:rsidRPr="474386DC" w:rsidR="6F938C7F">
        <w:rPr>
          <w:rFonts w:ascii="Palatino Linotype" w:hAnsi="Palatino Linotype" w:eastAsia="Times New Roman" w:cs="Times New Roman"/>
          <w:sz w:val="24"/>
          <w:szCs w:val="24"/>
        </w:rPr>
        <w:t xml:space="preserve">. Though prohibitively expensive, an audio recording solution which can </w:t>
      </w:r>
      <w:r w:rsidRPr="474386DC" w:rsidR="6F938C7F">
        <w:rPr>
          <w:rFonts w:ascii="Palatino Linotype" w:hAnsi="Palatino Linotype" w:eastAsia="Times New Roman" w:cs="Times New Roman"/>
          <w:sz w:val="24"/>
          <w:szCs w:val="24"/>
        </w:rPr>
        <w:t>sample a</w:t>
      </w:r>
      <w:r w:rsidRPr="474386DC" w:rsidR="6F938C7F">
        <w:rPr>
          <w:rFonts w:ascii="Palatino Linotype" w:hAnsi="Palatino Linotype" w:eastAsia="Times New Roman" w:cs="Times New Roman"/>
          <w:sz w:val="24"/>
          <w:szCs w:val="24"/>
        </w:rPr>
        <w:t xml:space="preserve">t 384 kHz </w:t>
      </w:r>
      <w:r w:rsidRPr="474386DC" w:rsidR="0E3CF23C">
        <w:rPr>
          <w:rFonts w:ascii="Palatino Linotype" w:hAnsi="Palatino Linotype" w:eastAsia="Times New Roman" w:cs="Times New Roman"/>
          <w:sz w:val="24"/>
          <w:szCs w:val="24"/>
        </w:rPr>
        <w:t xml:space="preserve">might be </w:t>
      </w:r>
      <w:r w:rsidRPr="474386DC" w:rsidR="0E3CF23C">
        <w:rPr>
          <w:rFonts w:ascii="Palatino Linotype" w:hAnsi="Palatino Linotype" w:eastAsia="Times New Roman" w:cs="Times New Roman"/>
          <w:sz w:val="24"/>
          <w:szCs w:val="24"/>
        </w:rPr>
        <w:t>wor</w:t>
      </w:r>
      <w:r w:rsidRPr="474386DC" w:rsidR="0E3CF23C">
        <w:rPr>
          <w:rFonts w:ascii="Palatino Linotype" w:hAnsi="Palatino Linotype" w:eastAsia="Times New Roman" w:cs="Times New Roman"/>
          <w:sz w:val="24"/>
          <w:szCs w:val="24"/>
        </w:rPr>
        <w:t>th exploring.</w:t>
      </w:r>
    </w:p>
    <w:p w:rsidR="43A02561" w:rsidP="474386DC" w:rsidRDefault="43A02561" w14:paraId="6AE1E3D2" w14:textId="294EF180">
      <w:pPr>
        <w:pStyle w:val="ListParagraph"/>
        <w:numPr>
          <w:ilvl w:val="0"/>
          <w:numId w:val="14"/>
        </w:numPr>
        <w:rPr>
          <w:rFonts w:ascii="Palatino Linotype" w:hAnsi="Palatino Linotype" w:eastAsia="Palatino Linotype" w:cs="Palatino Linotype"/>
          <w:sz w:val="24"/>
          <w:szCs w:val="24"/>
        </w:rPr>
      </w:pPr>
      <w:r w:rsidRPr="474386DC" w:rsidR="6B1C73FC">
        <w:rPr>
          <w:rFonts w:ascii="Palatino Linotype" w:hAnsi="Palatino Linotype" w:eastAsia="Palatino Linotype" w:cs="Palatino Linotype"/>
          <w:sz w:val="24"/>
          <w:szCs w:val="24"/>
        </w:rPr>
        <w:t xml:space="preserve">The system’s TDOA algorithm cannot </w:t>
      </w:r>
      <w:r w:rsidRPr="474386DC" w:rsidR="73FB8AEE">
        <w:rPr>
          <w:rFonts w:ascii="Palatino Linotype" w:hAnsi="Palatino Linotype" w:eastAsia="Palatino Linotype" w:cs="Palatino Linotype"/>
          <w:sz w:val="24"/>
          <w:szCs w:val="24"/>
        </w:rPr>
        <w:t xml:space="preserve">consistently </w:t>
      </w:r>
      <w:r w:rsidRPr="474386DC" w:rsidR="6B1C73FC">
        <w:rPr>
          <w:rFonts w:ascii="Palatino Linotype" w:hAnsi="Palatino Linotype" w:eastAsia="Palatino Linotype" w:cs="Palatino Linotype"/>
          <w:sz w:val="24"/>
          <w:szCs w:val="24"/>
        </w:rPr>
        <w:t>trigger on the correct peaks of the signal waveform.</w:t>
      </w:r>
      <w:r w:rsidRPr="474386DC" w:rsidR="542BDCD8">
        <w:rPr>
          <w:rFonts w:ascii="Palatino Linotype" w:hAnsi="Palatino Linotype" w:eastAsia="Palatino Linotype" w:cs="Palatino Linotype"/>
          <w:sz w:val="24"/>
          <w:szCs w:val="24"/>
        </w:rPr>
        <w:t xml:space="preserve"> Application of more advanced audio processing techniques may improve TDOA accuracy and allow the </w:t>
      </w:r>
      <w:r w:rsidRPr="474386DC" w:rsidR="542BDCD8">
        <w:rPr>
          <w:rFonts w:ascii="Palatino Linotype" w:hAnsi="Palatino Linotype" w:eastAsia="Palatino Linotype" w:cs="Palatino Linotype"/>
          <w:sz w:val="24"/>
          <w:szCs w:val="24"/>
        </w:rPr>
        <w:t>multilateration</w:t>
      </w:r>
      <w:r w:rsidRPr="474386DC" w:rsidR="542BDCD8">
        <w:rPr>
          <w:rFonts w:ascii="Palatino Linotype" w:hAnsi="Palatino Linotype" w:eastAsia="Palatino Linotype" w:cs="Palatino Linotype"/>
          <w:sz w:val="24"/>
          <w:szCs w:val="24"/>
        </w:rPr>
        <w:t xml:space="preserve"> algorithm to </w:t>
      </w:r>
      <w:r w:rsidRPr="474386DC" w:rsidR="4E45E6C3">
        <w:rPr>
          <w:rFonts w:ascii="Palatino Linotype" w:hAnsi="Palatino Linotype" w:eastAsia="Palatino Linotype" w:cs="Palatino Linotype"/>
          <w:sz w:val="24"/>
          <w:szCs w:val="24"/>
        </w:rPr>
        <w:t>consistently solve sound source locations.</w:t>
      </w:r>
    </w:p>
    <w:p w:rsidR="43A02561" w:rsidP="474386DC" w:rsidRDefault="43A02561" w14:paraId="0671B3C7" w14:textId="27CE391C">
      <w:pPr>
        <w:pStyle w:val="Normal"/>
        <w:ind w:left="0"/>
        <w:rPr>
          <w:rFonts w:ascii="Palatino Linotype" w:hAnsi="Palatino Linotype" w:eastAsia="Palatino Linotype" w:cs="Palatino Linotype"/>
          <w:sz w:val="24"/>
          <w:szCs w:val="24"/>
        </w:rPr>
      </w:pPr>
      <w:r w:rsidRPr="474386DC" w:rsidR="6B1C73FC">
        <w:rPr>
          <w:rFonts w:ascii="Palatino Linotype" w:hAnsi="Palatino Linotype" w:eastAsia="Palatino Linotype" w:cs="Palatino Linotype"/>
          <w:sz w:val="24"/>
          <w:szCs w:val="24"/>
        </w:rPr>
        <w:t xml:space="preserve">The team recommends that any future work on this project be directed to the </w:t>
      </w:r>
      <w:r w:rsidRPr="474386DC" w:rsidR="6B1C73FC">
        <w:rPr>
          <w:rFonts w:ascii="Palatino Linotype" w:hAnsi="Palatino Linotype" w:eastAsia="Palatino Linotype" w:cs="Palatino Linotype"/>
          <w:sz w:val="24"/>
          <w:szCs w:val="24"/>
        </w:rPr>
        <w:t>above-listed</w:t>
      </w:r>
      <w:r w:rsidRPr="474386DC" w:rsidR="6B1C73FC">
        <w:rPr>
          <w:rFonts w:ascii="Palatino Linotype" w:hAnsi="Palatino Linotype" w:eastAsia="Palatino Linotype" w:cs="Palatino Linotype"/>
          <w:sz w:val="24"/>
          <w:szCs w:val="24"/>
        </w:rPr>
        <w:t xml:space="preserve"> potential sources of error. This </w:t>
      </w:r>
      <w:r w:rsidRPr="474386DC" w:rsidR="45B37BB8">
        <w:rPr>
          <w:rFonts w:ascii="Palatino Linotype" w:hAnsi="Palatino Linotype" w:eastAsia="Palatino Linotype" w:cs="Palatino Linotype"/>
          <w:sz w:val="24"/>
          <w:szCs w:val="24"/>
        </w:rPr>
        <w:t xml:space="preserve">is an exciting project to work on and </w:t>
      </w:r>
      <w:r w:rsidRPr="474386DC" w:rsidR="6816E4BE">
        <w:rPr>
          <w:rFonts w:ascii="Palatino Linotype" w:hAnsi="Palatino Linotype" w:eastAsia="Palatino Linotype" w:cs="Palatino Linotype"/>
          <w:sz w:val="24"/>
          <w:szCs w:val="24"/>
        </w:rPr>
        <w:t>a fantastic opportunity for engineering students to practice, apply, and expand on the skills learned in the Electrical Engineering curriculum. Continuing this project and bringing the system to a fully operational state would surely be re</w:t>
      </w:r>
      <w:r w:rsidRPr="474386DC" w:rsidR="3BA48ED3">
        <w:rPr>
          <w:rFonts w:ascii="Palatino Linotype" w:hAnsi="Palatino Linotype" w:eastAsia="Palatino Linotype" w:cs="Palatino Linotype"/>
          <w:sz w:val="24"/>
          <w:szCs w:val="24"/>
        </w:rPr>
        <w:t>warding.</w:t>
      </w:r>
    </w:p>
    <w:p w:rsidR="43A02561" w:rsidP="474386DC" w:rsidRDefault="43A02561" w14:paraId="37C1893E" w14:textId="29968480">
      <w:pPr>
        <w:pStyle w:val="Normal"/>
        <w:ind w:left="0"/>
        <w:rPr>
          <w:rFonts w:ascii="Palatino Linotype" w:hAnsi="Palatino Linotype" w:eastAsia="Palatino Linotype" w:cs="Palatino Linotype"/>
          <w:sz w:val="24"/>
          <w:szCs w:val="24"/>
        </w:rPr>
      </w:pPr>
    </w:p>
    <w:p w:rsidR="43A02561" w:rsidP="43A02561" w:rsidRDefault="43A02561" w14:paraId="0C70F9A2" w14:textId="5A6B0C6E">
      <w:r w:rsidRPr="43A02561">
        <w:br w:type="page"/>
      </w:r>
    </w:p>
    <w:p w:rsidR="43A02561" w:rsidP="43A02561" w:rsidRDefault="43A02561" w14:paraId="06AC33E4" w14:textId="4FEF0B75">
      <w:pPr>
        <w:pStyle w:val="Heading1"/>
        <w:numPr>
          <w:ilvl w:val="0"/>
          <w:numId w:val="0"/>
        </w:numPr>
        <w:rPr>
          <w:rStyle w:val="InitialStyle"/>
          <w:rFonts w:ascii="Palatino Linotype" w:hAnsi="Palatino Linotype"/>
          <w:sz w:val="32"/>
        </w:rPr>
      </w:pPr>
    </w:p>
    <w:p w:rsidRPr="00610E3B" w:rsidR="000553EC" w:rsidP="474386DC" w:rsidRDefault="19A19592" w14:paraId="489EF3A9" w14:textId="3C8EB892">
      <w:pPr>
        <w:pStyle w:val="Heading1"/>
        <w:rPr>
          <w:rStyle w:val="InitialStyle"/>
          <w:rFonts w:ascii="Palatino Linotype" w:hAnsi="Palatino Linotype"/>
          <w:sz w:val="32"/>
          <w:szCs w:val="32"/>
        </w:rPr>
      </w:pPr>
      <w:bookmarkStart w:name="_Toc202932319" w:id="924381577"/>
      <w:bookmarkStart w:name="_Toc559762218" w:id="557112084"/>
      <w:bookmarkStart w:name="_Toc1497325018" w:id="2025182431"/>
      <w:bookmarkStart w:name="_Toc545318120" w:id="1416874781"/>
      <w:bookmarkStart w:name="_Toc2110288663" w:id="933943889"/>
      <w:bookmarkStart w:name="_Toc1533174365" w:id="1440639645"/>
      <w:bookmarkStart w:name="_Toc32276427" w:id="1960483835"/>
      <w:bookmarkStart w:name="_Toc601935263" w:id="343292857"/>
      <w:bookmarkStart w:name="_Toc768981088" w:id="1444871438"/>
      <w:bookmarkStart w:name="_Toc1026407944" w:id="511417886"/>
      <w:bookmarkStart w:name="_Toc730831324" w:id="1939122097"/>
      <w:bookmarkStart w:name="_Toc1222227981" w:id="1094480457"/>
      <w:r w:rsidRPr="474386DC" w:rsidR="19A19592">
        <w:rPr>
          <w:rStyle w:val="InitialStyle"/>
          <w:rFonts w:ascii="Palatino Linotype" w:hAnsi="Palatino Linotype"/>
          <w:sz w:val="32"/>
          <w:szCs w:val="32"/>
        </w:rPr>
        <w:t>Bill of Materials</w:t>
      </w:r>
      <w:bookmarkEnd w:id="924381577"/>
      <w:bookmarkEnd w:id="557112084"/>
      <w:bookmarkEnd w:id="2025182431"/>
      <w:bookmarkEnd w:id="1416874781"/>
      <w:bookmarkEnd w:id="933943889"/>
      <w:bookmarkEnd w:id="1440639645"/>
      <w:bookmarkEnd w:id="1960483835"/>
      <w:bookmarkEnd w:id="343292857"/>
      <w:bookmarkEnd w:id="1444871438"/>
      <w:bookmarkEnd w:id="511417886"/>
      <w:bookmarkEnd w:id="1939122097"/>
      <w:bookmarkEnd w:id="1094480457"/>
    </w:p>
    <w:p w:rsidRPr="00610E3B" w:rsidR="0016634B" w:rsidP="43A02561" w:rsidRDefault="0016634B" w14:paraId="76C00DE1" w14:textId="33DBD98E"/>
    <w:tbl>
      <w:tblPr>
        <w:tblStyle w:val="TableGrid"/>
        <w:tblW w:w="0" w:type="auto"/>
        <w:tblLayout w:type="fixed"/>
        <w:tblLook w:val="06A0" w:firstRow="1" w:lastRow="0" w:firstColumn="1" w:lastColumn="0" w:noHBand="1" w:noVBand="1"/>
      </w:tblPr>
      <w:tblGrid>
        <w:gridCol w:w="3105"/>
        <w:gridCol w:w="3105"/>
        <w:gridCol w:w="3105"/>
      </w:tblGrid>
      <w:tr w:rsidR="474386DC" w:rsidTr="474386DC" w14:paraId="4EDFA880">
        <w:trPr>
          <w:trHeight w:val="300"/>
        </w:trPr>
        <w:tc>
          <w:tcPr>
            <w:tcW w:w="3105" w:type="dxa"/>
            <w:tcMar>
              <w:left w:w="105" w:type="dxa"/>
              <w:right w:w="105" w:type="dxa"/>
            </w:tcMar>
            <w:vAlign w:val="top"/>
          </w:tcPr>
          <w:p w:rsidR="474386DC" w:rsidP="474386DC" w:rsidRDefault="474386DC" w14:paraId="0C9A33BC" w14:textId="5EE420EB">
            <w:pPr>
              <w:rPr>
                <w:rFonts w:ascii="Palatino Linotype" w:hAnsi="Palatino Linotype" w:eastAsia="Palatino Linotype" w:cs="Palatino Linotype"/>
                <w:b w:val="0"/>
                <w:bCs w:val="0"/>
                <w:i w:val="0"/>
                <w:iCs w:val="0"/>
                <w:caps w:val="0"/>
                <w:smallCaps w:val="0"/>
                <w:color w:val="000000" w:themeColor="text1" w:themeTint="FF" w:themeShade="FF"/>
                <w:sz w:val="28"/>
                <w:szCs w:val="28"/>
              </w:rPr>
            </w:pPr>
            <w:r w:rsidRPr="474386DC" w:rsidR="474386DC">
              <w:rPr>
                <w:rStyle w:val="InitialStyle"/>
                <w:rFonts w:ascii="Palatino Linotype" w:hAnsi="Palatino Linotype" w:eastAsia="Palatino Linotype" w:cs="Palatino Linotype"/>
                <w:b w:val="1"/>
                <w:bCs w:val="1"/>
                <w:i w:val="0"/>
                <w:iCs w:val="0"/>
                <w:caps w:val="0"/>
                <w:smallCaps w:val="0"/>
                <w:color w:val="000000" w:themeColor="text1" w:themeTint="FF" w:themeShade="FF"/>
                <w:sz w:val="28"/>
                <w:szCs w:val="28"/>
                <w:lang w:val="en-US"/>
              </w:rPr>
              <w:t>Component Name</w:t>
            </w:r>
          </w:p>
        </w:tc>
        <w:tc>
          <w:tcPr>
            <w:tcW w:w="3105" w:type="dxa"/>
            <w:tcMar>
              <w:left w:w="105" w:type="dxa"/>
              <w:right w:w="105" w:type="dxa"/>
            </w:tcMar>
            <w:vAlign w:val="top"/>
          </w:tcPr>
          <w:p w:rsidR="474386DC" w:rsidP="474386DC" w:rsidRDefault="474386DC" w14:paraId="06753382" w14:textId="3ABC8346">
            <w:pPr>
              <w:rPr>
                <w:rFonts w:ascii="Palatino Linotype" w:hAnsi="Palatino Linotype" w:eastAsia="Palatino Linotype" w:cs="Palatino Linotype"/>
                <w:b w:val="0"/>
                <w:bCs w:val="0"/>
                <w:i w:val="0"/>
                <w:iCs w:val="0"/>
                <w:caps w:val="0"/>
                <w:smallCaps w:val="0"/>
                <w:color w:val="000000" w:themeColor="text1" w:themeTint="FF" w:themeShade="FF"/>
                <w:sz w:val="28"/>
                <w:szCs w:val="28"/>
              </w:rPr>
            </w:pPr>
            <w:r w:rsidRPr="474386DC" w:rsidR="474386DC">
              <w:rPr>
                <w:rStyle w:val="InitialStyle"/>
                <w:rFonts w:ascii="Palatino Linotype" w:hAnsi="Palatino Linotype" w:eastAsia="Palatino Linotype" w:cs="Palatino Linotype"/>
                <w:b w:val="1"/>
                <w:bCs w:val="1"/>
                <w:i w:val="0"/>
                <w:iCs w:val="0"/>
                <w:caps w:val="0"/>
                <w:smallCaps w:val="0"/>
                <w:color w:val="000000" w:themeColor="text1" w:themeTint="FF" w:themeShade="FF"/>
                <w:sz w:val="28"/>
                <w:szCs w:val="28"/>
                <w:lang w:val="en-US"/>
              </w:rPr>
              <w:t>Link to order</w:t>
            </w:r>
          </w:p>
        </w:tc>
        <w:tc>
          <w:tcPr>
            <w:tcW w:w="3105" w:type="dxa"/>
            <w:tcMar>
              <w:left w:w="105" w:type="dxa"/>
              <w:right w:w="105" w:type="dxa"/>
            </w:tcMar>
            <w:vAlign w:val="top"/>
          </w:tcPr>
          <w:p w:rsidR="474386DC" w:rsidP="474386DC" w:rsidRDefault="474386DC" w14:paraId="67DF8304" w14:textId="42347C59">
            <w:pPr>
              <w:rPr>
                <w:rFonts w:ascii="Palatino Linotype" w:hAnsi="Palatino Linotype" w:eastAsia="Palatino Linotype" w:cs="Palatino Linotype"/>
                <w:b w:val="0"/>
                <w:bCs w:val="0"/>
                <w:i w:val="0"/>
                <w:iCs w:val="0"/>
                <w:caps w:val="0"/>
                <w:smallCaps w:val="0"/>
                <w:color w:val="000000" w:themeColor="text1" w:themeTint="FF" w:themeShade="FF"/>
                <w:sz w:val="28"/>
                <w:szCs w:val="28"/>
              </w:rPr>
            </w:pPr>
            <w:r w:rsidRPr="474386DC" w:rsidR="474386DC">
              <w:rPr>
                <w:rStyle w:val="InitialStyle"/>
                <w:rFonts w:ascii="Palatino Linotype" w:hAnsi="Palatino Linotype" w:eastAsia="Palatino Linotype" w:cs="Palatino Linotype"/>
                <w:b w:val="1"/>
                <w:bCs w:val="1"/>
                <w:i w:val="0"/>
                <w:iCs w:val="0"/>
                <w:caps w:val="0"/>
                <w:smallCaps w:val="0"/>
                <w:color w:val="000000" w:themeColor="text1" w:themeTint="FF" w:themeShade="FF"/>
                <w:sz w:val="28"/>
                <w:szCs w:val="28"/>
                <w:lang w:val="en-US"/>
              </w:rPr>
              <w:t>Cost</w:t>
            </w:r>
          </w:p>
        </w:tc>
      </w:tr>
      <w:tr w:rsidR="474386DC" w:rsidTr="474386DC" w14:paraId="6E13FE8A">
        <w:trPr>
          <w:trHeight w:val="300"/>
        </w:trPr>
        <w:tc>
          <w:tcPr>
            <w:tcW w:w="3105" w:type="dxa"/>
            <w:tcMar>
              <w:left w:w="105" w:type="dxa"/>
              <w:right w:w="105" w:type="dxa"/>
            </w:tcMar>
            <w:vAlign w:val="top"/>
          </w:tcPr>
          <w:p w:rsidR="474386DC" w:rsidP="474386DC" w:rsidRDefault="474386DC" w14:paraId="5840C6FE" w14:textId="02811BDF">
            <w:pPr>
              <w:rPr>
                <w:rFonts w:ascii="Palatino Linotype" w:hAnsi="Palatino Linotype" w:eastAsia="Palatino Linotype" w:cs="Palatino Linotype"/>
                <w:b w:val="0"/>
                <w:bCs w:val="0"/>
                <w:i w:val="0"/>
                <w:iCs w:val="0"/>
                <w:caps w:val="0"/>
                <w:smallCaps w:val="0"/>
                <w:color w:val="000000" w:themeColor="text1" w:themeTint="FF" w:themeShade="FF"/>
                <w:sz w:val="28"/>
                <w:szCs w:val="28"/>
              </w:rPr>
            </w:pPr>
            <w:r w:rsidRPr="474386DC" w:rsidR="474386DC">
              <w:rPr>
                <w:rStyle w:val="InitialStyle"/>
                <w:rFonts w:ascii="Palatino Linotype" w:hAnsi="Palatino Linotype" w:eastAsia="Palatino Linotype" w:cs="Palatino Linotype"/>
                <w:b w:val="0"/>
                <w:bCs w:val="0"/>
                <w:i w:val="0"/>
                <w:iCs w:val="0"/>
                <w:caps w:val="0"/>
                <w:smallCaps w:val="0"/>
                <w:color w:val="000000" w:themeColor="text1" w:themeTint="FF" w:themeShade="FF"/>
                <w:sz w:val="28"/>
                <w:szCs w:val="28"/>
                <w:lang w:val="en-US"/>
              </w:rPr>
              <w:t>Audio Interface</w:t>
            </w:r>
          </w:p>
        </w:tc>
        <w:tc>
          <w:tcPr>
            <w:tcW w:w="3105" w:type="dxa"/>
            <w:tcMar>
              <w:left w:w="105" w:type="dxa"/>
              <w:right w:w="105" w:type="dxa"/>
            </w:tcMar>
            <w:vAlign w:val="top"/>
          </w:tcPr>
          <w:p w:rsidR="474386DC" w:rsidP="474386DC" w:rsidRDefault="474386DC" w14:paraId="5CFE21AD" w14:textId="4DF0BC8A">
            <w:pPr>
              <w:rPr>
                <w:rFonts w:ascii="Palatino Linotype" w:hAnsi="Palatino Linotype" w:eastAsia="Palatino Linotype" w:cs="Palatino Linotype"/>
                <w:b w:val="0"/>
                <w:bCs w:val="0"/>
                <w:i w:val="0"/>
                <w:iCs w:val="0"/>
                <w:caps w:val="0"/>
                <w:smallCaps w:val="0"/>
                <w:color w:val="000000" w:themeColor="text1" w:themeTint="FF" w:themeShade="FF"/>
                <w:sz w:val="28"/>
                <w:szCs w:val="28"/>
              </w:rPr>
            </w:pPr>
            <w:r w:rsidRPr="474386DC" w:rsidR="474386DC">
              <w:rPr>
                <w:rStyle w:val="Hyperlink"/>
                <w:rFonts w:ascii="Palatino Linotype" w:hAnsi="Palatino Linotype" w:eastAsia="Palatino Linotype" w:cs="Palatino Linotype"/>
                <w:b w:val="0"/>
                <w:bCs w:val="0"/>
                <w:i w:val="0"/>
                <w:iCs w:val="0"/>
                <w:caps w:val="0"/>
                <w:smallCaps w:val="0"/>
                <w:strike w:val="0"/>
                <w:dstrike w:val="0"/>
                <w:sz w:val="28"/>
                <w:szCs w:val="28"/>
                <w:lang w:val="en-US"/>
              </w:rPr>
              <w:t>Berhinger USB Audio Interface</w:t>
            </w:r>
          </w:p>
        </w:tc>
        <w:tc>
          <w:tcPr>
            <w:tcW w:w="3105" w:type="dxa"/>
            <w:tcMar>
              <w:left w:w="105" w:type="dxa"/>
              <w:right w:w="105" w:type="dxa"/>
            </w:tcMar>
            <w:vAlign w:val="top"/>
          </w:tcPr>
          <w:p w:rsidR="474386DC" w:rsidP="474386DC" w:rsidRDefault="474386DC" w14:paraId="207FCACE" w14:textId="283C4F99">
            <w:pPr>
              <w:spacing w:before="0" w:beforeAutospacing="off" w:after="0" w:afterAutospacing="off" w:line="259" w:lineRule="auto"/>
              <w:ind w:left="0" w:right="0"/>
              <w:jc w:val="left"/>
              <w:rPr>
                <w:rFonts w:ascii="Palatino Linotype" w:hAnsi="Palatino Linotype" w:eastAsia="Palatino Linotype" w:cs="Palatino Linotype"/>
                <w:b w:val="0"/>
                <w:bCs w:val="0"/>
                <w:i w:val="0"/>
                <w:iCs w:val="0"/>
                <w:caps w:val="0"/>
                <w:smallCaps w:val="0"/>
                <w:color w:val="000000" w:themeColor="text1" w:themeTint="FF" w:themeShade="FF"/>
                <w:sz w:val="28"/>
                <w:szCs w:val="28"/>
                <w:lang w:val="en-US"/>
              </w:rPr>
            </w:pPr>
            <w:r w:rsidRPr="474386DC" w:rsidR="474386DC">
              <w:rPr>
                <w:rStyle w:val="InitialStyle"/>
                <w:rFonts w:ascii="Palatino Linotype" w:hAnsi="Palatino Linotype" w:eastAsia="Palatino Linotype" w:cs="Palatino Linotype"/>
                <w:b w:val="1"/>
                <w:bCs w:val="1"/>
                <w:i w:val="0"/>
                <w:iCs w:val="0"/>
                <w:caps w:val="0"/>
                <w:smallCaps w:val="0"/>
                <w:color w:val="000000" w:themeColor="text1" w:themeTint="FF" w:themeShade="FF"/>
                <w:sz w:val="28"/>
                <w:szCs w:val="28"/>
                <w:lang w:val="en-US"/>
              </w:rPr>
              <w:t>$250</w:t>
            </w:r>
          </w:p>
        </w:tc>
      </w:tr>
      <w:tr w:rsidR="474386DC" w:rsidTr="474386DC" w14:paraId="76C272AC">
        <w:trPr>
          <w:trHeight w:val="300"/>
        </w:trPr>
        <w:tc>
          <w:tcPr>
            <w:tcW w:w="3105" w:type="dxa"/>
            <w:tcMar>
              <w:left w:w="105" w:type="dxa"/>
              <w:right w:w="105" w:type="dxa"/>
            </w:tcMar>
            <w:vAlign w:val="top"/>
          </w:tcPr>
          <w:p w:rsidR="474386DC" w:rsidP="474386DC" w:rsidRDefault="474386DC" w14:paraId="72BF161D" w14:textId="48701927">
            <w:pPr>
              <w:rPr>
                <w:rFonts w:ascii="Palatino Linotype" w:hAnsi="Palatino Linotype" w:eastAsia="Palatino Linotype" w:cs="Palatino Linotype"/>
                <w:b w:val="0"/>
                <w:bCs w:val="0"/>
                <w:i w:val="0"/>
                <w:iCs w:val="0"/>
                <w:caps w:val="0"/>
                <w:smallCaps w:val="0"/>
                <w:color w:val="000000" w:themeColor="text1" w:themeTint="FF" w:themeShade="FF"/>
                <w:sz w:val="28"/>
                <w:szCs w:val="28"/>
              </w:rPr>
            </w:pPr>
            <w:r w:rsidRPr="474386DC" w:rsidR="474386DC">
              <w:rPr>
                <w:rStyle w:val="InitialStyle"/>
                <w:rFonts w:ascii="Palatino Linotype" w:hAnsi="Palatino Linotype" w:eastAsia="Palatino Linotype" w:cs="Palatino Linotype"/>
                <w:b w:val="0"/>
                <w:bCs w:val="0"/>
                <w:i w:val="0"/>
                <w:iCs w:val="0"/>
                <w:caps w:val="0"/>
                <w:smallCaps w:val="0"/>
                <w:color w:val="000000" w:themeColor="text1" w:themeTint="FF" w:themeShade="FF"/>
                <w:sz w:val="28"/>
                <w:szCs w:val="28"/>
                <w:lang w:val="en-US"/>
              </w:rPr>
              <w:t>Hydrophones</w:t>
            </w:r>
          </w:p>
        </w:tc>
        <w:tc>
          <w:tcPr>
            <w:tcW w:w="3105" w:type="dxa"/>
            <w:tcMar>
              <w:left w:w="105" w:type="dxa"/>
              <w:right w:w="105" w:type="dxa"/>
            </w:tcMar>
            <w:vAlign w:val="top"/>
          </w:tcPr>
          <w:p w:rsidR="474386DC" w:rsidP="474386DC" w:rsidRDefault="474386DC" w14:paraId="05706B42" w14:textId="0E6E93C5">
            <w:pPr>
              <w:rPr>
                <w:rFonts w:ascii="Palatino Linotype" w:hAnsi="Palatino Linotype" w:eastAsia="Palatino Linotype" w:cs="Palatino Linotype"/>
                <w:b w:val="0"/>
                <w:bCs w:val="0"/>
                <w:i w:val="0"/>
                <w:iCs w:val="0"/>
                <w:caps w:val="0"/>
                <w:smallCaps w:val="0"/>
                <w:color w:val="000000" w:themeColor="text1" w:themeTint="FF" w:themeShade="FF"/>
                <w:sz w:val="28"/>
                <w:szCs w:val="28"/>
              </w:rPr>
            </w:pPr>
            <w:r w:rsidRPr="474386DC" w:rsidR="474386DC">
              <w:rPr>
                <w:rStyle w:val="Hyperlink"/>
                <w:rFonts w:ascii="Palatino Linotype" w:hAnsi="Palatino Linotype" w:eastAsia="Palatino Linotype" w:cs="Palatino Linotype"/>
                <w:b w:val="1"/>
                <w:bCs w:val="1"/>
                <w:i w:val="0"/>
                <w:iCs w:val="0"/>
                <w:caps w:val="0"/>
                <w:smallCaps w:val="0"/>
                <w:strike w:val="0"/>
                <w:dstrike w:val="0"/>
                <w:sz w:val="28"/>
                <w:szCs w:val="28"/>
                <w:lang w:val="en-US"/>
              </w:rPr>
              <w:t>Aquarian Audio Hydrophones</w:t>
            </w:r>
          </w:p>
        </w:tc>
        <w:tc>
          <w:tcPr>
            <w:tcW w:w="3105" w:type="dxa"/>
            <w:tcMar>
              <w:left w:w="105" w:type="dxa"/>
              <w:right w:w="105" w:type="dxa"/>
            </w:tcMar>
            <w:vAlign w:val="top"/>
          </w:tcPr>
          <w:p w:rsidR="474386DC" w:rsidP="474386DC" w:rsidRDefault="474386DC" w14:paraId="3D9638C0" w14:textId="28B8B13F">
            <w:pPr>
              <w:spacing w:before="0" w:beforeAutospacing="off" w:after="0" w:afterAutospacing="off" w:line="259" w:lineRule="auto"/>
              <w:ind w:left="0" w:right="0"/>
              <w:jc w:val="left"/>
              <w:rPr>
                <w:rFonts w:ascii="Palatino Linotype" w:hAnsi="Palatino Linotype" w:eastAsia="Palatino Linotype" w:cs="Palatino Linotype"/>
                <w:b w:val="0"/>
                <w:bCs w:val="0"/>
                <w:i w:val="0"/>
                <w:iCs w:val="0"/>
                <w:caps w:val="0"/>
                <w:smallCaps w:val="0"/>
                <w:color w:val="000000" w:themeColor="text1" w:themeTint="FF" w:themeShade="FF"/>
                <w:sz w:val="28"/>
                <w:szCs w:val="28"/>
                <w:lang w:val="en-US"/>
              </w:rPr>
            </w:pPr>
            <w:r w:rsidRPr="474386DC" w:rsidR="474386DC">
              <w:rPr>
                <w:rStyle w:val="InitialStyle"/>
                <w:rFonts w:ascii="Palatino Linotype" w:hAnsi="Palatino Linotype" w:eastAsia="Palatino Linotype" w:cs="Palatino Linotype"/>
                <w:b w:val="1"/>
                <w:bCs w:val="1"/>
                <w:i w:val="0"/>
                <w:iCs w:val="0"/>
                <w:caps w:val="0"/>
                <w:smallCaps w:val="0"/>
                <w:color w:val="000000" w:themeColor="text1" w:themeTint="FF" w:themeShade="FF"/>
                <w:sz w:val="28"/>
                <w:szCs w:val="28"/>
                <w:lang w:val="en-US"/>
              </w:rPr>
              <w:t>$318.52</w:t>
            </w:r>
          </w:p>
        </w:tc>
      </w:tr>
      <w:tr w:rsidR="474386DC" w:rsidTr="474386DC" w14:paraId="54DC3598">
        <w:trPr>
          <w:trHeight w:val="300"/>
        </w:trPr>
        <w:tc>
          <w:tcPr>
            <w:tcW w:w="3105" w:type="dxa"/>
            <w:tcMar>
              <w:left w:w="105" w:type="dxa"/>
              <w:right w:w="105" w:type="dxa"/>
            </w:tcMar>
            <w:vAlign w:val="top"/>
          </w:tcPr>
          <w:p w:rsidR="474386DC" w:rsidP="474386DC" w:rsidRDefault="474386DC" w14:paraId="21CB2DD0" w14:textId="36314001">
            <w:pPr>
              <w:rPr>
                <w:rFonts w:ascii="Palatino Linotype" w:hAnsi="Palatino Linotype" w:eastAsia="Palatino Linotype" w:cs="Palatino Linotype"/>
                <w:b w:val="0"/>
                <w:bCs w:val="0"/>
                <w:i w:val="0"/>
                <w:iCs w:val="0"/>
                <w:caps w:val="0"/>
                <w:smallCaps w:val="0"/>
                <w:color w:val="000000" w:themeColor="text1" w:themeTint="FF" w:themeShade="FF"/>
                <w:sz w:val="28"/>
                <w:szCs w:val="28"/>
              </w:rPr>
            </w:pPr>
            <w:r w:rsidRPr="474386DC" w:rsidR="474386DC">
              <w:rPr>
                <w:rStyle w:val="InitialStyle"/>
                <w:rFonts w:ascii="Palatino Linotype" w:hAnsi="Palatino Linotype" w:eastAsia="Palatino Linotype" w:cs="Palatino Linotype"/>
                <w:b w:val="0"/>
                <w:bCs w:val="0"/>
                <w:i w:val="0"/>
                <w:iCs w:val="0"/>
                <w:caps w:val="0"/>
                <w:smallCaps w:val="0"/>
                <w:color w:val="000000" w:themeColor="text1" w:themeTint="FF" w:themeShade="FF"/>
                <w:sz w:val="28"/>
                <w:szCs w:val="28"/>
                <w:lang w:val="en-US"/>
              </w:rPr>
              <w:t>Array Aluminum</w:t>
            </w:r>
          </w:p>
        </w:tc>
        <w:tc>
          <w:tcPr>
            <w:tcW w:w="3105" w:type="dxa"/>
            <w:tcMar>
              <w:left w:w="105" w:type="dxa"/>
              <w:right w:w="105" w:type="dxa"/>
            </w:tcMar>
            <w:vAlign w:val="top"/>
          </w:tcPr>
          <w:p w:rsidR="474386DC" w:rsidP="474386DC" w:rsidRDefault="474386DC" w14:paraId="4D7608D8" w14:textId="74EA707E">
            <w:pPr>
              <w:spacing w:line="259" w:lineRule="auto"/>
              <w:rPr>
                <w:rFonts w:ascii="Palatino Linotype" w:hAnsi="Palatino Linotype" w:eastAsia="Palatino Linotype" w:cs="Palatino Linotype"/>
                <w:b w:val="0"/>
                <w:bCs w:val="0"/>
                <w:i w:val="0"/>
                <w:iCs w:val="0"/>
                <w:caps w:val="0"/>
                <w:smallCaps w:val="0"/>
                <w:color w:val="000000" w:themeColor="text1" w:themeTint="FF" w:themeShade="FF"/>
                <w:sz w:val="28"/>
                <w:szCs w:val="28"/>
              </w:rPr>
            </w:pPr>
            <w:r w:rsidRPr="474386DC" w:rsidR="474386DC">
              <w:rPr>
                <w:rStyle w:val="Hyperlink"/>
                <w:rFonts w:ascii="Palatino Linotype" w:hAnsi="Palatino Linotype" w:eastAsia="Palatino Linotype" w:cs="Palatino Linotype"/>
                <w:b w:val="1"/>
                <w:bCs w:val="1"/>
                <w:i w:val="0"/>
                <w:iCs w:val="0"/>
                <w:caps w:val="0"/>
                <w:smallCaps w:val="0"/>
                <w:strike w:val="0"/>
                <w:dstrike w:val="0"/>
                <w:sz w:val="28"/>
                <w:szCs w:val="28"/>
                <w:lang w:val="en-US"/>
              </w:rPr>
              <w:t>T Slot 2020 Aluminum</w:t>
            </w:r>
          </w:p>
        </w:tc>
        <w:tc>
          <w:tcPr>
            <w:tcW w:w="3105" w:type="dxa"/>
            <w:tcMar>
              <w:left w:w="105" w:type="dxa"/>
              <w:right w:w="105" w:type="dxa"/>
            </w:tcMar>
            <w:vAlign w:val="top"/>
          </w:tcPr>
          <w:p w:rsidR="474386DC" w:rsidP="474386DC" w:rsidRDefault="474386DC" w14:paraId="286C3FC8" w14:textId="1CC78C7D">
            <w:pPr>
              <w:spacing w:before="0" w:beforeAutospacing="off" w:after="0" w:afterAutospacing="off" w:line="259" w:lineRule="auto"/>
              <w:ind w:left="0" w:right="0"/>
              <w:jc w:val="left"/>
              <w:rPr>
                <w:rFonts w:ascii="Palatino Linotype" w:hAnsi="Palatino Linotype" w:eastAsia="Palatino Linotype" w:cs="Palatino Linotype"/>
                <w:b w:val="0"/>
                <w:bCs w:val="0"/>
                <w:i w:val="0"/>
                <w:iCs w:val="0"/>
                <w:caps w:val="0"/>
                <w:smallCaps w:val="0"/>
                <w:color w:val="000000" w:themeColor="text1" w:themeTint="FF" w:themeShade="FF"/>
                <w:sz w:val="28"/>
                <w:szCs w:val="28"/>
                <w:lang w:val="en-US"/>
              </w:rPr>
            </w:pPr>
            <w:r w:rsidRPr="474386DC" w:rsidR="474386DC">
              <w:rPr>
                <w:rStyle w:val="InitialStyle"/>
                <w:rFonts w:ascii="Palatino Linotype" w:hAnsi="Palatino Linotype" w:eastAsia="Palatino Linotype" w:cs="Palatino Linotype"/>
                <w:b w:val="1"/>
                <w:bCs w:val="1"/>
                <w:i w:val="0"/>
                <w:iCs w:val="0"/>
                <w:caps w:val="0"/>
                <w:smallCaps w:val="0"/>
                <w:color w:val="000000" w:themeColor="text1" w:themeTint="FF" w:themeShade="FF"/>
                <w:sz w:val="28"/>
                <w:szCs w:val="28"/>
                <w:lang w:val="en-US"/>
              </w:rPr>
              <w:t>$219.52</w:t>
            </w:r>
          </w:p>
        </w:tc>
      </w:tr>
      <w:tr w:rsidR="474386DC" w:rsidTr="474386DC" w14:paraId="27DF9A0C">
        <w:trPr>
          <w:trHeight w:val="300"/>
        </w:trPr>
        <w:tc>
          <w:tcPr>
            <w:tcW w:w="3105" w:type="dxa"/>
            <w:tcMar>
              <w:left w:w="105" w:type="dxa"/>
              <w:right w:w="105" w:type="dxa"/>
            </w:tcMar>
            <w:vAlign w:val="top"/>
          </w:tcPr>
          <w:p w:rsidR="474386DC" w:rsidP="474386DC" w:rsidRDefault="474386DC" w14:paraId="4770B548" w14:textId="5BD01CD5">
            <w:pPr>
              <w:rPr>
                <w:rFonts w:ascii="Palatino Linotype" w:hAnsi="Palatino Linotype" w:eastAsia="Palatino Linotype" w:cs="Palatino Linotype"/>
                <w:b w:val="0"/>
                <w:bCs w:val="0"/>
                <w:i w:val="0"/>
                <w:iCs w:val="0"/>
                <w:caps w:val="0"/>
                <w:smallCaps w:val="0"/>
                <w:color w:val="000000" w:themeColor="text1" w:themeTint="FF" w:themeShade="FF"/>
                <w:sz w:val="28"/>
                <w:szCs w:val="28"/>
              </w:rPr>
            </w:pPr>
            <w:r w:rsidRPr="474386DC" w:rsidR="474386DC">
              <w:rPr>
                <w:rStyle w:val="InitialStyle"/>
                <w:rFonts w:ascii="Palatino Linotype" w:hAnsi="Palatino Linotype" w:eastAsia="Palatino Linotype" w:cs="Palatino Linotype"/>
                <w:b w:val="0"/>
                <w:bCs w:val="0"/>
                <w:i w:val="0"/>
                <w:iCs w:val="0"/>
                <w:caps w:val="0"/>
                <w:smallCaps w:val="0"/>
                <w:color w:val="000000" w:themeColor="text1" w:themeTint="FF" w:themeShade="FF"/>
                <w:sz w:val="28"/>
                <w:szCs w:val="28"/>
                <w:lang w:val="en-US"/>
              </w:rPr>
              <w:t>Array Connectors</w:t>
            </w:r>
          </w:p>
        </w:tc>
        <w:tc>
          <w:tcPr>
            <w:tcW w:w="3105" w:type="dxa"/>
            <w:tcMar>
              <w:left w:w="105" w:type="dxa"/>
              <w:right w:w="105" w:type="dxa"/>
            </w:tcMar>
            <w:vAlign w:val="top"/>
          </w:tcPr>
          <w:p w:rsidR="474386DC" w:rsidP="474386DC" w:rsidRDefault="474386DC" w14:paraId="17EC9452" w14:textId="0DF09E02">
            <w:pPr>
              <w:rPr>
                <w:rFonts w:ascii="Palatino Linotype" w:hAnsi="Palatino Linotype" w:eastAsia="Palatino Linotype" w:cs="Palatino Linotype"/>
                <w:b w:val="0"/>
                <w:bCs w:val="0"/>
                <w:i w:val="0"/>
                <w:iCs w:val="0"/>
                <w:caps w:val="0"/>
                <w:smallCaps w:val="0"/>
                <w:color w:val="000000" w:themeColor="text1" w:themeTint="FF" w:themeShade="FF"/>
                <w:sz w:val="28"/>
                <w:szCs w:val="28"/>
              </w:rPr>
            </w:pPr>
            <w:r w:rsidRPr="474386DC" w:rsidR="474386DC">
              <w:rPr>
                <w:rStyle w:val="Hyperlink"/>
                <w:rFonts w:ascii="Palatino Linotype" w:hAnsi="Palatino Linotype" w:eastAsia="Palatino Linotype" w:cs="Palatino Linotype"/>
                <w:b w:val="1"/>
                <w:bCs w:val="1"/>
                <w:i w:val="0"/>
                <w:iCs w:val="0"/>
                <w:caps w:val="0"/>
                <w:smallCaps w:val="0"/>
                <w:strike w:val="0"/>
                <w:dstrike w:val="0"/>
                <w:sz w:val="28"/>
                <w:szCs w:val="28"/>
                <w:lang w:val="en-US"/>
              </w:rPr>
              <w:t>Aluminum Fastener T-Solt Nuts and Bolts</w:t>
            </w:r>
          </w:p>
        </w:tc>
        <w:tc>
          <w:tcPr>
            <w:tcW w:w="3105" w:type="dxa"/>
            <w:tcMar>
              <w:left w:w="105" w:type="dxa"/>
              <w:right w:w="105" w:type="dxa"/>
            </w:tcMar>
            <w:vAlign w:val="top"/>
          </w:tcPr>
          <w:p w:rsidR="474386DC" w:rsidP="474386DC" w:rsidRDefault="474386DC" w14:paraId="50E0161D" w14:textId="12EEC065">
            <w:pPr>
              <w:rPr>
                <w:rFonts w:ascii="Palatino Linotype" w:hAnsi="Palatino Linotype" w:eastAsia="Palatino Linotype" w:cs="Palatino Linotype"/>
                <w:b w:val="0"/>
                <w:bCs w:val="0"/>
                <w:i w:val="0"/>
                <w:iCs w:val="0"/>
                <w:caps w:val="0"/>
                <w:smallCaps w:val="0"/>
                <w:color w:val="000000" w:themeColor="text1" w:themeTint="FF" w:themeShade="FF"/>
                <w:sz w:val="28"/>
                <w:szCs w:val="28"/>
              </w:rPr>
            </w:pPr>
            <w:r w:rsidRPr="474386DC" w:rsidR="474386DC">
              <w:rPr>
                <w:rStyle w:val="InitialStyle"/>
                <w:rFonts w:ascii="Palatino Linotype" w:hAnsi="Palatino Linotype" w:eastAsia="Palatino Linotype" w:cs="Palatino Linotype"/>
                <w:b w:val="1"/>
                <w:bCs w:val="1"/>
                <w:i w:val="0"/>
                <w:iCs w:val="0"/>
                <w:caps w:val="0"/>
                <w:smallCaps w:val="0"/>
                <w:color w:val="000000" w:themeColor="text1" w:themeTint="FF" w:themeShade="FF"/>
                <w:sz w:val="28"/>
                <w:szCs w:val="28"/>
                <w:lang w:val="en-US"/>
              </w:rPr>
              <w:t>$20</w:t>
            </w:r>
          </w:p>
        </w:tc>
      </w:tr>
      <w:tr w:rsidR="474386DC" w:rsidTr="474386DC" w14:paraId="5C72BA5F">
        <w:trPr>
          <w:trHeight w:val="300"/>
        </w:trPr>
        <w:tc>
          <w:tcPr>
            <w:tcW w:w="3105" w:type="dxa"/>
            <w:tcMar>
              <w:left w:w="105" w:type="dxa"/>
              <w:right w:w="105" w:type="dxa"/>
            </w:tcMar>
            <w:vAlign w:val="top"/>
          </w:tcPr>
          <w:p w:rsidR="474386DC" w:rsidP="474386DC" w:rsidRDefault="474386DC" w14:paraId="7557B2DB" w14:textId="2DA2C0FC">
            <w:pPr>
              <w:rPr>
                <w:rFonts w:ascii="Palatino Linotype" w:hAnsi="Palatino Linotype" w:eastAsia="Palatino Linotype" w:cs="Palatino Linotype"/>
                <w:b w:val="0"/>
                <w:bCs w:val="0"/>
                <w:i w:val="0"/>
                <w:iCs w:val="0"/>
                <w:caps w:val="0"/>
                <w:smallCaps w:val="0"/>
                <w:color w:val="000000" w:themeColor="text1" w:themeTint="FF" w:themeShade="FF"/>
                <w:sz w:val="28"/>
                <w:szCs w:val="28"/>
              </w:rPr>
            </w:pPr>
            <w:r w:rsidRPr="474386DC" w:rsidR="474386DC">
              <w:rPr>
                <w:rStyle w:val="InitialStyle"/>
                <w:rFonts w:ascii="Palatino Linotype" w:hAnsi="Palatino Linotype" w:eastAsia="Palatino Linotype" w:cs="Palatino Linotype"/>
                <w:b w:val="0"/>
                <w:bCs w:val="0"/>
                <w:i w:val="0"/>
                <w:iCs w:val="0"/>
                <w:caps w:val="0"/>
                <w:smallCaps w:val="0"/>
                <w:color w:val="000000" w:themeColor="text1" w:themeTint="FF" w:themeShade="FF"/>
                <w:sz w:val="28"/>
                <w:szCs w:val="28"/>
                <w:lang w:val="en-US"/>
              </w:rPr>
              <w:t>Amplifiers</w:t>
            </w:r>
          </w:p>
        </w:tc>
        <w:tc>
          <w:tcPr>
            <w:tcW w:w="3105" w:type="dxa"/>
            <w:tcMar>
              <w:left w:w="105" w:type="dxa"/>
              <w:right w:w="105" w:type="dxa"/>
            </w:tcMar>
            <w:vAlign w:val="top"/>
          </w:tcPr>
          <w:p w:rsidR="474386DC" w:rsidP="474386DC" w:rsidRDefault="474386DC" w14:paraId="70D9255F" w14:textId="42B60460">
            <w:pPr>
              <w:rPr>
                <w:rFonts w:ascii="Palatino Linotype" w:hAnsi="Palatino Linotype" w:eastAsia="Palatino Linotype" w:cs="Palatino Linotype"/>
                <w:b w:val="0"/>
                <w:bCs w:val="0"/>
                <w:i w:val="0"/>
                <w:iCs w:val="0"/>
                <w:caps w:val="0"/>
                <w:smallCaps w:val="0"/>
                <w:color w:val="000000" w:themeColor="text1" w:themeTint="FF" w:themeShade="FF"/>
                <w:sz w:val="28"/>
                <w:szCs w:val="28"/>
              </w:rPr>
            </w:pPr>
            <w:r w:rsidRPr="474386DC" w:rsidR="474386DC">
              <w:rPr>
                <w:rStyle w:val="Hyperlink"/>
                <w:rFonts w:ascii="Palatino Linotype" w:hAnsi="Palatino Linotype" w:eastAsia="Palatino Linotype" w:cs="Palatino Linotype"/>
                <w:b w:val="1"/>
                <w:bCs w:val="1"/>
                <w:i w:val="0"/>
                <w:iCs w:val="0"/>
                <w:caps w:val="0"/>
                <w:smallCaps w:val="0"/>
                <w:strike w:val="0"/>
                <w:dstrike w:val="0"/>
                <w:sz w:val="28"/>
                <w:szCs w:val="28"/>
                <w:lang w:val="en-US"/>
              </w:rPr>
              <w:t>Hydrophone Buffer Amp</w:t>
            </w:r>
          </w:p>
        </w:tc>
        <w:tc>
          <w:tcPr>
            <w:tcW w:w="3105" w:type="dxa"/>
            <w:tcMar>
              <w:left w:w="105" w:type="dxa"/>
              <w:right w:w="105" w:type="dxa"/>
            </w:tcMar>
            <w:vAlign w:val="top"/>
          </w:tcPr>
          <w:p w:rsidR="474386DC" w:rsidP="474386DC" w:rsidRDefault="474386DC" w14:paraId="3B37653A" w14:textId="61E54E3A">
            <w:pPr>
              <w:rPr>
                <w:rFonts w:ascii="Palatino Linotype" w:hAnsi="Palatino Linotype" w:eastAsia="Palatino Linotype" w:cs="Palatino Linotype"/>
                <w:b w:val="0"/>
                <w:bCs w:val="0"/>
                <w:i w:val="0"/>
                <w:iCs w:val="0"/>
                <w:caps w:val="0"/>
                <w:smallCaps w:val="0"/>
                <w:color w:val="000000" w:themeColor="text1" w:themeTint="FF" w:themeShade="FF"/>
                <w:sz w:val="28"/>
                <w:szCs w:val="28"/>
              </w:rPr>
            </w:pPr>
            <w:r w:rsidRPr="474386DC" w:rsidR="474386DC">
              <w:rPr>
                <w:rStyle w:val="InitialStyle"/>
                <w:rFonts w:ascii="Palatino Linotype" w:hAnsi="Palatino Linotype" w:eastAsia="Palatino Linotype" w:cs="Palatino Linotype"/>
                <w:b w:val="1"/>
                <w:bCs w:val="1"/>
                <w:i w:val="0"/>
                <w:iCs w:val="0"/>
                <w:caps w:val="0"/>
                <w:smallCaps w:val="0"/>
                <w:color w:val="000000" w:themeColor="text1" w:themeTint="FF" w:themeShade="FF"/>
                <w:sz w:val="28"/>
                <w:szCs w:val="28"/>
                <w:lang w:val="en-US"/>
              </w:rPr>
              <w:t>$158.16</w:t>
            </w:r>
          </w:p>
        </w:tc>
      </w:tr>
    </w:tbl>
    <w:p w:rsidRPr="00610E3B" w:rsidR="0016634B" w:rsidP="43A02561" w:rsidRDefault="0016634B" w14:paraId="46453EBF" w14:textId="0860C8E6">
      <w:pPr>
        <w:pStyle w:val="PDRH2"/>
        <w:rPr>
          <w:rFonts w:ascii="Palatino Linotype" w:hAnsi="Palatino Linotype"/>
          <w:b w:val="0"/>
          <w:bCs w:val="0"/>
        </w:rPr>
      </w:pPr>
    </w:p>
    <w:p w:rsidRPr="00610E3B" w:rsidR="002E6CD9" w:rsidP="43A02561" w:rsidRDefault="002E6CD9" w14:paraId="5AB1A08F" w14:textId="0D9BD2E1">
      <w:pPr>
        <w:overflowPunct/>
        <w:autoSpaceDE/>
        <w:autoSpaceDN/>
        <w:adjustRightInd/>
        <w:textAlignment w:val="auto"/>
        <w:rPr>
          <w:rStyle w:val="InitialStyle"/>
          <w:rFonts w:ascii="Palatino Linotype" w:hAnsi="Palatino Linotype" w:cs="Verdana"/>
          <w:b/>
          <w:bCs/>
          <w:sz w:val="32"/>
          <w:szCs w:val="32"/>
        </w:rPr>
      </w:pPr>
    </w:p>
    <w:p w:rsidRPr="00610E3B" w:rsidR="00FE77FF" w:rsidP="43A02561" w:rsidRDefault="00FE77FF" w14:paraId="5CF06E84" w14:textId="77777777">
      <w:pPr>
        <w:overflowPunct/>
        <w:autoSpaceDE/>
        <w:autoSpaceDN/>
        <w:adjustRightInd/>
        <w:textAlignment w:val="auto"/>
        <w:rPr>
          <w:rStyle w:val="InitialStyle"/>
          <w:rFonts w:ascii="Palatino Linotype" w:hAnsi="Palatino Linotype" w:cs="Verdana"/>
          <w:b/>
          <w:bCs/>
          <w:kern w:val="32"/>
          <w:sz w:val="32"/>
          <w:szCs w:val="32"/>
        </w:rPr>
      </w:pPr>
      <w:r w:rsidRPr="43A02561">
        <w:rPr>
          <w:rStyle w:val="InitialStyle"/>
          <w:rFonts w:ascii="Palatino Linotype" w:hAnsi="Palatino Linotype" w:cs="Verdana"/>
          <w:sz w:val="32"/>
          <w:szCs w:val="32"/>
        </w:rPr>
        <w:br w:type="page"/>
      </w:r>
    </w:p>
    <w:p w:rsidR="43A02561" w:rsidP="43A02561" w:rsidRDefault="43A02561" w14:paraId="33DB013A" w14:textId="51A416A6">
      <w:pPr>
        <w:pStyle w:val="Heading1"/>
        <w:numPr>
          <w:ilvl w:val="0"/>
          <w:numId w:val="0"/>
        </w:numPr>
        <w:rPr>
          <w:rStyle w:val="InitialStyle"/>
          <w:rFonts w:ascii="Palatino Linotype" w:hAnsi="Palatino Linotype" w:cs="Verdana"/>
          <w:b w:val="0"/>
          <w:bCs w:val="0"/>
          <w:sz w:val="32"/>
        </w:rPr>
      </w:pPr>
    </w:p>
    <w:p w:rsidRPr="00610E3B" w:rsidR="000553EC" w:rsidP="474386DC" w:rsidRDefault="4DDFEAD3" w14:paraId="6B697918" w14:textId="718380C8">
      <w:pPr>
        <w:pStyle w:val="Heading1"/>
        <w:rPr>
          <w:rStyle w:val="InitialStyle"/>
          <w:rFonts w:ascii="Palatino Linotype" w:hAnsi="Palatino Linotype" w:cs="Verdana"/>
          <w:b w:val="0"/>
          <w:bCs w:val="0"/>
          <w:sz w:val="32"/>
          <w:szCs w:val="32"/>
        </w:rPr>
      </w:pPr>
      <w:bookmarkStart w:name="_Toc1602423241" w:id="692933764"/>
      <w:bookmarkStart w:name="_Toc2046382323" w:id="1904560466"/>
      <w:bookmarkStart w:name="_Toc1942207396" w:id="1186492316"/>
      <w:bookmarkStart w:name="_Toc1779014206" w:id="652728881"/>
      <w:bookmarkStart w:name="_Toc1844797775" w:id="1124935987"/>
      <w:bookmarkStart w:name="_Toc1313550722" w:id="395147289"/>
      <w:bookmarkStart w:name="_Toc87472608" w:id="423794386"/>
      <w:bookmarkStart w:name="_Toc123973986" w:id="1700280812"/>
      <w:bookmarkStart w:name="_Toc1805848608" w:id="126569845"/>
      <w:bookmarkStart w:name="_Toc1267440338" w:id="2093040210"/>
      <w:bookmarkStart w:name="_Toc714803173" w:id="1962997080"/>
      <w:bookmarkStart w:name="_Toc338782268" w:id="1246161983"/>
      <w:r w:rsidRPr="474386DC" w:rsidR="4DDFEAD3">
        <w:rPr>
          <w:rStyle w:val="InitialStyle"/>
          <w:rFonts w:ascii="Palatino Linotype" w:hAnsi="Palatino Linotype" w:cs="Verdana"/>
          <w:sz w:val="32"/>
          <w:szCs w:val="32"/>
        </w:rPr>
        <w:t>Acknowledgements</w:t>
      </w:r>
      <w:bookmarkEnd w:id="692933764"/>
      <w:bookmarkEnd w:id="1904560466"/>
      <w:bookmarkEnd w:id="1186492316"/>
      <w:bookmarkEnd w:id="652728881"/>
      <w:bookmarkEnd w:id="1124935987"/>
      <w:bookmarkEnd w:id="395147289"/>
      <w:bookmarkEnd w:id="423794386"/>
      <w:bookmarkEnd w:id="1700280812"/>
      <w:bookmarkEnd w:id="126569845"/>
      <w:bookmarkEnd w:id="2093040210"/>
      <w:bookmarkEnd w:id="1962997080"/>
      <w:bookmarkEnd w:id="1246161983"/>
    </w:p>
    <w:p w:rsidR="7C92B487" w:rsidP="7C92B487" w:rsidRDefault="7C92B487" w14:paraId="442A6A69" w14:textId="2E6FFFC6">
      <w:pPr>
        <w:spacing w:line="259" w:lineRule="auto"/>
        <w:ind w:firstLine="720"/>
        <w:rPr>
          <w:rStyle w:val="InitialStyle"/>
          <w:rFonts w:ascii="Palatino Linotype" w:hAnsi="Palatino Linotype" w:cs="Verdana"/>
        </w:rPr>
      </w:pPr>
    </w:p>
    <w:p w:rsidRPr="00610E3B" w:rsidR="001B3BB6" w:rsidP="43A02561" w:rsidRDefault="19ACAC52" w14:paraId="5F60EF7B" w14:textId="591D0AF2">
      <w:pPr>
        <w:spacing w:line="259" w:lineRule="auto"/>
        <w:ind w:firstLine="720"/>
        <w:rPr>
          <w:rStyle w:val="InitialStyle"/>
          <w:rFonts w:ascii="Palatino Linotype" w:hAnsi="Palatino Linotype" w:cs="Verdana"/>
          <w:b/>
          <w:bCs/>
          <w:sz w:val="32"/>
          <w:szCs w:val="32"/>
        </w:rPr>
      </w:pPr>
      <w:r w:rsidRPr="7C92B487">
        <w:rPr>
          <w:rStyle w:val="InitialStyle"/>
          <w:rFonts w:ascii="Palatino Linotype" w:hAnsi="Palatino Linotype" w:cs="Verdana"/>
        </w:rPr>
        <w:t xml:space="preserve">The team would like to thank our advisor, </w:t>
      </w:r>
      <w:r w:rsidRPr="7C92B487" w:rsidR="6A417CFE">
        <w:rPr>
          <w:rStyle w:val="InitialStyle"/>
          <w:rFonts w:ascii="Palatino Linotype" w:hAnsi="Palatino Linotype" w:cs="Verdana"/>
        </w:rPr>
        <w:t>Dr. Whitaker</w:t>
      </w:r>
      <w:r w:rsidRPr="7C92B487" w:rsidR="632CC8E2">
        <w:rPr>
          <w:rStyle w:val="InitialStyle"/>
          <w:rFonts w:ascii="Palatino Linotype" w:hAnsi="Palatino Linotype" w:cs="Verdana"/>
        </w:rPr>
        <w:t>,</w:t>
      </w:r>
      <w:r w:rsidRPr="7C92B487">
        <w:rPr>
          <w:rStyle w:val="InitialStyle"/>
          <w:rFonts w:ascii="Palatino Linotype" w:hAnsi="Palatino Linotype" w:cs="Verdana"/>
        </w:rPr>
        <w:t xml:space="preserve"> for all the</w:t>
      </w:r>
      <w:r w:rsidRPr="7C92B487" w:rsidR="27B55309">
        <w:rPr>
          <w:rStyle w:val="InitialStyle"/>
          <w:rFonts w:ascii="Palatino Linotype" w:hAnsi="Palatino Linotype" w:cs="Verdana"/>
        </w:rPr>
        <w:t xml:space="preserve"> time spent with each of the team members </w:t>
      </w:r>
      <w:r w:rsidRPr="7C92B487" w:rsidR="57005CDC">
        <w:rPr>
          <w:rStyle w:val="InitialStyle"/>
          <w:rFonts w:ascii="Palatino Linotype" w:hAnsi="Palatino Linotype" w:cs="Verdana"/>
        </w:rPr>
        <w:t xml:space="preserve">working on </w:t>
      </w:r>
      <w:r w:rsidRPr="7C92B487" w:rsidR="1CEC9CA4">
        <w:rPr>
          <w:rStyle w:val="InitialStyle"/>
          <w:rFonts w:ascii="Palatino Linotype" w:hAnsi="Palatino Linotype" w:cs="Verdana"/>
        </w:rPr>
        <w:t>getting</w:t>
      </w:r>
      <w:r w:rsidRPr="7C92B487" w:rsidR="27B55309">
        <w:rPr>
          <w:rStyle w:val="InitialStyle"/>
          <w:rFonts w:ascii="Palatino Linotype" w:hAnsi="Palatino Linotype" w:cs="Verdana"/>
        </w:rPr>
        <w:t xml:space="preserve"> the system </w:t>
      </w:r>
      <w:r w:rsidRPr="7C92B487" w:rsidR="25378942">
        <w:rPr>
          <w:rStyle w:val="InitialStyle"/>
          <w:rFonts w:ascii="Palatino Linotype" w:hAnsi="Palatino Linotype" w:cs="Verdana"/>
        </w:rPr>
        <w:t>operational,</w:t>
      </w:r>
      <w:r w:rsidRPr="7C92B487" w:rsidR="27B55309">
        <w:rPr>
          <w:rStyle w:val="InitialStyle"/>
          <w:rFonts w:ascii="Palatino Linotype" w:hAnsi="Palatino Linotype" w:cs="Verdana"/>
        </w:rPr>
        <w:t xml:space="preserve"> .</w:t>
      </w:r>
      <w:r w:rsidRPr="7C92B487" w:rsidR="2E79A111">
        <w:rPr>
          <w:rStyle w:val="InitialStyle"/>
          <w:rFonts w:ascii="Palatino Linotype" w:hAnsi="Palatino Linotype" w:cs="Verdana"/>
        </w:rPr>
        <w:t xml:space="preserve"> Even though we were </w:t>
      </w:r>
      <w:r w:rsidRPr="7C92B487" w:rsidR="2B408C40">
        <w:rPr>
          <w:rStyle w:val="InitialStyle"/>
          <w:rFonts w:ascii="Palatino Linotype" w:hAnsi="Palatino Linotype" w:cs="Verdana"/>
        </w:rPr>
        <w:t>unsuccessful</w:t>
      </w:r>
      <w:r w:rsidRPr="7C92B487" w:rsidR="2E79A111">
        <w:rPr>
          <w:rStyle w:val="InitialStyle"/>
          <w:rFonts w:ascii="Palatino Linotype" w:hAnsi="Palatino Linotype" w:cs="Verdana"/>
        </w:rPr>
        <w:t xml:space="preserve"> in the end, the journey with him as our instructor was worth the experience and we are </w:t>
      </w:r>
      <w:r w:rsidRPr="7C92B487" w:rsidR="476D254A">
        <w:rPr>
          <w:rStyle w:val="InitialStyle"/>
          <w:rFonts w:ascii="Palatino Linotype" w:hAnsi="Palatino Linotype" w:cs="Verdana"/>
        </w:rPr>
        <w:t xml:space="preserve">very </w:t>
      </w:r>
      <w:r w:rsidRPr="7C92B487" w:rsidR="2E79A111">
        <w:rPr>
          <w:rStyle w:val="InitialStyle"/>
          <w:rFonts w:ascii="Palatino Linotype" w:hAnsi="Palatino Linotype" w:cs="Verdana"/>
        </w:rPr>
        <w:t xml:space="preserve">appreciative of his time and effort. </w:t>
      </w:r>
    </w:p>
    <w:p w:rsidR="7C92B487" w:rsidP="7C92B487" w:rsidRDefault="7C92B487" w14:paraId="69872A7A" w14:textId="6B838494">
      <w:pPr>
        <w:spacing w:line="259" w:lineRule="auto"/>
        <w:ind w:firstLine="720"/>
        <w:rPr>
          <w:rStyle w:val="InitialStyle"/>
          <w:rFonts w:ascii="Palatino Linotype" w:hAnsi="Palatino Linotype" w:cs="Verdana"/>
        </w:rPr>
      </w:pPr>
    </w:p>
    <w:p w:rsidRPr="00610E3B" w:rsidR="001B3BB6" w:rsidP="43A02561" w:rsidRDefault="0CB883AF" w14:paraId="6076B94B" w14:textId="7C475F8E">
      <w:pPr>
        <w:spacing w:line="259" w:lineRule="auto"/>
        <w:ind w:firstLine="720"/>
        <w:rPr>
          <w:rStyle w:val="InitialStyle"/>
          <w:rFonts w:ascii="Palatino Linotype" w:hAnsi="Palatino Linotype" w:cs="Verdana"/>
          <w:b w:val="1"/>
          <w:bCs w:val="1"/>
          <w:sz w:val="32"/>
          <w:szCs w:val="32"/>
        </w:rPr>
      </w:pPr>
      <w:r w:rsidRPr="474386DC" w:rsidR="0CB883AF">
        <w:rPr>
          <w:rStyle w:val="InitialStyle"/>
          <w:rFonts w:ascii="Palatino Linotype" w:hAnsi="Palatino Linotype" w:cs="Verdana"/>
        </w:rPr>
        <w:t>The team would also like</w:t>
      </w:r>
      <w:r w:rsidRPr="474386DC" w:rsidR="06DFDF1C">
        <w:rPr>
          <w:rStyle w:val="InitialStyle"/>
          <w:rFonts w:ascii="Palatino Linotype" w:hAnsi="Palatino Linotype" w:cs="Verdana"/>
        </w:rPr>
        <w:t xml:space="preserve"> to thank Fiona of </w:t>
      </w:r>
      <w:r w:rsidRPr="474386DC" w:rsidR="00E268EF">
        <w:rPr>
          <w:rStyle w:val="InitialStyle"/>
          <w:rFonts w:ascii="Palatino Linotype" w:hAnsi="Palatino Linotype" w:cs="Verdana"/>
        </w:rPr>
        <w:t>RoboCats</w:t>
      </w:r>
      <w:r w:rsidRPr="474386DC" w:rsidR="06DFDF1C">
        <w:rPr>
          <w:rStyle w:val="InitialStyle"/>
          <w:rFonts w:ascii="Palatino Linotype" w:hAnsi="Palatino Linotype" w:cs="Verdana"/>
        </w:rPr>
        <w:t xml:space="preserve"> for showing up to our weekly </w:t>
      </w:r>
      <w:r w:rsidRPr="474386DC" w:rsidR="4D18DE93">
        <w:rPr>
          <w:rStyle w:val="InitialStyle"/>
          <w:rFonts w:ascii="Palatino Linotype" w:hAnsi="Palatino Linotype" w:cs="Verdana"/>
        </w:rPr>
        <w:t>meetings</w:t>
      </w:r>
      <w:r w:rsidRPr="474386DC" w:rsidR="3CE457AB">
        <w:rPr>
          <w:rStyle w:val="InitialStyle"/>
          <w:rFonts w:ascii="Palatino Linotype" w:hAnsi="Palatino Linotype" w:cs="Verdana"/>
        </w:rPr>
        <w:t>.</w:t>
      </w:r>
      <w:r w:rsidRPr="474386DC" w:rsidR="4D18DE93">
        <w:rPr>
          <w:rStyle w:val="InitialStyle"/>
          <w:rFonts w:ascii="Palatino Linotype" w:hAnsi="Palatino Linotype" w:cs="Verdana"/>
        </w:rPr>
        <w:t xml:space="preserve"> </w:t>
      </w:r>
      <w:r w:rsidRPr="474386DC" w:rsidR="3A1D9150">
        <w:rPr>
          <w:rStyle w:val="InitialStyle"/>
          <w:rFonts w:ascii="Palatino Linotype" w:hAnsi="Palatino Linotype" w:cs="Verdana"/>
        </w:rPr>
        <w:t xml:space="preserve">Her presence and positivity </w:t>
      </w:r>
      <w:r w:rsidRPr="474386DC" w:rsidR="2E914774">
        <w:rPr>
          <w:rStyle w:val="InitialStyle"/>
          <w:rFonts w:ascii="Palatino Linotype" w:hAnsi="Palatino Linotype" w:cs="Verdana"/>
        </w:rPr>
        <w:t>were</w:t>
      </w:r>
      <w:r w:rsidRPr="474386DC" w:rsidR="3A1D9150">
        <w:rPr>
          <w:rStyle w:val="InitialStyle"/>
          <w:rFonts w:ascii="Palatino Linotype" w:hAnsi="Palatino Linotype" w:cs="Verdana"/>
        </w:rPr>
        <w:t xml:space="preserve"> appreciated</w:t>
      </w:r>
      <w:r w:rsidRPr="474386DC" w:rsidR="08F6C224">
        <w:rPr>
          <w:rStyle w:val="InitialStyle"/>
          <w:rFonts w:ascii="Palatino Linotype" w:hAnsi="Palatino Linotype" w:cs="Verdana"/>
        </w:rPr>
        <w:t>.</w:t>
      </w:r>
      <w:r w:rsidRPr="474386DC" w:rsidR="0A3FBC93">
        <w:rPr>
          <w:rStyle w:val="InitialStyle"/>
          <w:rFonts w:ascii="Palatino Linotype" w:hAnsi="Palatino Linotype" w:cs="Verdana"/>
        </w:rPr>
        <w:t xml:space="preserve"> </w:t>
      </w:r>
      <w:r w:rsidRPr="474386DC" w:rsidR="3F8C542E">
        <w:rPr>
          <w:rStyle w:val="InitialStyle"/>
          <w:rFonts w:ascii="Palatino Linotype" w:hAnsi="Palatino Linotype" w:cs="Verdana"/>
        </w:rPr>
        <w:t>RoboCats</w:t>
      </w:r>
      <w:r w:rsidRPr="474386DC" w:rsidR="0A3FBC93">
        <w:rPr>
          <w:rStyle w:val="InitialStyle"/>
          <w:rFonts w:ascii="Palatino Linotype" w:hAnsi="Palatino Linotype" w:cs="Verdana"/>
        </w:rPr>
        <w:t xml:space="preserve"> was</w:t>
      </w:r>
      <w:r w:rsidRPr="474386DC" w:rsidR="0A3FBC93">
        <w:rPr>
          <w:rStyle w:val="InitialStyle"/>
          <w:rFonts w:ascii="Palatino Linotype" w:hAnsi="Palatino Linotype" w:cs="Verdana"/>
        </w:rPr>
        <w:t xml:space="preserve"> extremely helpful in the </w:t>
      </w:r>
      <w:r w:rsidRPr="474386DC" w:rsidR="53657338">
        <w:rPr>
          <w:rStyle w:val="InitialStyle"/>
          <w:rFonts w:ascii="Palatino Linotype" w:hAnsi="Palatino Linotype" w:cs="Verdana"/>
        </w:rPr>
        <w:t>process,</w:t>
      </w:r>
      <w:r w:rsidRPr="474386DC" w:rsidR="0A3FBC93">
        <w:rPr>
          <w:rStyle w:val="InitialStyle"/>
          <w:rFonts w:ascii="Palatino Linotype" w:hAnsi="Palatino Linotype" w:cs="Verdana"/>
        </w:rPr>
        <w:t xml:space="preserve"> and we thank them for sponsoring this project. </w:t>
      </w:r>
      <w:r w:rsidRPr="474386DC">
        <w:rPr>
          <w:rStyle w:val="InitialStyle"/>
          <w:rFonts w:ascii="Palatino Linotype" w:hAnsi="Palatino Linotype" w:cs="Verdana"/>
          <w:b w:val="1"/>
          <w:bCs w:val="1"/>
          <w:sz w:val="32"/>
          <w:szCs w:val="32"/>
        </w:rPr>
        <w:br w:type="page"/>
      </w:r>
    </w:p>
    <w:p w:rsidR="43A02561" w:rsidP="43A02561" w:rsidRDefault="43A02561" w14:paraId="45A69362" w14:textId="4FD640C4">
      <w:pPr>
        <w:pStyle w:val="Heading1"/>
        <w:numPr>
          <w:ilvl w:val="0"/>
          <w:numId w:val="0"/>
        </w:numPr>
        <w:rPr>
          <w:rStyle w:val="InitialStyle"/>
          <w:rFonts w:ascii="Palatino Linotype" w:hAnsi="Palatino Linotype" w:cs="Verdana"/>
          <w:sz w:val="32"/>
        </w:rPr>
      </w:pPr>
    </w:p>
    <w:p w:rsidRPr="00610E3B" w:rsidR="001B3BB6" w:rsidP="474386DC" w:rsidRDefault="25556260" w14:paraId="45AF5141" w14:textId="77777777">
      <w:pPr>
        <w:pStyle w:val="Heading1"/>
        <w:numPr>
          <w:numId w:val="0"/>
        </w:numPr>
        <w:rPr>
          <w:rStyle w:val="InitialStyle"/>
          <w:rFonts w:ascii="Palatino Linotype" w:hAnsi="Palatino Linotype" w:cs="Verdana"/>
          <w:b w:val="0"/>
          <w:bCs w:val="0"/>
          <w:sz w:val="32"/>
          <w:szCs w:val="32"/>
        </w:rPr>
      </w:pPr>
      <w:bookmarkStart w:name="_Toc1362753616" w:id="1039430027"/>
      <w:bookmarkStart w:name="_Toc954202721" w:id="630408666"/>
      <w:bookmarkStart w:name="_Toc1930870924" w:id="1680265635"/>
      <w:bookmarkStart w:name="_Toc1354357305" w:id="1714085784"/>
      <w:bookmarkStart w:name="_Toc251931716" w:id="1472206647"/>
      <w:bookmarkStart w:name="_Toc1836705129" w:id="1233344103"/>
      <w:bookmarkStart w:name="_Toc1628904443" w:id="250872558"/>
      <w:bookmarkStart w:name="_Toc481008381" w:id="791301806"/>
      <w:bookmarkStart w:name="_Toc963798187" w:id="456294476"/>
      <w:bookmarkStart w:name="_Toc913687043" w:id="880964093"/>
      <w:bookmarkStart w:name="_Toc86783158" w:id="571126181"/>
      <w:bookmarkStart w:name="_Toc766781416" w:id="1860085266"/>
      <w:r w:rsidRPr="474386DC" w:rsidR="25556260">
        <w:rPr>
          <w:rStyle w:val="InitialStyle"/>
          <w:rFonts w:ascii="Palatino Linotype" w:hAnsi="Palatino Linotype" w:cs="Verdana"/>
          <w:sz w:val="32"/>
          <w:szCs w:val="32"/>
        </w:rPr>
        <w:t>References</w:t>
      </w:r>
      <w:bookmarkEnd w:id="1039430027"/>
      <w:bookmarkEnd w:id="630408666"/>
      <w:bookmarkEnd w:id="1680265635"/>
      <w:bookmarkEnd w:id="1714085784"/>
      <w:bookmarkEnd w:id="1472206647"/>
      <w:bookmarkEnd w:id="1233344103"/>
      <w:bookmarkEnd w:id="250872558"/>
      <w:bookmarkEnd w:id="791301806"/>
      <w:bookmarkEnd w:id="456294476"/>
      <w:bookmarkEnd w:id="880964093"/>
      <w:bookmarkEnd w:id="571126181"/>
      <w:bookmarkEnd w:id="1860085266"/>
    </w:p>
    <w:p w:rsidR="23246CD7" w:rsidP="43A02561" w:rsidRDefault="23246CD7" w14:paraId="5F428513" w14:textId="19D756F2">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[1]</w:t>
      </w:r>
      <w:r>
        <w:tab/>
      </w:r>
      <w:r>
        <w:tab/>
      </w:r>
      <w:r w:rsidRPr="43A02561">
        <w:rPr>
          <w:rFonts w:ascii="Palatino Linotype" w:hAnsi="Palatino Linotype" w:eastAsia="Palatino Linotype" w:cs="Palatino Linotype"/>
          <w:sz w:val="24"/>
          <w:szCs w:val="24"/>
        </w:rPr>
        <w:t xml:space="preserve">Kiehn B, Bonner G, Geroge N, Smith H. “RoboSub Senior Capstone Final  </w:t>
      </w:r>
      <w:r>
        <w:tab/>
      </w:r>
      <w:r w:rsidRPr="43A02561">
        <w:rPr>
          <w:rFonts w:ascii="Palatino Linotype" w:hAnsi="Palatino Linotype" w:eastAsia="Palatino Linotype" w:cs="Palatino Linotype"/>
          <w:sz w:val="24"/>
          <w:szCs w:val="24"/>
        </w:rPr>
        <w:t>Report”, Electrical Engineering Design II, 2022</w:t>
      </w:r>
    </w:p>
    <w:p w:rsidR="43A02561" w:rsidP="43A02561" w:rsidRDefault="43A02561" w14:paraId="40779C0E" w14:textId="69934E1B">
      <w:pPr>
        <w:rPr>
          <w:rFonts w:ascii="Palatino Linotype" w:hAnsi="Palatino Linotype" w:eastAsia="Palatino Linotype" w:cs="Palatino Linotype"/>
        </w:rPr>
      </w:pPr>
    </w:p>
    <w:p w:rsidR="23246CD7" w:rsidP="43A02561" w:rsidRDefault="23246CD7" w14:paraId="5E28D084" w14:textId="3156FA62">
      <w:pPr>
        <w:ind w:left="567" w:hanging="567"/>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[2]</w:t>
      </w:r>
      <w:r>
        <w:tab/>
      </w:r>
      <w:r>
        <w:tab/>
      </w:r>
      <w:r>
        <w:tab/>
      </w:r>
      <w:r w:rsidRPr="43A02561">
        <w:rPr>
          <w:rFonts w:ascii="Palatino Linotype" w:hAnsi="Palatino Linotype" w:eastAsia="Palatino Linotype" w:cs="Palatino Linotype"/>
          <w:sz w:val="24"/>
          <w:szCs w:val="24"/>
        </w:rPr>
        <w:t xml:space="preserve">“2022 Team Handbook (V2),” </w:t>
      </w:r>
      <w:r w:rsidRPr="43A02561">
        <w:rPr>
          <w:rFonts w:ascii="Palatino Linotype" w:hAnsi="Palatino Linotype" w:eastAsia="Palatino Linotype" w:cs="Palatino Linotype"/>
          <w:i/>
          <w:iCs/>
          <w:sz w:val="24"/>
          <w:szCs w:val="24"/>
        </w:rPr>
        <w:t>RoboSub</w:t>
      </w:r>
      <w:r w:rsidRPr="43A02561">
        <w:rPr>
          <w:rFonts w:ascii="Palatino Linotype" w:hAnsi="Palatino Linotype" w:eastAsia="Palatino Linotype" w:cs="Palatino Linotype"/>
          <w:sz w:val="24"/>
          <w:szCs w:val="24"/>
        </w:rPr>
        <w:t xml:space="preserve">, 2022. [Online]. Available: </w:t>
      </w:r>
    </w:p>
    <w:p w:rsidR="23246CD7" w:rsidP="43A02561" w:rsidRDefault="23246CD7" w14:paraId="34810E3D" w14:textId="67AB514D">
      <w:pPr>
        <w:ind w:left="567"/>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 xml:space="preserve">   </w:t>
      </w:r>
      <w:hyperlink r:id="rId78">
        <w:r w:rsidRPr="43A02561">
          <w:rPr>
            <w:rStyle w:val="Hyperlink"/>
            <w:rFonts w:ascii="Palatino Linotype" w:hAnsi="Palatino Linotype" w:eastAsia="Palatino Linotype" w:cs="Palatino Linotype"/>
            <w:color w:val="auto"/>
            <w:sz w:val="24"/>
            <w:szCs w:val="24"/>
          </w:rPr>
          <w:t>https://robonation.org/app/uploads/sites/4/2022/05/2022-RoboSub_Team-</w:t>
        </w:r>
        <w:r>
          <w:tab/>
        </w:r>
      </w:hyperlink>
      <w:r w:rsidRPr="43A02561">
        <w:rPr>
          <w:rFonts w:ascii="Palatino Linotype" w:hAnsi="Palatino Linotype" w:eastAsia="Palatino Linotype" w:cs="Palatino Linotype"/>
          <w:sz w:val="24"/>
          <w:szCs w:val="24"/>
        </w:rPr>
        <w:t xml:space="preserve">   Handbook_v2.0.pdf. [Accessed: 29-Sep-2022].</w:t>
      </w:r>
    </w:p>
    <w:p w:rsidR="43A02561" w:rsidP="43A02561" w:rsidRDefault="43A02561" w14:paraId="04A078FE" w14:textId="2C193145">
      <w:pPr>
        <w:rPr>
          <w:rFonts w:ascii="Palatino Linotype" w:hAnsi="Palatino Linotype" w:eastAsia="Palatino Linotype" w:cs="Palatino Linotype"/>
          <w:sz w:val="24"/>
          <w:szCs w:val="24"/>
        </w:rPr>
      </w:pPr>
    </w:p>
    <w:p w:rsidR="23246CD7" w:rsidP="43A02561" w:rsidRDefault="23246CD7" w14:paraId="70AF7BD3" w14:textId="7360673F">
      <w:pPr>
        <w:ind w:left="720" w:hanging="720"/>
        <w:rPr>
          <w:rFonts w:ascii="Palatino Linotype" w:hAnsi="Palatino Linotype" w:eastAsia="Palatino Linotype" w:cs="Palatino Linotype"/>
          <w:sz w:val="24"/>
          <w:szCs w:val="24"/>
        </w:rPr>
      </w:pPr>
      <w:r w:rsidRPr="43A02561">
        <w:rPr>
          <w:rStyle w:val="Hyperlink"/>
          <w:rFonts w:ascii="Palatino Linotype" w:hAnsi="Palatino Linotype" w:eastAsia="Palatino Linotype" w:cs="Palatino Linotype"/>
          <w:color w:val="auto"/>
          <w:sz w:val="24"/>
          <w:szCs w:val="24"/>
        </w:rPr>
        <w:t>[3]</w:t>
      </w:r>
      <w:r>
        <w:tab/>
      </w:r>
      <w:r>
        <w:tab/>
      </w:r>
      <w:r w:rsidRPr="43A02561">
        <w:rPr>
          <w:rStyle w:val="Hyperlink"/>
          <w:rFonts w:ascii="Palatino Linotype" w:hAnsi="Palatino Linotype" w:eastAsia="Palatino Linotype" w:cs="Palatino Linotype"/>
          <w:color w:val="auto"/>
          <w:sz w:val="24"/>
          <w:szCs w:val="24"/>
        </w:rPr>
        <w:t>“Waveform introduction,” </w:t>
      </w:r>
      <w:r w:rsidRPr="43A02561">
        <w:rPr>
          <w:rFonts w:ascii="Palatino Linotype" w:hAnsi="Palatino Linotype" w:eastAsia="Palatino Linotype" w:cs="Palatino Linotype"/>
          <w:i/>
          <w:iCs/>
          <w:sz w:val="24"/>
          <w:szCs w:val="24"/>
        </w:rPr>
        <w:t>Introduction - Waveform Introduction</w:t>
      </w:r>
      <w:r w:rsidRPr="43A02561">
        <w:rPr>
          <w:rFonts w:ascii="Palatino Linotype" w:hAnsi="Palatino Linotype" w:eastAsia="Palatino Linotype" w:cs="Palatino Linotype"/>
          <w:sz w:val="24"/>
          <w:szCs w:val="24"/>
        </w:rPr>
        <w:t xml:space="preserve">. [Online]. Available: </w:t>
      </w:r>
      <w:hyperlink r:id="rId79">
        <w:r w:rsidRPr="43A02561">
          <w:rPr>
            <w:rStyle w:val="Hyperlink"/>
            <w:rFonts w:ascii="Palatino Linotype" w:hAnsi="Palatino Linotype" w:eastAsia="Palatino Linotype" w:cs="Palatino Linotype"/>
            <w:color w:val="auto"/>
            <w:sz w:val="24"/>
            <w:szCs w:val="24"/>
          </w:rPr>
          <w:t>https://support.ircam.fr/docs/AudioSculpt/3.0/co/Acoustic%20Notions_1.html</w:t>
        </w:r>
      </w:hyperlink>
      <w:r w:rsidRPr="43A02561">
        <w:rPr>
          <w:rFonts w:ascii="Palatino Linotype" w:hAnsi="Palatino Linotype" w:eastAsia="Palatino Linotype" w:cs="Palatino Linotype"/>
          <w:sz w:val="24"/>
          <w:szCs w:val="24"/>
        </w:rPr>
        <w:t xml:space="preserve">. [Accessed: 27-Sep-2022]. </w:t>
      </w:r>
    </w:p>
    <w:p w:rsidR="43A02561" w:rsidP="43A02561" w:rsidRDefault="43A02561" w14:paraId="5AE5CCEC" w14:textId="2BF21B61">
      <w:pPr>
        <w:ind w:left="720" w:hanging="720"/>
        <w:rPr>
          <w:rFonts w:ascii="Palatino Linotype" w:hAnsi="Palatino Linotype" w:eastAsia="Palatino Linotype" w:cs="Palatino Linotype"/>
          <w:sz w:val="24"/>
          <w:szCs w:val="24"/>
        </w:rPr>
      </w:pPr>
    </w:p>
    <w:p w:rsidR="23246CD7" w:rsidP="43A02561" w:rsidRDefault="23246CD7" w14:paraId="48B2F141" w14:textId="2937DC56">
      <w:pPr>
        <w:pStyle w:val="DefaultText"/>
        <w:ind w:left="720" w:hanging="720"/>
        <w:rPr>
          <w:rFonts w:ascii="Palatino Linotype" w:hAnsi="Palatino Linotype" w:eastAsia="Palatino Linotype" w:cs="Palatino Linotype"/>
          <w:szCs w:val="24"/>
        </w:rPr>
      </w:pPr>
      <w:r w:rsidRPr="43A02561">
        <w:rPr>
          <w:rFonts w:ascii="Palatino Linotype" w:hAnsi="Palatino Linotype" w:eastAsia="Palatino Linotype" w:cs="Palatino Linotype"/>
          <w:szCs w:val="24"/>
        </w:rPr>
        <w:t>[4]</w:t>
      </w:r>
      <w:r>
        <w:tab/>
      </w:r>
      <w:r>
        <w:tab/>
      </w:r>
      <w:r w:rsidRPr="43A02561">
        <w:rPr>
          <w:rFonts w:ascii="Palatino Linotype" w:hAnsi="Palatino Linotype" w:eastAsia="Palatino Linotype" w:cs="Palatino Linotype"/>
          <w:szCs w:val="24"/>
        </w:rPr>
        <w:t>Oceanexplorer.noaa.gov. 2022. </w:t>
      </w:r>
      <w:r w:rsidRPr="43A02561">
        <w:rPr>
          <w:rFonts w:ascii="Palatino Linotype" w:hAnsi="Palatino Linotype" w:eastAsia="Palatino Linotype" w:cs="Palatino Linotype"/>
          <w:i/>
          <w:iCs/>
          <w:szCs w:val="24"/>
        </w:rPr>
        <w:t>NOAA Ocean Explorer: Sounds in the Sea 2001: diagram of how sound travels underwater</w:t>
      </w:r>
      <w:r w:rsidRPr="43A02561">
        <w:rPr>
          <w:rFonts w:ascii="Palatino Linotype" w:hAnsi="Palatino Linotype" w:eastAsia="Palatino Linotype" w:cs="Palatino Linotype"/>
          <w:szCs w:val="24"/>
        </w:rPr>
        <w:t>. [online] Available at: &lt;https://oceanexplorer.noaa.gov/explorations/sound01/background/acoustics/media/sofar.html&gt; [Accessed 27 September 2022].</w:t>
      </w:r>
    </w:p>
    <w:p w:rsidR="43A02561" w:rsidP="43A02561" w:rsidRDefault="43A02561" w14:paraId="75F57218" w14:textId="6AC3EE88">
      <w:pPr>
        <w:rPr>
          <w:rFonts w:ascii="Palatino Linotype" w:hAnsi="Palatino Linotype" w:eastAsia="Palatino Linotype" w:cs="Palatino Linotype"/>
          <w:sz w:val="24"/>
          <w:szCs w:val="24"/>
        </w:rPr>
      </w:pPr>
    </w:p>
    <w:p w:rsidR="23246CD7" w:rsidP="43A02561" w:rsidRDefault="23246CD7" w14:paraId="164CE900" w14:textId="42FDC63E">
      <w:pPr>
        <w:pStyle w:val="DefaultText"/>
        <w:tabs>
          <w:tab w:val="left" w:pos="720"/>
        </w:tabs>
        <w:ind w:left="720" w:hanging="720"/>
        <w:rPr>
          <w:rFonts w:ascii="Palatino Linotype" w:hAnsi="Palatino Linotype" w:eastAsia="Palatino Linotype" w:cs="Palatino Linotype"/>
          <w:szCs w:val="24"/>
        </w:rPr>
      </w:pPr>
      <w:r w:rsidRPr="43A02561">
        <w:rPr>
          <w:rFonts w:ascii="Palatino Linotype" w:hAnsi="Palatino Linotype" w:eastAsia="Palatino Linotype" w:cs="Palatino Linotype"/>
          <w:b/>
          <w:bCs/>
          <w:szCs w:val="24"/>
        </w:rPr>
        <w:t>[5]</w:t>
      </w:r>
      <w:r>
        <w:tab/>
      </w:r>
      <w:r>
        <w:tab/>
      </w:r>
      <w:r w:rsidRPr="43A02561">
        <w:rPr>
          <w:rFonts w:ascii="Palatino Linotype" w:hAnsi="Palatino Linotype" w:eastAsia="Palatino Linotype" w:cs="Palatino Linotype"/>
          <w:b/>
          <w:bCs/>
          <w:szCs w:val="24"/>
        </w:rPr>
        <w:t>Oceanservice.noaa.gov. 2022. </w:t>
      </w:r>
      <w:r w:rsidRPr="43A02561">
        <w:rPr>
          <w:rFonts w:ascii="Palatino Linotype" w:hAnsi="Palatino Linotype" w:eastAsia="Palatino Linotype" w:cs="Palatino Linotype"/>
          <w:i/>
          <w:iCs/>
          <w:szCs w:val="24"/>
        </w:rPr>
        <w:t>How far does sound travel in the ocean?</w:t>
      </w:r>
      <w:r w:rsidRPr="43A02561">
        <w:rPr>
          <w:rFonts w:ascii="Palatino Linotype" w:hAnsi="Palatino Linotype" w:eastAsia="Palatino Linotype" w:cs="Palatino Linotype"/>
          <w:szCs w:val="24"/>
        </w:rPr>
        <w:t>. [online] Available at: &lt;https://oceanservice.noaa.gov/facts/sound.html&gt; [Accessed 27 September 2022].</w:t>
      </w:r>
    </w:p>
    <w:p w:rsidR="43A02561" w:rsidP="43A02561" w:rsidRDefault="43A02561" w14:paraId="638FBDBE" w14:textId="2B5A62F1">
      <w:pPr>
        <w:rPr>
          <w:rFonts w:ascii="Palatino Linotype" w:hAnsi="Palatino Linotype" w:eastAsia="Palatino Linotype" w:cs="Palatino Linotype"/>
          <w:sz w:val="24"/>
          <w:szCs w:val="24"/>
        </w:rPr>
      </w:pPr>
    </w:p>
    <w:p w:rsidR="23246CD7" w:rsidP="43A02561" w:rsidRDefault="23246CD7" w14:paraId="2F3535D2" w14:textId="2EF6583B">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[6]</w:t>
      </w:r>
      <w:r>
        <w:tab/>
      </w:r>
      <w:r>
        <w:tab/>
      </w:r>
      <w:r w:rsidRPr="43A02561">
        <w:rPr>
          <w:rFonts w:ascii="Palatino Linotype" w:hAnsi="Palatino Linotype" w:eastAsia="Palatino Linotype" w:cs="Palatino Linotype"/>
          <w:sz w:val="24"/>
          <w:szCs w:val="24"/>
        </w:rPr>
        <w:t xml:space="preserve">Li X, Shen M, Wang W, Liu H. “Real-Time Sound Source Localization for </w:t>
      </w:r>
      <w:r>
        <w:tab/>
      </w:r>
      <w:r w:rsidRPr="43A02561">
        <w:rPr>
          <w:rFonts w:ascii="Palatino Linotype" w:hAnsi="Palatino Linotype" w:eastAsia="Palatino Linotype" w:cs="Palatino Linotype"/>
          <w:sz w:val="24"/>
          <w:szCs w:val="24"/>
        </w:rPr>
        <w:t xml:space="preserve">a Mobile Robot Based on the Guided Spectral-Temporal Position Method,” </w:t>
      </w:r>
      <w:r>
        <w:tab/>
      </w:r>
      <w:r w:rsidRPr="43A02561">
        <w:rPr>
          <w:rFonts w:ascii="Palatino Linotype" w:hAnsi="Palatino Linotype" w:eastAsia="Palatino Linotype" w:cs="Palatino Linotype"/>
          <w:sz w:val="24"/>
          <w:szCs w:val="24"/>
        </w:rPr>
        <w:t xml:space="preserve">International </w:t>
      </w:r>
      <w:r>
        <w:tab/>
      </w:r>
      <w:r w:rsidRPr="43A02561">
        <w:rPr>
          <w:rFonts w:ascii="Palatino Linotype" w:hAnsi="Palatino Linotype" w:eastAsia="Palatino Linotype" w:cs="Palatino Linotype"/>
          <w:sz w:val="24"/>
          <w:szCs w:val="24"/>
        </w:rPr>
        <w:t>Journal of Advanced Robotic Systems. 2012;9(3). [Accessed 28-Sep-</w:t>
      </w:r>
      <w:r>
        <w:tab/>
      </w:r>
      <w:r w:rsidRPr="43A02561">
        <w:rPr>
          <w:rFonts w:ascii="Palatino Linotype" w:hAnsi="Palatino Linotype" w:eastAsia="Palatino Linotype" w:cs="Palatino Linotype"/>
          <w:sz w:val="24"/>
          <w:szCs w:val="24"/>
        </w:rPr>
        <w:t>2022].</w:t>
      </w:r>
    </w:p>
    <w:p w:rsidR="43A02561" w:rsidP="43A02561" w:rsidRDefault="43A02561" w14:paraId="110994F4" w14:textId="2EB0AE01">
      <w:pPr>
        <w:rPr>
          <w:rFonts w:ascii="Palatino Linotype" w:hAnsi="Palatino Linotype" w:eastAsia="Palatino Linotype" w:cs="Palatino Linotype"/>
          <w:sz w:val="24"/>
          <w:szCs w:val="24"/>
        </w:rPr>
      </w:pPr>
    </w:p>
    <w:p w:rsidR="23246CD7" w:rsidP="43A02561" w:rsidRDefault="23246CD7" w14:paraId="597E5633" w14:textId="18DCBF87">
      <w:pPr>
        <w:rPr>
          <w:rFonts w:ascii="Palatino Linotype" w:hAnsi="Palatino Linotype" w:eastAsia="Palatino Linotype" w:cs="Palatino Linotype"/>
          <w:sz w:val="24"/>
          <w:szCs w:val="24"/>
        </w:rPr>
      </w:pPr>
      <w:r w:rsidRPr="43A02561">
        <w:rPr>
          <w:rStyle w:val="InitialStyle"/>
          <w:rFonts w:ascii="Palatino Linotype" w:hAnsi="Palatino Linotype" w:eastAsia="Palatino Linotype" w:cs="Palatino Linotype"/>
          <w:szCs w:val="24"/>
        </w:rPr>
        <w:t xml:space="preserve">[7] </w:t>
      </w:r>
      <w:r>
        <w:tab/>
      </w:r>
      <w:r>
        <w:tab/>
      </w:r>
      <w:r w:rsidRPr="43A02561">
        <w:rPr>
          <w:rStyle w:val="InitialStyle"/>
          <w:rFonts w:ascii="Palatino Linotype" w:hAnsi="Palatino Linotype" w:eastAsia="Palatino Linotype" w:cs="Palatino Linotype"/>
          <w:szCs w:val="24"/>
        </w:rPr>
        <w:t xml:space="preserve">Meng, Wei, and Wendong Xiao. "Energy-based acoustic source </w:t>
      </w:r>
      <w:r>
        <w:tab/>
      </w:r>
      <w:r>
        <w:tab/>
      </w:r>
      <w:r w:rsidRPr="43A02561">
        <w:rPr>
          <w:rStyle w:val="InitialStyle"/>
          <w:rFonts w:ascii="Palatino Linotype" w:hAnsi="Palatino Linotype" w:eastAsia="Palatino Linotype" w:cs="Palatino Linotype"/>
          <w:szCs w:val="24"/>
        </w:rPr>
        <w:t xml:space="preserve">localization methods: a survey." </w:t>
      </w:r>
      <w:r w:rsidRPr="43A02561">
        <w:rPr>
          <w:rFonts w:ascii="Palatino Linotype" w:hAnsi="Palatino Linotype" w:eastAsia="Palatino Linotype" w:cs="Palatino Linotype"/>
          <w:i/>
          <w:iCs/>
          <w:sz w:val="24"/>
          <w:szCs w:val="24"/>
        </w:rPr>
        <w:t>Sensors</w:t>
      </w:r>
      <w:r w:rsidRPr="43A02561">
        <w:rPr>
          <w:rFonts w:ascii="Palatino Linotype" w:hAnsi="Palatino Linotype" w:eastAsia="Palatino Linotype" w:cs="Palatino Linotype"/>
          <w:sz w:val="24"/>
          <w:szCs w:val="24"/>
        </w:rPr>
        <w:t xml:space="preserve"> 17.2 (2017): 376. [Accessed 28-Sep-2022].</w:t>
      </w:r>
    </w:p>
    <w:p w:rsidR="43A02561" w:rsidP="43A02561" w:rsidRDefault="43A02561" w14:paraId="16BE50F7" w14:textId="5971297B">
      <w:pPr>
        <w:rPr>
          <w:rFonts w:ascii="Palatino Linotype" w:hAnsi="Palatino Linotype" w:eastAsia="Palatino Linotype" w:cs="Palatino Linotype"/>
          <w:sz w:val="24"/>
          <w:szCs w:val="24"/>
        </w:rPr>
      </w:pPr>
    </w:p>
    <w:p w:rsidR="23246CD7" w:rsidP="43A02561" w:rsidRDefault="23246CD7" w14:paraId="24703F12" w14:textId="3FD9E022">
      <w:pPr>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[8]</w:t>
      </w:r>
      <w:r>
        <w:tab/>
      </w:r>
      <w:r>
        <w:tab/>
      </w:r>
      <w:r w:rsidRPr="43A02561">
        <w:rPr>
          <w:rFonts w:ascii="Palatino Linotype" w:hAnsi="Palatino Linotype" w:eastAsia="Palatino Linotype" w:cs="Palatino Linotype"/>
          <w:sz w:val="24"/>
          <w:szCs w:val="24"/>
        </w:rPr>
        <w:t xml:space="preserve">C. Junu Jahana, M. Sinith and P. Lalu, "Direction Of Arrival Estimation </w:t>
      </w:r>
      <w:r>
        <w:tab/>
      </w:r>
      <w:r w:rsidRPr="43A02561">
        <w:rPr>
          <w:rFonts w:ascii="Palatino Linotype" w:hAnsi="Palatino Linotype" w:eastAsia="Palatino Linotype" w:cs="Palatino Linotype"/>
          <w:sz w:val="24"/>
          <w:szCs w:val="24"/>
        </w:rPr>
        <w:t xml:space="preserve">using </w:t>
      </w:r>
      <w:r>
        <w:tab/>
      </w:r>
      <w:r w:rsidRPr="43A02561">
        <w:rPr>
          <w:rFonts w:ascii="Palatino Linotype" w:hAnsi="Palatino Linotype" w:eastAsia="Palatino Linotype" w:cs="Palatino Linotype"/>
          <w:sz w:val="24"/>
          <w:szCs w:val="24"/>
        </w:rPr>
        <w:t xml:space="preserve">Microphone Array," </w:t>
      </w:r>
      <w:r w:rsidRPr="43A02561">
        <w:rPr>
          <w:rFonts w:ascii="Palatino Linotype" w:hAnsi="Palatino Linotype" w:eastAsia="Palatino Linotype" w:cs="Palatino Linotype"/>
          <w:i/>
          <w:iCs/>
          <w:sz w:val="24"/>
          <w:szCs w:val="24"/>
        </w:rPr>
        <w:t xml:space="preserve">2021 Fourth International Conference on Microelectronics, </w:t>
      </w:r>
      <w:r>
        <w:tab/>
      </w:r>
      <w:r w:rsidRPr="43A02561">
        <w:rPr>
          <w:rFonts w:ascii="Palatino Linotype" w:hAnsi="Palatino Linotype" w:eastAsia="Palatino Linotype" w:cs="Palatino Linotype"/>
          <w:i/>
          <w:iCs/>
          <w:sz w:val="24"/>
          <w:szCs w:val="24"/>
        </w:rPr>
        <w:t>Signals &amp; Systems (ICMSS)</w:t>
      </w:r>
      <w:r w:rsidRPr="43A02561">
        <w:rPr>
          <w:rFonts w:ascii="Palatino Linotype" w:hAnsi="Palatino Linotype" w:eastAsia="Palatino Linotype" w:cs="Palatino Linotype"/>
          <w:sz w:val="24"/>
          <w:szCs w:val="24"/>
        </w:rPr>
        <w:t>, 2021, pp. 1-6. [Accessed 28-Sep-2022].</w:t>
      </w:r>
    </w:p>
    <w:p w:rsidR="43A02561" w:rsidP="43A02561" w:rsidRDefault="43A02561" w14:paraId="11BE0863" w14:textId="3CA622BE">
      <w:pPr>
        <w:rPr>
          <w:rFonts w:ascii="Palatino Linotype" w:hAnsi="Palatino Linotype" w:eastAsia="Palatino Linotype" w:cs="Palatino Linotype"/>
          <w:sz w:val="24"/>
          <w:szCs w:val="24"/>
        </w:rPr>
      </w:pPr>
    </w:p>
    <w:p w:rsidR="23246CD7" w:rsidP="43A02561" w:rsidRDefault="23246CD7" w14:paraId="62B85DDB" w14:textId="2A3931D4">
      <w:pPr>
        <w:ind w:left="720" w:hanging="720"/>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[9]</w:t>
      </w:r>
      <w:r>
        <w:tab/>
      </w:r>
      <w:r>
        <w:tab/>
      </w:r>
      <w:r w:rsidRPr="43A02561">
        <w:rPr>
          <w:rFonts w:ascii="Palatino Linotype" w:hAnsi="Palatino Linotype" w:eastAsia="Palatino Linotype" w:cs="Palatino Linotype"/>
          <w:sz w:val="24"/>
          <w:szCs w:val="24"/>
        </w:rPr>
        <w:t>Discovery of Sound in the Sea. 2022. </w:t>
      </w:r>
      <w:r w:rsidRPr="43A02561">
        <w:rPr>
          <w:rFonts w:ascii="Palatino Linotype" w:hAnsi="Palatino Linotype" w:eastAsia="Palatino Linotype" w:cs="Palatino Linotype"/>
          <w:i/>
          <w:iCs/>
          <w:sz w:val="24"/>
          <w:szCs w:val="24"/>
        </w:rPr>
        <w:t>Hydrophone/Receiver</w:t>
      </w:r>
      <w:r w:rsidRPr="43A02561">
        <w:rPr>
          <w:rFonts w:ascii="Palatino Linotype" w:hAnsi="Palatino Linotype" w:eastAsia="Palatino Linotype" w:cs="Palatino Linotype"/>
          <w:sz w:val="24"/>
          <w:szCs w:val="24"/>
        </w:rPr>
        <w:t>. [online] Available at: &lt;https://dosits.org/galleries/technology-gallery/basic-technology/hydrophonereceiver/&gt; [Accessed 27 September 2022].</w:t>
      </w:r>
    </w:p>
    <w:p w:rsidR="43A02561" w:rsidP="43A02561" w:rsidRDefault="43A02561" w14:paraId="2D8FAB8F" w14:textId="1BCE7C1D">
      <w:pPr>
        <w:rPr>
          <w:rFonts w:ascii="Palatino Linotype" w:hAnsi="Palatino Linotype" w:eastAsia="Palatino Linotype" w:cs="Palatino Linotype"/>
          <w:sz w:val="24"/>
          <w:szCs w:val="24"/>
        </w:rPr>
      </w:pPr>
    </w:p>
    <w:p w:rsidR="23246CD7" w:rsidP="43A02561" w:rsidRDefault="23246CD7" w14:paraId="5EA8E816" w14:textId="500B7AC4">
      <w:pPr>
        <w:ind w:left="720" w:hanging="720"/>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[10]</w:t>
      </w:r>
      <w:r>
        <w:tab/>
      </w:r>
      <w:r>
        <w:tab/>
      </w:r>
      <w:r w:rsidRPr="43A02561">
        <w:rPr>
          <w:rFonts w:ascii="Palatino Linotype" w:hAnsi="Palatino Linotype" w:eastAsia="Palatino Linotype" w:cs="Palatino Linotype"/>
          <w:sz w:val="24"/>
          <w:szCs w:val="24"/>
        </w:rPr>
        <w:t>Oceanservice.noaa.gov. 2022. </w:t>
      </w:r>
      <w:r w:rsidRPr="43A02561">
        <w:rPr>
          <w:rFonts w:ascii="Palatino Linotype" w:hAnsi="Palatino Linotype" w:eastAsia="Palatino Linotype" w:cs="Palatino Linotype"/>
          <w:i/>
          <w:iCs/>
          <w:sz w:val="24"/>
          <w:szCs w:val="24"/>
        </w:rPr>
        <w:t>What is a hydrophone?</w:t>
      </w:r>
      <w:r w:rsidRPr="43A02561">
        <w:rPr>
          <w:rFonts w:ascii="Palatino Linotype" w:hAnsi="Palatino Linotype" w:eastAsia="Palatino Linotype" w:cs="Palatino Linotype"/>
          <w:sz w:val="24"/>
          <w:szCs w:val="24"/>
        </w:rPr>
        <w:t>. [online] Available at: &lt;https://oceanservice.noaa.gov/facts/hydrophone.html&gt; [Accessed 27 September 2022].</w:t>
      </w:r>
    </w:p>
    <w:p w:rsidR="43A02561" w:rsidP="43A02561" w:rsidRDefault="43A02561" w14:paraId="4D805CC3" w14:textId="5D3E8969">
      <w:pPr>
        <w:rPr>
          <w:rFonts w:ascii="Palatino Linotype" w:hAnsi="Palatino Linotype" w:eastAsia="Palatino Linotype" w:cs="Palatino Linotype"/>
          <w:sz w:val="24"/>
          <w:szCs w:val="24"/>
        </w:rPr>
      </w:pPr>
    </w:p>
    <w:p w:rsidR="23246CD7" w:rsidP="43A02561" w:rsidRDefault="23246CD7" w14:paraId="16E8D338" w14:textId="3009E35D">
      <w:pPr>
        <w:pStyle w:val="DefaultText"/>
        <w:tabs>
          <w:tab w:val="left" w:pos="720"/>
        </w:tabs>
        <w:ind w:left="567" w:hanging="567"/>
        <w:rPr>
          <w:rFonts w:ascii="Palatino Linotype" w:hAnsi="Palatino Linotype" w:eastAsia="Palatino Linotype" w:cs="Palatino Linotype"/>
          <w:szCs w:val="24"/>
        </w:rPr>
      </w:pPr>
      <w:r w:rsidRPr="43A02561">
        <w:rPr>
          <w:rFonts w:ascii="Palatino Linotype" w:hAnsi="Palatino Linotype" w:eastAsia="Palatino Linotype" w:cs="Palatino Linotype"/>
          <w:szCs w:val="24"/>
        </w:rPr>
        <w:t>[11]</w:t>
      </w:r>
      <w:r>
        <w:tab/>
      </w:r>
      <w:r>
        <w:tab/>
      </w:r>
      <w:r>
        <w:tab/>
      </w:r>
      <w:r w:rsidRPr="43A02561">
        <w:rPr>
          <w:rFonts w:ascii="Palatino Linotype" w:hAnsi="Palatino Linotype" w:eastAsia="Palatino Linotype" w:cs="Palatino Linotype"/>
          <w:szCs w:val="24"/>
        </w:rPr>
        <w:t>Williams, E., 2022. </w:t>
      </w:r>
      <w:r w:rsidRPr="43A02561">
        <w:rPr>
          <w:rFonts w:ascii="Palatino Linotype" w:hAnsi="Palatino Linotype" w:eastAsia="Palatino Linotype" w:cs="Palatino Linotype"/>
          <w:i/>
          <w:iCs/>
          <w:szCs w:val="24"/>
        </w:rPr>
        <w:t>The Inverse Problem: Cylindrical NAH</w:t>
      </w:r>
      <w:r w:rsidRPr="43A02561">
        <w:rPr>
          <w:rFonts w:ascii="Palatino Linotype" w:hAnsi="Palatino Linotype" w:eastAsia="Palatino Linotype" w:cs="Palatino Linotype"/>
          <w:szCs w:val="24"/>
        </w:rPr>
        <w:t>. [online] Science Direct. Available at: &lt;https://www.sciencedirect.com/topics/engineering/hydrophones&gt; [Accessed 27 September 2022].</w:t>
      </w:r>
    </w:p>
    <w:p w:rsidR="43A02561" w:rsidP="43A02561" w:rsidRDefault="43A02561" w14:paraId="3942A861" w14:textId="37BF57F4">
      <w:pPr>
        <w:rPr>
          <w:rFonts w:ascii="Palatino Linotype" w:hAnsi="Palatino Linotype" w:eastAsia="Palatino Linotype" w:cs="Palatino Linotype"/>
          <w:sz w:val="24"/>
          <w:szCs w:val="24"/>
        </w:rPr>
      </w:pPr>
    </w:p>
    <w:p w:rsidR="43A02561" w:rsidP="43A02561" w:rsidRDefault="43A02561" w14:paraId="086E6B55" w14:textId="3FDDC0BB">
      <w:pPr>
        <w:rPr>
          <w:rFonts w:ascii="Palatino Linotype" w:hAnsi="Palatino Linotype" w:eastAsia="Palatino Linotype" w:cs="Palatino Linotype"/>
          <w:sz w:val="24"/>
          <w:szCs w:val="24"/>
        </w:rPr>
      </w:pPr>
    </w:p>
    <w:p w:rsidR="23246CD7" w:rsidP="43A02561" w:rsidRDefault="23246CD7" w14:paraId="078352A7" w14:textId="10EAA249">
      <w:pPr>
        <w:ind w:left="567" w:hanging="567"/>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[12]</w:t>
      </w:r>
      <w:r>
        <w:tab/>
      </w:r>
      <w:r>
        <w:tab/>
      </w:r>
      <w:r>
        <w:tab/>
      </w:r>
      <w:r w:rsidRPr="43A02561">
        <w:rPr>
          <w:rFonts w:ascii="Palatino Linotype" w:hAnsi="Palatino Linotype" w:eastAsia="Palatino Linotype" w:cs="Palatino Linotype"/>
          <w:sz w:val="24"/>
          <w:szCs w:val="24"/>
        </w:rPr>
        <w:t xml:space="preserve">“Guide to Computer Programming &amp; Coding languages,” </w:t>
      </w:r>
      <w:r w:rsidRPr="43A02561">
        <w:rPr>
          <w:rFonts w:ascii="Palatino Linotype" w:hAnsi="Palatino Linotype" w:eastAsia="Palatino Linotype" w:cs="Palatino Linotype"/>
          <w:i/>
          <w:iCs/>
          <w:sz w:val="24"/>
          <w:szCs w:val="24"/>
        </w:rPr>
        <w:t xml:space="preserve">Code a New Career | </w:t>
      </w:r>
      <w:r>
        <w:tab/>
      </w:r>
      <w:r w:rsidRPr="43A02561">
        <w:rPr>
          <w:rFonts w:ascii="Palatino Linotype" w:hAnsi="Palatino Linotype" w:eastAsia="Palatino Linotype" w:cs="Palatino Linotype"/>
          <w:i/>
          <w:iCs/>
          <w:sz w:val="24"/>
          <w:szCs w:val="24"/>
        </w:rPr>
        <w:t>ComputerScience.org</w:t>
      </w:r>
      <w:r w:rsidRPr="43A02561">
        <w:rPr>
          <w:rFonts w:ascii="Palatino Linotype" w:hAnsi="Palatino Linotype" w:eastAsia="Palatino Linotype" w:cs="Palatino Linotype"/>
          <w:sz w:val="24"/>
          <w:szCs w:val="24"/>
        </w:rPr>
        <w:t xml:space="preserve">, 19-Sep-2022. [Online]. Available: </w:t>
      </w:r>
      <w:hyperlink r:id="rId80">
        <w:r w:rsidRPr="43A02561">
          <w:rPr>
            <w:rStyle w:val="Hyperlink"/>
            <w:rFonts w:ascii="Palatino Linotype" w:hAnsi="Palatino Linotype" w:eastAsia="Palatino Linotype" w:cs="Palatino Linotype"/>
            <w:color w:val="auto"/>
            <w:sz w:val="24"/>
            <w:szCs w:val="24"/>
          </w:rPr>
          <w:t>https://www.computerscience.org/resources/computer-programming-languages/</w:t>
        </w:r>
      </w:hyperlink>
      <w:r w:rsidRPr="43A02561">
        <w:rPr>
          <w:rFonts w:ascii="Palatino Linotype" w:hAnsi="Palatino Linotype" w:eastAsia="Palatino Linotype" w:cs="Palatino Linotype"/>
          <w:sz w:val="24"/>
          <w:szCs w:val="24"/>
        </w:rPr>
        <w:t>. [Accessed: 29-Sep-2022].</w:t>
      </w:r>
    </w:p>
    <w:p w:rsidR="43A02561" w:rsidP="43A02561" w:rsidRDefault="43A02561" w14:paraId="4E6C60E8" w14:textId="0D90A16B">
      <w:pPr>
        <w:ind w:left="567" w:hanging="567"/>
        <w:rPr>
          <w:rFonts w:ascii="Palatino Linotype" w:hAnsi="Palatino Linotype" w:eastAsia="Palatino Linotype" w:cs="Palatino Linotype"/>
          <w:sz w:val="24"/>
          <w:szCs w:val="24"/>
        </w:rPr>
      </w:pPr>
    </w:p>
    <w:p w:rsidR="23246CD7" w:rsidP="43A02561" w:rsidRDefault="23246CD7" w14:paraId="20AF3812" w14:textId="2BCC52EB">
      <w:pPr>
        <w:ind w:left="567" w:hanging="567"/>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[13]</w:t>
      </w:r>
      <w:r>
        <w:tab/>
      </w:r>
      <w:r>
        <w:tab/>
      </w:r>
      <w:r>
        <w:tab/>
      </w:r>
      <w:r w:rsidRPr="43A02561">
        <w:rPr>
          <w:rFonts w:ascii="Palatino Linotype" w:hAnsi="Palatino Linotype" w:eastAsia="Palatino Linotype" w:cs="Palatino Linotype"/>
          <w:sz w:val="24"/>
          <w:szCs w:val="24"/>
        </w:rPr>
        <w:t xml:space="preserve">“Integrating Python With Other Languages,” </w:t>
      </w:r>
      <w:r w:rsidRPr="43A02561">
        <w:rPr>
          <w:rFonts w:ascii="Palatino Linotype" w:hAnsi="Palatino Linotype" w:eastAsia="Palatino Linotype" w:cs="Palatino Linotype"/>
          <w:i/>
          <w:iCs/>
          <w:sz w:val="24"/>
          <w:szCs w:val="24"/>
        </w:rPr>
        <w:t>Integrating Python With Other Languages - Python Wiki</w:t>
      </w:r>
      <w:r w:rsidRPr="43A02561">
        <w:rPr>
          <w:rFonts w:ascii="Palatino Linotype" w:hAnsi="Palatino Linotype" w:eastAsia="Palatino Linotype" w:cs="Palatino Linotype"/>
          <w:sz w:val="24"/>
          <w:szCs w:val="24"/>
        </w:rPr>
        <w:t xml:space="preserve">, 2020. [Online]. Available: </w:t>
      </w:r>
      <w:hyperlink r:id="rId81">
        <w:r w:rsidRPr="43A02561">
          <w:rPr>
            <w:rStyle w:val="Hyperlink"/>
            <w:rFonts w:ascii="Palatino Linotype" w:hAnsi="Palatino Linotype" w:eastAsia="Palatino Linotype" w:cs="Palatino Linotype"/>
            <w:color w:val="auto"/>
            <w:sz w:val="24"/>
            <w:szCs w:val="24"/>
          </w:rPr>
          <w:t>https://wiki.python.org/moin/IntegratingPythonWithOtherLanguages</w:t>
        </w:r>
      </w:hyperlink>
      <w:r w:rsidRPr="43A02561">
        <w:rPr>
          <w:rFonts w:ascii="Palatino Linotype" w:hAnsi="Palatino Linotype" w:eastAsia="Palatino Linotype" w:cs="Palatino Linotype"/>
          <w:sz w:val="24"/>
          <w:szCs w:val="24"/>
        </w:rPr>
        <w:t>. [Accessed: 29-Sep-2022].</w:t>
      </w:r>
    </w:p>
    <w:p w:rsidR="43A02561" w:rsidP="43A02561" w:rsidRDefault="43A02561" w14:paraId="7299C673" w14:textId="7E7605B4">
      <w:pPr>
        <w:ind w:left="567" w:hanging="567"/>
        <w:rPr>
          <w:rFonts w:ascii="Palatino Linotype" w:hAnsi="Palatino Linotype" w:eastAsia="Palatino Linotype" w:cs="Palatino Linotype"/>
        </w:rPr>
      </w:pPr>
    </w:p>
    <w:p w:rsidR="23246CD7" w:rsidP="43A02561" w:rsidRDefault="23246CD7" w14:paraId="4E696E98" w14:textId="5AD38813">
      <w:pPr>
        <w:ind w:left="567" w:hanging="567"/>
        <w:rPr>
          <w:rFonts w:ascii="Palatino Linotype" w:hAnsi="Palatino Linotype" w:eastAsia="Palatino Linotype" w:cs="Palatino Linotype"/>
          <w:sz w:val="24"/>
          <w:szCs w:val="24"/>
        </w:rPr>
      </w:pPr>
      <w:r w:rsidRPr="43A02561">
        <w:rPr>
          <w:rFonts w:ascii="Palatino Linotype" w:hAnsi="Palatino Linotype" w:eastAsia="Palatino Linotype" w:cs="Palatino Linotype"/>
          <w:sz w:val="24"/>
          <w:szCs w:val="24"/>
        </w:rPr>
        <w:t>[14]</w:t>
      </w:r>
      <w:r>
        <w:tab/>
      </w:r>
      <w:r>
        <w:tab/>
      </w:r>
      <w:r>
        <w:tab/>
      </w:r>
      <w:r w:rsidRPr="43A02561">
        <w:rPr>
          <w:rFonts w:ascii="Palatino Linotype" w:hAnsi="Palatino Linotype" w:eastAsia="Palatino Linotype" w:cs="Palatino Linotype"/>
          <w:sz w:val="24"/>
          <w:szCs w:val="24"/>
        </w:rPr>
        <w:t xml:space="preserve">“Matlab.engine.matlabengine,” </w:t>
      </w:r>
      <w:r w:rsidRPr="43A02561">
        <w:rPr>
          <w:rFonts w:ascii="Palatino Linotype" w:hAnsi="Palatino Linotype" w:eastAsia="Palatino Linotype" w:cs="Palatino Linotype"/>
          <w:i/>
          <w:iCs/>
          <w:sz w:val="24"/>
          <w:szCs w:val="24"/>
        </w:rPr>
        <w:t>Call MATLAB Functions from Python - MATLAB &amp; Simulink</w:t>
      </w:r>
      <w:r w:rsidRPr="43A02561">
        <w:rPr>
          <w:rFonts w:ascii="Palatino Linotype" w:hAnsi="Palatino Linotype" w:eastAsia="Palatino Linotype" w:cs="Palatino Linotype"/>
          <w:sz w:val="24"/>
          <w:szCs w:val="24"/>
        </w:rPr>
        <w:t xml:space="preserve">, 2022. [Online]. Available: </w:t>
      </w:r>
      <w:hyperlink r:id="rId82">
        <w:r w:rsidRPr="43A02561">
          <w:rPr>
            <w:rStyle w:val="Hyperlink"/>
            <w:rFonts w:ascii="Palatino Linotype" w:hAnsi="Palatino Linotype" w:eastAsia="Palatino Linotype" w:cs="Palatino Linotype"/>
            <w:color w:val="auto"/>
            <w:sz w:val="24"/>
            <w:szCs w:val="24"/>
          </w:rPr>
          <w:t>https://www.mathworks.com/help/matlab/matlab_external/call-matlab-functions-from-python.html</w:t>
        </w:r>
      </w:hyperlink>
      <w:r w:rsidRPr="43A02561">
        <w:rPr>
          <w:rFonts w:ascii="Palatino Linotype" w:hAnsi="Palatino Linotype" w:eastAsia="Palatino Linotype" w:cs="Palatino Linotype"/>
          <w:sz w:val="24"/>
          <w:szCs w:val="24"/>
        </w:rPr>
        <w:t>. [Accessed: 29-Sep-2022].</w:t>
      </w:r>
    </w:p>
    <w:p w:rsidR="43A02561" w:rsidP="43A02561" w:rsidRDefault="43A02561" w14:paraId="14255C39" w14:textId="260B3F22">
      <w:pPr>
        <w:rPr>
          <w:rStyle w:val="InitialStyle"/>
          <w:rFonts w:ascii="Palatino Linotype" w:hAnsi="Palatino Linotype" w:cs="Verdana"/>
          <w:b/>
          <w:bCs/>
        </w:rPr>
      </w:pPr>
    </w:p>
    <w:p w:rsidRPr="00610E3B" w:rsidR="002E6CD9" w:rsidP="43A02561" w:rsidRDefault="002E6CD9" w14:paraId="47BE862C" w14:textId="77777777">
      <w:pPr>
        <w:overflowPunct/>
        <w:autoSpaceDE/>
        <w:autoSpaceDN/>
        <w:adjustRightInd/>
        <w:textAlignment w:val="auto"/>
        <w:rPr>
          <w:rStyle w:val="InitialStyle"/>
          <w:rFonts w:ascii="Palatino Linotype" w:hAnsi="Palatino Linotype" w:cs="Verdana"/>
          <w:b/>
          <w:bCs/>
          <w:sz w:val="32"/>
          <w:szCs w:val="32"/>
        </w:rPr>
      </w:pPr>
    </w:p>
    <w:p w:rsidRPr="00610E3B" w:rsidR="00753E6C" w:rsidP="43A02561" w:rsidRDefault="00753E6C" w14:paraId="499669B3" w14:textId="77777777">
      <w:pPr>
        <w:overflowPunct/>
        <w:autoSpaceDE/>
        <w:autoSpaceDN/>
        <w:adjustRightInd/>
        <w:textAlignment w:val="auto"/>
        <w:rPr>
          <w:rStyle w:val="InitialStyle"/>
          <w:rFonts w:ascii="Palatino Linotype" w:hAnsi="Palatino Linotype" w:cs="Verdana"/>
          <w:b/>
          <w:bCs/>
          <w:sz w:val="32"/>
          <w:szCs w:val="32"/>
        </w:rPr>
      </w:pPr>
    </w:p>
    <w:p w:rsidR="00F061DA" w:rsidP="43A02561" w:rsidRDefault="00F061DA" w14:paraId="72D7AF1B" w14:textId="53478D36">
      <w:pPr>
        <w:overflowPunct/>
        <w:autoSpaceDE/>
        <w:autoSpaceDN/>
        <w:adjustRightInd/>
        <w:textAlignment w:val="auto"/>
        <w:rPr>
          <w:rStyle w:val="InitialStyle"/>
          <w:rFonts w:ascii="Palatino Linotype" w:hAnsi="Palatino Linotype" w:cs="Verdana"/>
          <w:b/>
          <w:bCs/>
          <w:sz w:val="32"/>
          <w:szCs w:val="32"/>
        </w:rPr>
      </w:pPr>
    </w:p>
    <w:p w:rsidRPr="000A55D0" w:rsidR="000A55D0" w:rsidP="43A02561" w:rsidRDefault="000A55D0" w14:paraId="10624F40" w14:textId="77777777">
      <w:pPr>
        <w:pStyle w:val="ListParagraph"/>
        <w:rPr>
          <w:rStyle w:val="InitialStyle"/>
          <w:rFonts w:ascii="Palatino Linotype" w:hAnsi="Palatino Linotype" w:cs="Verdana"/>
          <w:b/>
          <w:bCs/>
          <w:sz w:val="20"/>
          <w:szCs w:val="20"/>
        </w:rPr>
      </w:pPr>
    </w:p>
    <w:p w:rsidR="000A55D0" w:rsidP="43A02561" w:rsidRDefault="000A55D0" w14:paraId="0EB90CD7" w14:textId="77777777">
      <w:pPr>
        <w:overflowPunct/>
        <w:autoSpaceDE/>
        <w:autoSpaceDN/>
        <w:adjustRightInd/>
        <w:textAlignment w:val="auto"/>
        <w:rPr>
          <w:rStyle w:val="InitialStyle"/>
          <w:rFonts w:ascii="Palatino Linotype" w:hAnsi="Palatino Linotype" w:cs="Verdana"/>
          <w:b/>
          <w:bCs/>
          <w:sz w:val="20"/>
        </w:rPr>
      </w:pPr>
    </w:p>
    <w:p w:rsidRPr="000A55D0" w:rsidR="00753E6C" w:rsidP="43A02561" w:rsidRDefault="00753E6C" w14:paraId="2A61C189" w14:textId="41633C19">
      <w:pPr>
        <w:rPr>
          <w:rStyle w:val="InitialStyle"/>
          <w:rFonts w:ascii="Palatino Linotype" w:hAnsi="Palatino Linotype" w:cs="Verdana"/>
          <w:b/>
          <w:bCs/>
          <w:sz w:val="20"/>
        </w:rPr>
      </w:pPr>
    </w:p>
    <w:p w:rsidR="43A02561" w:rsidP="43A02561" w:rsidRDefault="43A02561" w14:paraId="6E57D056" w14:textId="44FEE7D0">
      <w:pPr>
        <w:pStyle w:val="Heading1"/>
        <w:numPr>
          <w:ilvl w:val="0"/>
          <w:numId w:val="0"/>
        </w:numPr>
        <w:rPr>
          <w:rStyle w:val="InitialStyle"/>
          <w:rFonts w:ascii="Palatino Linotype" w:hAnsi="Palatino Linotype" w:cs="Verdana"/>
          <w:sz w:val="32"/>
        </w:rPr>
      </w:pPr>
    </w:p>
    <w:p w:rsidR="43A02561" w:rsidP="43A02561" w:rsidRDefault="43A02561" w14:paraId="01245CD1" w14:textId="572CF11E">
      <w:r w:rsidRPr="43A02561">
        <w:br w:type="page"/>
      </w:r>
    </w:p>
    <w:p w:rsidR="43A02561" w:rsidP="43A02561" w:rsidRDefault="43A02561" w14:paraId="4185991F" w14:textId="78889282">
      <w:pPr>
        <w:pStyle w:val="Heading1"/>
        <w:numPr>
          <w:numId w:val="0"/>
        </w:numPr>
        <w:rPr>
          <w:rStyle w:val="InitialStyle"/>
          <w:rFonts w:ascii="Palatino Linotype" w:hAnsi="Palatino Linotype" w:cs="Verdana"/>
          <w:sz w:val="32"/>
        </w:rPr>
      </w:pPr>
    </w:p>
    <w:p w:rsidR="25556260" w:rsidP="474386DC" w:rsidRDefault="25556260" w14:paraId="7FB44665" w14:textId="1DC23554">
      <w:pPr>
        <w:pStyle w:val="Heading1"/>
        <w:numPr>
          <w:numId w:val="0"/>
        </w:numPr>
        <w:ind w:left="0"/>
        <w:rPr>
          <w:rStyle w:val="InitialStyle"/>
          <w:rFonts w:ascii="Palatino Linotype" w:hAnsi="Palatino Linotype" w:cs="Verdana"/>
          <w:sz w:val="32"/>
          <w:szCs w:val="32"/>
        </w:rPr>
      </w:pPr>
      <w:bookmarkStart w:name="_Toc200115663" w:id="600954412"/>
      <w:bookmarkStart w:name="_Toc1677158909" w:id="1285966613"/>
      <w:bookmarkStart w:name="_Toc864723274" w:id="34004140"/>
      <w:bookmarkStart w:name="_Toc249206138" w:id="1939639862"/>
      <w:bookmarkStart w:name="_Toc1372852754" w:id="1783397336"/>
      <w:bookmarkStart w:name="_Toc22962175" w:id="1737499191"/>
      <w:bookmarkStart w:name="_Toc130277073" w:id="883771771"/>
      <w:bookmarkStart w:name="_Toc2020151447" w:id="63781546"/>
      <w:bookmarkStart w:name="_Toc834579752" w:id="721644035"/>
      <w:bookmarkStart w:name="_Toc607013710" w:id="368389387"/>
      <w:bookmarkStart w:name="_Toc1713939330" w:id="407139001"/>
      <w:bookmarkStart w:name="_Toc293957798" w:id="1535766089"/>
      <w:r w:rsidRPr="474386DC" w:rsidR="25556260">
        <w:rPr>
          <w:rStyle w:val="InitialStyle"/>
          <w:rFonts w:ascii="Palatino Linotype" w:hAnsi="Palatino Linotype" w:cs="Verdana"/>
          <w:sz w:val="32"/>
          <w:szCs w:val="32"/>
        </w:rPr>
        <w:t>Appendix A (</w:t>
      </w:r>
      <w:r w:rsidRPr="474386DC" w:rsidR="664FA48D">
        <w:rPr>
          <w:rStyle w:val="InitialStyle"/>
          <w:rFonts w:ascii="Palatino Linotype" w:hAnsi="Palatino Linotype" w:cs="Verdana"/>
          <w:sz w:val="32"/>
          <w:szCs w:val="32"/>
        </w:rPr>
        <w:t>Fabrication Plan</w:t>
      </w:r>
      <w:r w:rsidRPr="474386DC" w:rsidR="25556260">
        <w:rPr>
          <w:rStyle w:val="InitialStyle"/>
          <w:rFonts w:ascii="Palatino Linotype" w:hAnsi="Palatino Linotype" w:cs="Verdana"/>
          <w:sz w:val="32"/>
          <w:szCs w:val="32"/>
        </w:rPr>
        <w:t>)</w:t>
      </w:r>
      <w:bookmarkEnd w:id="600954412"/>
      <w:bookmarkEnd w:id="1285966613"/>
      <w:bookmarkEnd w:id="34004140"/>
      <w:bookmarkEnd w:id="1939639862"/>
      <w:bookmarkEnd w:id="1783397336"/>
      <w:bookmarkEnd w:id="1737499191"/>
      <w:bookmarkEnd w:id="883771771"/>
      <w:bookmarkEnd w:id="63781546"/>
      <w:bookmarkEnd w:id="721644035"/>
      <w:bookmarkEnd w:id="368389387"/>
      <w:bookmarkEnd w:id="407139001"/>
      <w:bookmarkEnd w:id="1535766089"/>
    </w:p>
    <w:p w:rsidR="43A02561" w:rsidP="43A02561" w:rsidRDefault="43A02561" w14:paraId="19E54A08" w14:textId="06577415"/>
    <w:p w:rsidR="340D7B4B" w:rsidP="43A02561" w:rsidRDefault="340D7B4B" w14:paraId="743FC9CD" w14:textId="28DA91FB">
      <w:pPr>
        <w:rPr>
          <w:rStyle w:val="InitialStyle"/>
          <w:rFonts w:ascii="Palatino Linotype" w:hAnsi="Palatino Linotype" w:cs="Verdana"/>
        </w:rPr>
      </w:pPr>
      <w:r>
        <w:rPr>
          <w:noProof/>
        </w:rPr>
        <w:drawing>
          <wp:inline distT="0" distB="0" distL="0" distR="0" wp14:anchorId="3F4A3D75" wp14:editId="5429CD2B">
            <wp:extent cx="6448425" cy="1088172"/>
            <wp:effectExtent l="0" t="0" r="0" b="0"/>
            <wp:docPr id="238265166" name="Picture 23826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6448425" cy="1088172"/>
                    </a:xfrm>
                    <a:prstGeom prst="rect">
                      <a:avLst/>
                    </a:prstGeom>
                  </pic:spPr>
                </pic:pic>
              </a:graphicData>
            </a:graphic>
          </wp:inline>
        </w:drawing>
      </w:r>
    </w:p>
    <w:p w:rsidR="74225D0C" w:rsidP="43A02561" w:rsidRDefault="74225D0C" w14:paraId="504E5702" w14:textId="7624D3CF">
      <w:pPr>
        <w:rPr>
          <w:rStyle w:val="InitialStyle"/>
          <w:rFonts w:ascii="Palatino Linotype" w:hAnsi="Palatino Linotype" w:cs="Verdana"/>
        </w:rPr>
      </w:pPr>
      <w:r>
        <w:rPr>
          <w:noProof/>
        </w:rPr>
        <w:drawing>
          <wp:inline distT="0" distB="0" distL="0" distR="0" wp14:anchorId="15F2B6DC" wp14:editId="4254F5B5">
            <wp:extent cx="6419850" cy="1163598"/>
            <wp:effectExtent l="0" t="0" r="0" b="0"/>
            <wp:docPr id="792991157" name="Picture 79299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6419850" cy="1163598"/>
                    </a:xfrm>
                    <a:prstGeom prst="rect">
                      <a:avLst/>
                    </a:prstGeom>
                  </pic:spPr>
                </pic:pic>
              </a:graphicData>
            </a:graphic>
          </wp:inline>
        </w:drawing>
      </w:r>
    </w:p>
    <w:p w:rsidR="03978658" w:rsidP="43A02561" w:rsidRDefault="03978658" w14:paraId="7F0D7858" w14:textId="2065DF7E">
      <w:pPr>
        <w:rPr>
          <w:rStyle w:val="InitialStyle"/>
          <w:rFonts w:ascii="Palatino Linotype" w:hAnsi="Palatino Linotype" w:cs="Verdana"/>
        </w:rPr>
      </w:pPr>
      <w:r>
        <w:rPr>
          <w:noProof/>
        </w:rPr>
        <w:drawing>
          <wp:inline distT="0" distB="0" distL="0" distR="0" wp14:anchorId="0E383502" wp14:editId="5FAD2352">
            <wp:extent cx="6429375" cy="1299269"/>
            <wp:effectExtent l="0" t="0" r="0" b="0"/>
            <wp:docPr id="666935183" name="Picture 66693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6429375" cy="1299269"/>
                    </a:xfrm>
                    <a:prstGeom prst="rect">
                      <a:avLst/>
                    </a:prstGeom>
                  </pic:spPr>
                </pic:pic>
              </a:graphicData>
            </a:graphic>
          </wp:inline>
        </w:drawing>
      </w:r>
    </w:p>
    <w:p w:rsidR="0A16CEF5" w:rsidP="43A02561" w:rsidRDefault="0A16CEF5" w14:paraId="1D35CD7B" w14:textId="29CE6540">
      <w:pPr>
        <w:rPr>
          <w:rStyle w:val="InitialStyle"/>
          <w:rFonts w:ascii="Palatino Linotype" w:hAnsi="Palatino Linotype" w:cs="Verdana"/>
        </w:rPr>
      </w:pPr>
      <w:r>
        <w:rPr>
          <w:noProof/>
        </w:rPr>
        <w:drawing>
          <wp:inline distT="0" distB="0" distL="0" distR="0" wp14:anchorId="35357285" wp14:editId="7145F93B">
            <wp:extent cx="6557211" cy="1038225"/>
            <wp:effectExtent l="0" t="0" r="0" b="0"/>
            <wp:docPr id="297709265" name="Picture 29770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6557211" cy="1038225"/>
                    </a:xfrm>
                    <a:prstGeom prst="rect">
                      <a:avLst/>
                    </a:prstGeom>
                  </pic:spPr>
                </pic:pic>
              </a:graphicData>
            </a:graphic>
          </wp:inline>
        </w:drawing>
      </w:r>
    </w:p>
    <w:p w:rsidR="466D16D5" w:rsidP="43A02561" w:rsidRDefault="466D16D5" w14:paraId="02A74BAC" w14:textId="4B25C63B">
      <w:pPr>
        <w:rPr>
          <w:rStyle w:val="InitialStyle"/>
          <w:rFonts w:ascii="Palatino Linotype" w:hAnsi="Palatino Linotype" w:cs="Verdana"/>
        </w:rPr>
      </w:pPr>
      <w:r>
        <w:rPr>
          <w:noProof/>
        </w:rPr>
        <w:drawing>
          <wp:inline distT="0" distB="0" distL="0" distR="0" wp14:anchorId="4FC5CC4C" wp14:editId="0021E574">
            <wp:extent cx="6515100" cy="1194435"/>
            <wp:effectExtent l="0" t="0" r="0" b="0"/>
            <wp:docPr id="8904802" name="Picture 89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6515100" cy="1194435"/>
                    </a:xfrm>
                    <a:prstGeom prst="rect">
                      <a:avLst/>
                    </a:prstGeom>
                  </pic:spPr>
                </pic:pic>
              </a:graphicData>
            </a:graphic>
          </wp:inline>
        </w:drawing>
      </w:r>
    </w:p>
    <w:p w:rsidR="280E26BF" w:rsidP="43A02561" w:rsidRDefault="280E26BF" w14:paraId="21A82B40" w14:textId="35294B94">
      <w:pPr>
        <w:rPr>
          <w:rStyle w:val="InitialStyle"/>
          <w:rFonts w:ascii="Palatino Linotype" w:hAnsi="Palatino Linotype" w:cs="Verdana"/>
        </w:rPr>
      </w:pPr>
      <w:r>
        <w:rPr>
          <w:noProof/>
        </w:rPr>
        <w:drawing>
          <wp:inline distT="0" distB="0" distL="0" distR="0" wp14:anchorId="50B94918" wp14:editId="4B9CCFB1">
            <wp:extent cx="6553200" cy="1228725"/>
            <wp:effectExtent l="0" t="0" r="0" b="0"/>
            <wp:docPr id="521528889" name="Picture 521528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6553200" cy="1228725"/>
                    </a:xfrm>
                    <a:prstGeom prst="rect">
                      <a:avLst/>
                    </a:prstGeom>
                  </pic:spPr>
                </pic:pic>
              </a:graphicData>
            </a:graphic>
          </wp:inline>
        </w:drawing>
      </w:r>
    </w:p>
    <w:p w:rsidR="648B03DB" w:rsidP="43A02561" w:rsidRDefault="648B03DB" w14:paraId="42B66A7C" w14:textId="75A6D954">
      <w:pPr>
        <w:rPr>
          <w:rStyle w:val="InitialStyle"/>
          <w:rFonts w:ascii="Palatino Linotype" w:hAnsi="Palatino Linotype" w:cs="Verdana"/>
        </w:rPr>
      </w:pPr>
      <w:r>
        <w:rPr>
          <w:noProof/>
        </w:rPr>
        <w:lastRenderedPageBreak/>
        <w:drawing>
          <wp:inline distT="0" distB="0" distL="0" distR="0" wp14:anchorId="477F8A0C" wp14:editId="10BF1D23">
            <wp:extent cx="6629400" cy="1312069"/>
            <wp:effectExtent l="0" t="0" r="0" b="0"/>
            <wp:docPr id="1200491192" name="Picture 120049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6629400" cy="1312069"/>
                    </a:xfrm>
                    <a:prstGeom prst="rect">
                      <a:avLst/>
                    </a:prstGeom>
                  </pic:spPr>
                </pic:pic>
              </a:graphicData>
            </a:graphic>
          </wp:inline>
        </w:drawing>
      </w:r>
    </w:p>
    <w:p w:rsidR="43A02561" w:rsidP="43A02561" w:rsidRDefault="43A02561" w14:paraId="36D89857" w14:textId="265A84F0">
      <w:pPr>
        <w:rPr>
          <w:rStyle w:val="InitialStyle"/>
          <w:rFonts w:ascii="Palatino Linotype" w:hAnsi="Palatino Linotype" w:cs="Verdana"/>
        </w:rPr>
      </w:pPr>
    </w:p>
    <w:p w:rsidRPr="00610E3B" w:rsidR="00753E6C" w:rsidP="43A02561" w:rsidRDefault="00753E6C" w14:paraId="18DE114A" w14:textId="77777777">
      <w:pPr>
        <w:overflowPunct/>
        <w:autoSpaceDE/>
        <w:autoSpaceDN/>
        <w:adjustRightInd/>
        <w:textAlignment w:val="auto"/>
        <w:rPr>
          <w:rStyle w:val="InitialStyle"/>
          <w:rFonts w:ascii="Palatino Linotype" w:hAnsi="Palatino Linotype" w:cs="Verdana"/>
          <w:b/>
          <w:bCs/>
          <w:sz w:val="32"/>
          <w:szCs w:val="32"/>
        </w:rPr>
      </w:pPr>
      <w:r w:rsidRPr="43A02561">
        <w:rPr>
          <w:rStyle w:val="InitialStyle"/>
          <w:rFonts w:ascii="Palatino Linotype" w:hAnsi="Palatino Linotype" w:cs="Verdana"/>
          <w:b/>
          <w:bCs/>
          <w:sz w:val="32"/>
          <w:szCs w:val="32"/>
        </w:rPr>
        <w:br w:type="page"/>
      </w:r>
    </w:p>
    <w:p w:rsidR="43A02561" w:rsidP="43A02561" w:rsidRDefault="43A02561" w14:paraId="2F0B4554" w14:textId="3E59FA17">
      <w:pPr>
        <w:pStyle w:val="Heading1"/>
        <w:numPr>
          <w:numId w:val="0"/>
        </w:numPr>
        <w:rPr>
          <w:rStyle w:val="InitialStyle"/>
          <w:rFonts w:ascii="Palatino Linotype" w:hAnsi="Palatino Linotype" w:cs="Verdana"/>
          <w:sz w:val="32"/>
        </w:rPr>
      </w:pPr>
    </w:p>
    <w:p w:rsidRPr="00610E3B" w:rsidR="001B3BB6" w:rsidP="474386DC" w:rsidRDefault="25556260" w14:paraId="1A4A0AEB" w14:textId="006B77F8">
      <w:pPr>
        <w:pStyle w:val="Heading1"/>
        <w:numPr>
          <w:numId w:val="0"/>
        </w:numPr>
        <w:ind w:left="0"/>
        <w:rPr>
          <w:rStyle w:val="InitialStyle"/>
          <w:rFonts w:ascii="Palatino Linotype" w:hAnsi="Palatino Linotype" w:cs="Verdana"/>
          <w:b w:val="0"/>
          <w:bCs w:val="0"/>
          <w:sz w:val="32"/>
          <w:szCs w:val="32"/>
        </w:rPr>
      </w:pPr>
      <w:bookmarkStart w:name="_Toc1377788660" w:id="2041689873"/>
      <w:bookmarkStart w:name="_Toc657167377" w:id="712707972"/>
      <w:bookmarkStart w:name="_Toc1161382889" w:id="563292110"/>
      <w:bookmarkStart w:name="_Toc361043922" w:id="2008035619"/>
      <w:bookmarkStart w:name="_Toc1985045659" w:id="1209132200"/>
      <w:bookmarkStart w:name="_Toc1575923318" w:id="1439041759"/>
      <w:bookmarkStart w:name="_Toc2074108561" w:id="704373198"/>
      <w:bookmarkStart w:name="_Toc834967957" w:id="903865616"/>
      <w:bookmarkStart w:name="_Toc2024182212" w:id="2147445592"/>
      <w:bookmarkStart w:name="_Toc1584936671" w:id="1892314742"/>
      <w:bookmarkStart w:name="_Toc1226429807" w:id="523220637"/>
      <w:bookmarkStart w:name="_Toc483987118" w:id="1616552526"/>
      <w:r w:rsidRPr="474386DC" w:rsidR="25556260">
        <w:rPr>
          <w:rStyle w:val="InitialStyle"/>
          <w:rFonts w:ascii="Palatino Linotype" w:hAnsi="Palatino Linotype" w:cs="Verdana"/>
          <w:sz w:val="32"/>
          <w:szCs w:val="32"/>
        </w:rPr>
        <w:t>Appendix B (</w:t>
      </w:r>
      <w:r w:rsidRPr="474386DC" w:rsidR="664FA48D">
        <w:rPr>
          <w:rStyle w:val="InitialStyle"/>
          <w:rFonts w:ascii="Palatino Linotype" w:hAnsi="Palatino Linotype" w:cs="Verdana"/>
          <w:sz w:val="32"/>
          <w:szCs w:val="32"/>
        </w:rPr>
        <w:t>Verification Plan</w:t>
      </w:r>
      <w:r w:rsidRPr="474386DC" w:rsidR="25556260">
        <w:rPr>
          <w:rStyle w:val="InitialStyle"/>
          <w:rFonts w:ascii="Palatino Linotype" w:hAnsi="Palatino Linotype" w:cs="Verdana"/>
          <w:sz w:val="32"/>
          <w:szCs w:val="32"/>
        </w:rPr>
        <w:t>)</w:t>
      </w:r>
      <w:bookmarkEnd w:id="12"/>
      <w:bookmarkEnd w:id="2041689873"/>
      <w:bookmarkEnd w:id="712707972"/>
      <w:bookmarkEnd w:id="563292110"/>
      <w:bookmarkEnd w:id="2008035619"/>
      <w:bookmarkEnd w:id="1209132200"/>
      <w:bookmarkEnd w:id="1439041759"/>
      <w:bookmarkEnd w:id="704373198"/>
      <w:bookmarkEnd w:id="903865616"/>
      <w:bookmarkEnd w:id="2147445592"/>
      <w:bookmarkEnd w:id="1892314742"/>
      <w:bookmarkEnd w:id="523220637"/>
      <w:bookmarkEnd w:id="1616552526"/>
    </w:p>
    <w:p w:rsidR="0FE5D505" w:rsidP="43A02561" w:rsidRDefault="0FE5D505" w14:paraId="36FB3579" w14:textId="3ACB8201">
      <w:pPr>
        <w:rPr>
          <w:sz w:val="32"/>
          <w:szCs w:val="32"/>
        </w:rPr>
      </w:pPr>
      <w:r w:rsidRPr="43A02561">
        <w:rPr>
          <w:sz w:val="32"/>
          <w:szCs w:val="32"/>
        </w:rPr>
        <w:t>Test Plan: Objective 1</w:t>
      </w:r>
    </w:p>
    <w:p w:rsidR="43A02561" w:rsidP="43A02561" w:rsidRDefault="43A02561" w14:paraId="5C275EB2" w14:textId="66163A4E">
      <w:pPr>
        <w:spacing w:after="160" w:afterAutospacing="1" w:line="360" w:lineRule="auto"/>
        <w:rPr>
          <w:sz w:val="32"/>
          <w:szCs w:val="32"/>
        </w:rPr>
      </w:pPr>
    </w:p>
    <w:p w:rsidR="0FE5D505" w:rsidP="43A02561" w:rsidRDefault="0FE5D505" w14:paraId="6DE155BB" w14:textId="35E252C9">
      <w:pPr>
        <w:spacing w:after="160" w:afterAutospacing="1" w:line="360" w:lineRule="auto"/>
        <w:rPr>
          <w:sz w:val="24"/>
          <w:szCs w:val="24"/>
        </w:rPr>
      </w:pPr>
      <w:r w:rsidRPr="43A02561">
        <w:rPr>
          <w:b/>
          <w:bCs/>
          <w:sz w:val="24"/>
          <w:szCs w:val="24"/>
        </w:rPr>
        <w:t>Objective 1- The system must be able to detect a specified pinger</w:t>
      </w:r>
    </w:p>
    <w:p w:rsidR="0FE5D505" w:rsidP="43A02561" w:rsidRDefault="0FE5D505" w14:paraId="4EFCB9C0" w14:textId="72A57217">
      <w:pPr>
        <w:spacing w:after="160" w:afterAutospacing="1" w:line="360" w:lineRule="auto"/>
        <w:rPr>
          <w:sz w:val="24"/>
          <w:szCs w:val="24"/>
        </w:rPr>
      </w:pPr>
      <w:r w:rsidRPr="43A02561">
        <w:rPr>
          <w:sz w:val="24"/>
          <w:szCs w:val="24"/>
        </w:rPr>
        <w:t xml:space="preserve">Individual in charge of test- Fraser Robertson </w:t>
      </w:r>
    </w:p>
    <w:p w:rsidR="0FE5D505" w:rsidP="43A02561" w:rsidRDefault="0FE5D505" w14:paraId="7E9605FE" w14:textId="355F32D9">
      <w:pPr>
        <w:spacing w:after="160" w:afterAutospacing="1" w:line="360" w:lineRule="auto"/>
        <w:rPr>
          <w:sz w:val="24"/>
          <w:szCs w:val="24"/>
        </w:rPr>
      </w:pPr>
      <w:r w:rsidRPr="43A02561">
        <w:rPr>
          <w:sz w:val="24"/>
          <w:szCs w:val="24"/>
        </w:rPr>
        <w:t>Date of Test: 03/24/2023</w:t>
      </w:r>
    </w:p>
    <w:p w:rsidR="43A02561" w:rsidP="43A02561" w:rsidRDefault="43A02561" w14:paraId="213EFB49" w14:textId="0F90E05F">
      <w:pPr>
        <w:spacing w:after="160" w:afterAutospacing="1" w:line="360" w:lineRule="auto"/>
        <w:rPr>
          <w:sz w:val="24"/>
          <w:szCs w:val="24"/>
        </w:rPr>
      </w:pPr>
    </w:p>
    <w:p w:rsidR="0FE5D505" w:rsidP="43A02561" w:rsidRDefault="0FE5D505" w14:paraId="5F78740C" w14:textId="6027E15A">
      <w:pPr>
        <w:spacing w:after="160" w:afterAutospacing="1" w:line="360" w:lineRule="auto"/>
        <w:rPr>
          <w:sz w:val="24"/>
          <w:szCs w:val="24"/>
        </w:rPr>
      </w:pPr>
      <w:r w:rsidRPr="43A02561">
        <w:rPr>
          <w:sz w:val="24"/>
          <w:szCs w:val="24"/>
        </w:rPr>
        <w:t>Experiment Description:</w:t>
      </w:r>
    </w:p>
    <w:p w:rsidR="0FE5D505" w:rsidP="43A02561" w:rsidRDefault="0FE5D505" w14:paraId="63B1BBB3" w14:textId="0DAA542E">
      <w:pPr>
        <w:spacing w:after="160" w:afterAutospacing="1" w:line="360" w:lineRule="auto"/>
        <w:rPr>
          <w:sz w:val="24"/>
          <w:szCs w:val="24"/>
        </w:rPr>
      </w:pPr>
      <w:r w:rsidRPr="43A02561">
        <w:rPr>
          <w:sz w:val="24"/>
          <w:szCs w:val="24"/>
        </w:rPr>
        <w:t xml:space="preserve">Two beacons of different frequencies between 25 and 40 kHz will be placed in the pool at a random distance from the hydrophone array. The system will then be calibrated for the frequency of one of the beacons. </w:t>
      </w:r>
    </w:p>
    <w:p w:rsidR="43A02561" w:rsidP="43A02561" w:rsidRDefault="43A02561" w14:paraId="1653787A" w14:textId="1255DDB1">
      <w:pPr>
        <w:spacing w:after="160" w:afterAutospacing="1" w:line="360" w:lineRule="auto"/>
        <w:ind w:firstLine="720"/>
        <w:rPr>
          <w:sz w:val="24"/>
          <w:szCs w:val="24"/>
        </w:rPr>
      </w:pPr>
    </w:p>
    <w:p w:rsidR="0FE5D505" w:rsidP="43A02561" w:rsidRDefault="0FE5D505" w14:paraId="531E3730" w14:textId="449C572C">
      <w:pPr>
        <w:spacing w:after="160" w:afterAutospacing="1" w:line="360" w:lineRule="auto"/>
        <w:rPr>
          <w:sz w:val="24"/>
          <w:szCs w:val="24"/>
        </w:rPr>
      </w:pPr>
      <w:r w:rsidRPr="43A02561">
        <w:rPr>
          <w:sz w:val="24"/>
          <w:szCs w:val="24"/>
        </w:rPr>
        <w:t>Equipment:</w:t>
      </w:r>
    </w:p>
    <w:p w:rsidR="0FE5D505" w:rsidP="43A02561" w:rsidRDefault="0FE5D505" w14:paraId="21CA7C0D" w14:textId="5B044F1A">
      <w:pPr>
        <w:spacing w:after="160" w:afterAutospacing="1" w:line="360" w:lineRule="auto"/>
        <w:ind w:firstLine="720"/>
        <w:rPr>
          <w:sz w:val="24"/>
          <w:szCs w:val="24"/>
        </w:rPr>
      </w:pPr>
      <w:r w:rsidRPr="43A02561">
        <w:rPr>
          <w:sz w:val="24"/>
          <w:szCs w:val="24"/>
        </w:rPr>
        <w:t xml:space="preserve">Hydrophone array, two pingers, computer with appropriate software-full code system, </w:t>
      </w:r>
      <w:r>
        <w:tab/>
      </w:r>
      <w:r w:rsidRPr="43A02561">
        <w:rPr>
          <w:sz w:val="24"/>
          <w:szCs w:val="24"/>
        </w:rPr>
        <w:t>swimming pool, usb hub with adapters</w:t>
      </w:r>
    </w:p>
    <w:p w:rsidR="43A02561" w:rsidP="43A02561" w:rsidRDefault="43A02561" w14:paraId="0DF6046E" w14:textId="19A9264A">
      <w:pPr>
        <w:spacing w:after="160" w:afterAutospacing="1" w:line="360" w:lineRule="auto"/>
        <w:ind w:firstLine="720"/>
        <w:rPr>
          <w:sz w:val="24"/>
          <w:szCs w:val="24"/>
        </w:rPr>
      </w:pPr>
    </w:p>
    <w:p w:rsidR="0FE5D505" w:rsidP="43A02561" w:rsidRDefault="0FE5D505" w14:paraId="22E26D82" w14:textId="4EB1F623">
      <w:pPr>
        <w:spacing w:after="160" w:afterAutospacing="1" w:line="360" w:lineRule="auto"/>
        <w:rPr>
          <w:sz w:val="24"/>
          <w:szCs w:val="24"/>
        </w:rPr>
      </w:pPr>
      <w:r w:rsidRPr="43A02561">
        <w:rPr>
          <w:sz w:val="24"/>
          <w:szCs w:val="24"/>
        </w:rPr>
        <w:t>Procedure:</w:t>
      </w:r>
    </w:p>
    <w:p w:rsidR="0FE5D505" w:rsidP="00AC6389" w:rsidRDefault="0FE5D505" w14:paraId="3666C19A" w14:textId="021DB3C5">
      <w:pPr>
        <w:pStyle w:val="ListParagraph"/>
        <w:numPr>
          <w:ilvl w:val="0"/>
          <w:numId w:val="11"/>
        </w:numPr>
        <w:spacing w:after="160" w:afterAutospacing="1" w:line="360" w:lineRule="auto"/>
        <w:rPr>
          <w:rFonts w:ascii="Times New Roman" w:hAnsi="Times New Roman"/>
          <w:sz w:val="24"/>
          <w:szCs w:val="24"/>
        </w:rPr>
      </w:pPr>
      <w:r w:rsidRPr="43A02561">
        <w:rPr>
          <w:rFonts w:ascii="Times New Roman" w:hAnsi="Times New Roman"/>
          <w:sz w:val="24"/>
          <w:szCs w:val="24"/>
        </w:rPr>
        <w:t>Randomly select desired frequency of two pingers from 25 to 40 kHz</w:t>
      </w:r>
    </w:p>
    <w:p w:rsidR="0FE5D505" w:rsidP="00AC6389" w:rsidRDefault="0FE5D505" w14:paraId="755283F3" w14:textId="6BB3BC55">
      <w:pPr>
        <w:pStyle w:val="ListParagraph"/>
        <w:numPr>
          <w:ilvl w:val="0"/>
          <w:numId w:val="11"/>
        </w:numPr>
        <w:spacing w:after="160" w:afterAutospacing="1" w:line="360" w:lineRule="auto"/>
        <w:rPr>
          <w:rFonts w:ascii="Times New Roman" w:hAnsi="Times New Roman"/>
          <w:sz w:val="24"/>
          <w:szCs w:val="24"/>
        </w:rPr>
      </w:pPr>
      <w:r w:rsidRPr="43A02561">
        <w:rPr>
          <w:rFonts w:ascii="Times New Roman" w:hAnsi="Times New Roman"/>
          <w:sz w:val="24"/>
          <w:szCs w:val="24"/>
        </w:rPr>
        <w:t>Randomly select location for each pinger</w:t>
      </w:r>
    </w:p>
    <w:p w:rsidR="0FE5D505" w:rsidP="00AC6389" w:rsidRDefault="0FE5D505" w14:paraId="75C423F0" w14:textId="6D0949D8">
      <w:pPr>
        <w:pStyle w:val="ListParagraph"/>
        <w:numPr>
          <w:ilvl w:val="0"/>
          <w:numId w:val="11"/>
        </w:numPr>
        <w:spacing w:after="160" w:afterAutospacing="1" w:line="360" w:lineRule="auto"/>
        <w:rPr>
          <w:rFonts w:ascii="Times New Roman" w:hAnsi="Times New Roman"/>
          <w:sz w:val="24"/>
          <w:szCs w:val="24"/>
        </w:rPr>
      </w:pPr>
      <w:r w:rsidRPr="43A02561">
        <w:rPr>
          <w:rFonts w:ascii="Times New Roman" w:hAnsi="Times New Roman"/>
          <w:sz w:val="24"/>
          <w:szCs w:val="24"/>
        </w:rPr>
        <w:t xml:space="preserve">Verify that pingers are not buzzing at the same time </w:t>
      </w:r>
    </w:p>
    <w:p w:rsidR="0FE5D505" w:rsidP="00AC6389" w:rsidRDefault="0FE5D505" w14:paraId="761C8D23" w14:textId="4D1DE832">
      <w:pPr>
        <w:pStyle w:val="ListParagraph"/>
        <w:numPr>
          <w:ilvl w:val="0"/>
          <w:numId w:val="11"/>
        </w:numPr>
        <w:spacing w:after="160" w:afterAutospacing="1" w:line="360" w:lineRule="auto"/>
        <w:rPr>
          <w:rFonts w:ascii="Times New Roman" w:hAnsi="Times New Roman"/>
          <w:sz w:val="24"/>
          <w:szCs w:val="24"/>
        </w:rPr>
      </w:pPr>
      <w:r w:rsidRPr="43A02561">
        <w:rPr>
          <w:rFonts w:ascii="Times New Roman" w:hAnsi="Times New Roman"/>
          <w:sz w:val="24"/>
          <w:szCs w:val="24"/>
        </w:rPr>
        <w:t xml:space="preserve">Set software to filter for one of set pinger frequencies </w:t>
      </w:r>
    </w:p>
    <w:p w:rsidR="0FE5D505" w:rsidP="00AC6389" w:rsidRDefault="0FE5D505" w14:paraId="78EAABA2" w14:textId="27E4038B">
      <w:pPr>
        <w:pStyle w:val="ListParagraph"/>
        <w:numPr>
          <w:ilvl w:val="0"/>
          <w:numId w:val="11"/>
        </w:numPr>
        <w:spacing w:after="160" w:afterAutospacing="1" w:line="360" w:lineRule="auto"/>
        <w:rPr>
          <w:rFonts w:ascii="Times New Roman" w:hAnsi="Times New Roman"/>
          <w:sz w:val="24"/>
          <w:szCs w:val="24"/>
        </w:rPr>
      </w:pPr>
      <w:r w:rsidRPr="43A02561">
        <w:rPr>
          <w:rFonts w:ascii="Times New Roman" w:hAnsi="Times New Roman"/>
          <w:sz w:val="24"/>
          <w:szCs w:val="24"/>
        </w:rPr>
        <w:lastRenderedPageBreak/>
        <w:t>Place pinger and full hydrophone array in pool</w:t>
      </w:r>
    </w:p>
    <w:p w:rsidR="0FE5D505" w:rsidP="00AC6389" w:rsidRDefault="0FE5D505" w14:paraId="00661AFD" w14:textId="06758FF2">
      <w:pPr>
        <w:pStyle w:val="ListParagraph"/>
        <w:numPr>
          <w:ilvl w:val="0"/>
          <w:numId w:val="11"/>
        </w:numPr>
        <w:spacing w:after="160" w:afterAutospacing="1" w:line="360" w:lineRule="auto"/>
        <w:rPr>
          <w:rFonts w:ascii="Times New Roman" w:hAnsi="Times New Roman"/>
          <w:sz w:val="24"/>
          <w:szCs w:val="24"/>
        </w:rPr>
      </w:pPr>
      <w:r w:rsidRPr="43A02561">
        <w:rPr>
          <w:rFonts w:ascii="Times New Roman" w:hAnsi="Times New Roman"/>
          <w:sz w:val="24"/>
          <w:szCs w:val="24"/>
        </w:rPr>
        <w:t>Run full multilateration software- including audio record, filtering, TDOA and multilateration</w:t>
      </w:r>
    </w:p>
    <w:p w:rsidR="43A02561" w:rsidP="43A02561" w:rsidRDefault="43A02561" w14:paraId="76442B8D" w14:textId="28810D64">
      <w:pPr>
        <w:spacing w:after="160" w:afterAutospacing="1" w:line="360" w:lineRule="auto"/>
        <w:rPr>
          <w:sz w:val="24"/>
          <w:szCs w:val="24"/>
        </w:rPr>
      </w:pPr>
    </w:p>
    <w:p w:rsidR="0FE5D505" w:rsidP="43A02561" w:rsidRDefault="0FE5D505" w14:paraId="2D9503E5" w14:textId="7149AFBA">
      <w:pPr>
        <w:spacing w:after="160" w:afterAutospacing="1" w:line="360" w:lineRule="auto"/>
        <w:rPr>
          <w:sz w:val="24"/>
          <w:szCs w:val="24"/>
        </w:rPr>
      </w:pPr>
      <w:r w:rsidRPr="43A02561">
        <w:rPr>
          <w:sz w:val="24"/>
          <w:szCs w:val="24"/>
        </w:rPr>
        <w:t>Repeatability:</w:t>
      </w:r>
    </w:p>
    <w:p w:rsidR="0FE5D505" w:rsidP="43A02561" w:rsidRDefault="0FE5D505" w14:paraId="6C80EA20" w14:textId="11E43D6D">
      <w:pPr>
        <w:spacing w:after="160" w:afterAutospacing="1" w:line="360" w:lineRule="auto"/>
        <w:ind w:firstLine="720"/>
        <w:rPr>
          <w:sz w:val="24"/>
          <w:szCs w:val="24"/>
        </w:rPr>
      </w:pPr>
      <w:r w:rsidRPr="43A02561">
        <w:rPr>
          <w:sz w:val="24"/>
          <w:szCs w:val="24"/>
        </w:rPr>
        <w:t xml:space="preserve">Repeat test with 10 random combinations of pinger frequencies, and pinger locations </w:t>
      </w:r>
    </w:p>
    <w:p w:rsidR="0FE5D505" w:rsidP="43A02561" w:rsidRDefault="0FE5D505" w14:paraId="65F00E0C" w14:textId="475F07D0">
      <w:pPr>
        <w:spacing w:after="160" w:afterAutospacing="1" w:line="360" w:lineRule="auto"/>
        <w:ind w:firstLine="720"/>
        <w:rPr>
          <w:sz w:val="24"/>
          <w:szCs w:val="24"/>
        </w:rPr>
      </w:pPr>
      <w:r w:rsidRPr="43A02561">
        <w:rPr>
          <w:sz w:val="24"/>
          <w:szCs w:val="24"/>
        </w:rPr>
        <w:t xml:space="preserve">Pingers should be placed in all directions from hydrophone array </w:t>
      </w:r>
    </w:p>
    <w:p w:rsidR="43A02561" w:rsidP="43A02561" w:rsidRDefault="43A02561" w14:paraId="4A32F22A" w14:textId="36FA189F">
      <w:pPr>
        <w:spacing w:after="160" w:afterAutospacing="1" w:line="360" w:lineRule="auto"/>
        <w:ind w:firstLine="720"/>
        <w:rPr>
          <w:sz w:val="24"/>
          <w:szCs w:val="24"/>
        </w:rPr>
      </w:pPr>
    </w:p>
    <w:p w:rsidR="0FE5D505" w:rsidP="43A02561" w:rsidRDefault="0FE5D505" w14:paraId="2DE24057" w14:textId="3292F62B">
      <w:pPr>
        <w:spacing w:after="160" w:afterAutospacing="1" w:line="360" w:lineRule="auto"/>
        <w:rPr>
          <w:sz w:val="24"/>
          <w:szCs w:val="24"/>
        </w:rPr>
      </w:pPr>
      <w:r w:rsidRPr="43A02561">
        <w:rPr>
          <w:sz w:val="24"/>
          <w:szCs w:val="24"/>
        </w:rPr>
        <w:t>Data Collection:</w:t>
      </w:r>
    </w:p>
    <w:p w:rsidR="0FE5D505" w:rsidP="43A02561" w:rsidRDefault="0FE5D505" w14:paraId="3E7E155A" w14:textId="5771040E">
      <w:pPr>
        <w:spacing w:after="160" w:afterAutospacing="1" w:line="360" w:lineRule="auto"/>
        <w:ind w:firstLine="720"/>
        <w:rPr>
          <w:sz w:val="24"/>
          <w:szCs w:val="24"/>
        </w:rPr>
      </w:pPr>
      <w:r w:rsidRPr="43A02561">
        <w:rPr>
          <w:sz w:val="24"/>
          <w:szCs w:val="24"/>
        </w:rPr>
        <w:t xml:space="preserve">Filtered .wav files will be saved from each hydrophone and time and frequency domain </w:t>
      </w:r>
      <w:r>
        <w:tab/>
      </w:r>
      <w:r w:rsidRPr="43A02561">
        <w:rPr>
          <w:sz w:val="24"/>
          <w:szCs w:val="24"/>
        </w:rPr>
        <w:t xml:space="preserve">plots of those signals will be created. Each hydrophone will be separately verified for the </w:t>
      </w:r>
      <w:r>
        <w:tab/>
      </w:r>
      <w:r w:rsidRPr="43A02561">
        <w:rPr>
          <w:sz w:val="24"/>
          <w:szCs w:val="24"/>
        </w:rPr>
        <w:t xml:space="preserve">correct pinger signal </w:t>
      </w:r>
    </w:p>
    <w:p w:rsidR="43A02561" w:rsidP="43A02561" w:rsidRDefault="43A02561" w14:paraId="4497F35E" w14:textId="4D82C5EB">
      <w:pPr>
        <w:spacing w:after="160" w:afterAutospacing="1" w:line="360" w:lineRule="auto"/>
        <w:ind w:firstLine="720"/>
        <w:rPr>
          <w:sz w:val="24"/>
          <w:szCs w:val="24"/>
        </w:rPr>
      </w:pPr>
    </w:p>
    <w:p w:rsidR="0FE5D505" w:rsidP="43A02561" w:rsidRDefault="0FE5D505" w14:paraId="145FCBDC" w14:textId="15BC036E">
      <w:pPr>
        <w:spacing w:after="160" w:afterAutospacing="1" w:line="360" w:lineRule="auto"/>
        <w:rPr>
          <w:sz w:val="24"/>
          <w:szCs w:val="24"/>
        </w:rPr>
      </w:pPr>
      <w:r w:rsidRPr="43A02561">
        <w:rPr>
          <w:sz w:val="24"/>
          <w:szCs w:val="24"/>
        </w:rPr>
        <w:t>Pass Criteria:</w:t>
      </w:r>
    </w:p>
    <w:p w:rsidR="0FE5D505" w:rsidP="43A02561" w:rsidRDefault="0FE5D505" w14:paraId="394DAEE0" w14:textId="2AAFC01B">
      <w:pPr>
        <w:spacing w:after="160" w:afterAutospacing="1" w:line="360" w:lineRule="auto"/>
        <w:ind w:firstLine="720"/>
        <w:rPr>
          <w:sz w:val="24"/>
          <w:szCs w:val="24"/>
        </w:rPr>
      </w:pPr>
      <w:r w:rsidRPr="43A02561">
        <w:rPr>
          <w:sz w:val="24"/>
          <w:szCs w:val="24"/>
        </w:rPr>
        <w:t>Only correct frequency visible in every hydrophone .wav file for each test</w:t>
      </w:r>
    </w:p>
    <w:p w:rsidR="43A02561" w:rsidP="43A02561" w:rsidRDefault="43A02561" w14:paraId="5E594441" w14:textId="7FF78F1C">
      <w:pPr>
        <w:spacing w:after="160" w:afterAutospacing="1" w:line="360" w:lineRule="auto"/>
        <w:rPr>
          <w:sz w:val="24"/>
          <w:szCs w:val="24"/>
        </w:rPr>
      </w:pPr>
    </w:p>
    <w:p w:rsidR="0FE5D505" w:rsidP="43A02561" w:rsidRDefault="0FE5D505" w14:paraId="3C95CDE9" w14:textId="336716AD">
      <w:pPr>
        <w:spacing w:after="160" w:afterAutospacing="1" w:line="360" w:lineRule="auto"/>
        <w:rPr>
          <w:sz w:val="24"/>
          <w:szCs w:val="24"/>
        </w:rPr>
      </w:pPr>
      <w:r w:rsidRPr="43A02561">
        <w:rPr>
          <w:b/>
          <w:bCs/>
          <w:sz w:val="24"/>
          <w:szCs w:val="24"/>
        </w:rPr>
        <w:t>Requirement 1.1 - The system must be able to detect sounds of specific frequencies</w:t>
      </w:r>
    </w:p>
    <w:p w:rsidR="0FE5D505" w:rsidP="43A02561" w:rsidRDefault="0FE5D505" w14:paraId="1BD0052D" w14:textId="5BE65C34">
      <w:pPr>
        <w:spacing w:after="160" w:afterAutospacing="1" w:line="360" w:lineRule="auto"/>
        <w:rPr>
          <w:sz w:val="24"/>
          <w:szCs w:val="24"/>
        </w:rPr>
      </w:pPr>
      <w:r w:rsidRPr="43A02561">
        <w:rPr>
          <w:sz w:val="24"/>
          <w:szCs w:val="24"/>
        </w:rPr>
        <w:t>Individual in charge of test- Elliot Avery</w:t>
      </w:r>
    </w:p>
    <w:p w:rsidR="0FE5D505" w:rsidP="43A02561" w:rsidRDefault="0FE5D505" w14:paraId="4C2C65E9" w14:textId="7A8021A8">
      <w:pPr>
        <w:spacing w:after="160" w:afterAutospacing="1" w:line="360" w:lineRule="auto"/>
        <w:rPr>
          <w:sz w:val="24"/>
          <w:szCs w:val="24"/>
        </w:rPr>
      </w:pPr>
      <w:r w:rsidRPr="43A02561">
        <w:rPr>
          <w:sz w:val="24"/>
          <w:szCs w:val="24"/>
        </w:rPr>
        <w:t>Date of test: 03/23/2023</w:t>
      </w:r>
    </w:p>
    <w:p w:rsidR="43A02561" w:rsidP="43A02561" w:rsidRDefault="43A02561" w14:paraId="0686895B" w14:textId="4F95AB37">
      <w:pPr>
        <w:spacing w:after="160" w:afterAutospacing="1" w:line="360" w:lineRule="auto"/>
        <w:rPr>
          <w:sz w:val="24"/>
          <w:szCs w:val="24"/>
        </w:rPr>
      </w:pPr>
    </w:p>
    <w:p w:rsidR="0FE5D505" w:rsidP="43A02561" w:rsidRDefault="0FE5D505" w14:paraId="42B6AB2E" w14:textId="44F2D9E2">
      <w:pPr>
        <w:spacing w:after="160" w:afterAutospacing="1" w:line="360" w:lineRule="auto"/>
        <w:rPr>
          <w:sz w:val="24"/>
          <w:szCs w:val="24"/>
        </w:rPr>
      </w:pPr>
      <w:r w:rsidRPr="43A02561">
        <w:rPr>
          <w:sz w:val="24"/>
          <w:szCs w:val="24"/>
        </w:rPr>
        <w:lastRenderedPageBreak/>
        <w:t>Experiment Description: A random pinger frequency that is within competition ranges will be set and the system will attempt to detect and record it</w:t>
      </w:r>
    </w:p>
    <w:p w:rsidR="43A02561" w:rsidP="43A02561" w:rsidRDefault="43A02561" w14:paraId="14633FA2" w14:textId="2F06F3D6">
      <w:pPr>
        <w:spacing w:after="160" w:afterAutospacing="1" w:line="360" w:lineRule="auto"/>
        <w:rPr>
          <w:sz w:val="24"/>
          <w:szCs w:val="24"/>
        </w:rPr>
      </w:pPr>
    </w:p>
    <w:p w:rsidR="0FE5D505" w:rsidP="43A02561" w:rsidRDefault="0FE5D505" w14:paraId="39681E71" w14:textId="5F8EC411">
      <w:pPr>
        <w:spacing w:after="160" w:afterAutospacing="1" w:line="360" w:lineRule="auto"/>
        <w:rPr>
          <w:sz w:val="24"/>
          <w:szCs w:val="24"/>
        </w:rPr>
      </w:pPr>
      <w:r w:rsidRPr="43A02561">
        <w:rPr>
          <w:sz w:val="24"/>
          <w:szCs w:val="24"/>
        </w:rPr>
        <w:t>Equipment:</w:t>
      </w:r>
    </w:p>
    <w:p w:rsidR="0FE5D505" w:rsidP="43A02561" w:rsidRDefault="0FE5D505" w14:paraId="5CD524D8" w14:textId="0A81276C">
      <w:pPr>
        <w:spacing w:after="160" w:afterAutospacing="1" w:line="360" w:lineRule="auto"/>
        <w:ind w:firstLine="720"/>
        <w:rPr>
          <w:sz w:val="24"/>
          <w:szCs w:val="24"/>
        </w:rPr>
      </w:pPr>
      <w:r w:rsidRPr="43A02561">
        <w:rPr>
          <w:sz w:val="24"/>
          <w:szCs w:val="24"/>
        </w:rPr>
        <w:t xml:space="preserve">Hydrophone, pinger, computer with appropriate software- filtering and audio record </w:t>
      </w:r>
      <w:r>
        <w:tab/>
      </w:r>
      <w:r w:rsidRPr="43A02561">
        <w:rPr>
          <w:sz w:val="24"/>
          <w:szCs w:val="24"/>
        </w:rPr>
        <w:t>software, swimming pool.</w:t>
      </w:r>
    </w:p>
    <w:p w:rsidR="43A02561" w:rsidP="43A02561" w:rsidRDefault="43A02561" w14:paraId="77A1C9C7" w14:textId="37C723EE">
      <w:pPr>
        <w:spacing w:after="160" w:afterAutospacing="1" w:line="360" w:lineRule="auto"/>
        <w:ind w:firstLine="720"/>
        <w:rPr>
          <w:sz w:val="24"/>
          <w:szCs w:val="24"/>
        </w:rPr>
      </w:pPr>
    </w:p>
    <w:p w:rsidR="0FE5D505" w:rsidP="43A02561" w:rsidRDefault="0FE5D505" w14:paraId="45E90A0B" w14:textId="4275573B">
      <w:pPr>
        <w:spacing w:after="160" w:afterAutospacing="1" w:line="360" w:lineRule="auto"/>
        <w:rPr>
          <w:sz w:val="24"/>
          <w:szCs w:val="24"/>
        </w:rPr>
      </w:pPr>
      <w:r w:rsidRPr="43A02561">
        <w:rPr>
          <w:sz w:val="24"/>
          <w:szCs w:val="24"/>
        </w:rPr>
        <w:t>Procedure:</w:t>
      </w:r>
    </w:p>
    <w:p w:rsidR="0FE5D505" w:rsidP="00AC6389" w:rsidRDefault="0FE5D505" w14:paraId="18015137" w14:textId="742F10CC">
      <w:pPr>
        <w:pStyle w:val="ListParagraph"/>
        <w:numPr>
          <w:ilvl w:val="0"/>
          <w:numId w:val="10"/>
        </w:numPr>
        <w:spacing w:after="160" w:afterAutospacing="1" w:line="360" w:lineRule="auto"/>
        <w:rPr>
          <w:rFonts w:ascii="Times New Roman" w:hAnsi="Times New Roman"/>
          <w:sz w:val="24"/>
          <w:szCs w:val="24"/>
        </w:rPr>
      </w:pPr>
      <w:r w:rsidRPr="43A02561">
        <w:rPr>
          <w:rFonts w:ascii="Times New Roman" w:hAnsi="Times New Roman"/>
          <w:sz w:val="24"/>
          <w:szCs w:val="24"/>
        </w:rPr>
        <w:t>Randomly select desired frequency of the pinger from 25 to 40 kHz</w:t>
      </w:r>
    </w:p>
    <w:p w:rsidR="0FE5D505" w:rsidP="00AC6389" w:rsidRDefault="0FE5D505" w14:paraId="20563A1E" w14:textId="69A05EFF">
      <w:pPr>
        <w:pStyle w:val="ListParagraph"/>
        <w:numPr>
          <w:ilvl w:val="0"/>
          <w:numId w:val="10"/>
        </w:numPr>
        <w:spacing w:after="160" w:afterAutospacing="1" w:line="360" w:lineRule="auto"/>
        <w:rPr>
          <w:rFonts w:ascii="Times New Roman" w:hAnsi="Times New Roman"/>
          <w:sz w:val="24"/>
          <w:szCs w:val="24"/>
        </w:rPr>
      </w:pPr>
      <w:r w:rsidRPr="43A02561">
        <w:rPr>
          <w:rFonts w:ascii="Times New Roman" w:hAnsi="Times New Roman"/>
          <w:sz w:val="24"/>
          <w:szCs w:val="24"/>
        </w:rPr>
        <w:t xml:space="preserve">Place pinger a known random distance from hydrophone array </w:t>
      </w:r>
    </w:p>
    <w:p w:rsidR="0FE5D505" w:rsidP="00AC6389" w:rsidRDefault="0FE5D505" w14:paraId="5E5CF68E" w14:textId="73C55AEF">
      <w:pPr>
        <w:pStyle w:val="ListParagraph"/>
        <w:numPr>
          <w:ilvl w:val="0"/>
          <w:numId w:val="10"/>
        </w:numPr>
        <w:spacing w:after="160" w:afterAutospacing="1" w:line="360" w:lineRule="auto"/>
        <w:rPr>
          <w:rFonts w:ascii="Times New Roman" w:hAnsi="Times New Roman"/>
          <w:sz w:val="24"/>
          <w:szCs w:val="24"/>
        </w:rPr>
      </w:pPr>
      <w:r w:rsidRPr="43A02561">
        <w:rPr>
          <w:rFonts w:ascii="Times New Roman" w:hAnsi="Times New Roman"/>
          <w:sz w:val="24"/>
          <w:szCs w:val="24"/>
        </w:rPr>
        <w:t>Set pinger frequency</w:t>
      </w:r>
    </w:p>
    <w:p w:rsidR="0FE5D505" w:rsidP="00AC6389" w:rsidRDefault="0FE5D505" w14:paraId="42FD469B" w14:textId="4D753784">
      <w:pPr>
        <w:pStyle w:val="ListParagraph"/>
        <w:numPr>
          <w:ilvl w:val="0"/>
          <w:numId w:val="10"/>
        </w:numPr>
        <w:spacing w:after="160" w:afterAutospacing="1" w:line="360" w:lineRule="auto"/>
        <w:rPr>
          <w:rFonts w:ascii="Times New Roman" w:hAnsi="Times New Roman"/>
          <w:sz w:val="24"/>
          <w:szCs w:val="24"/>
        </w:rPr>
      </w:pPr>
      <w:r w:rsidRPr="43A02561">
        <w:rPr>
          <w:rFonts w:ascii="Times New Roman" w:hAnsi="Times New Roman"/>
          <w:sz w:val="24"/>
          <w:szCs w:val="24"/>
        </w:rPr>
        <w:t>Place pinger and hydrophone in pool</w:t>
      </w:r>
    </w:p>
    <w:p w:rsidR="0FE5D505" w:rsidP="00AC6389" w:rsidRDefault="0FE5D505" w14:paraId="6B35BE46" w14:textId="0E761622">
      <w:pPr>
        <w:pStyle w:val="ListParagraph"/>
        <w:numPr>
          <w:ilvl w:val="0"/>
          <w:numId w:val="10"/>
        </w:numPr>
        <w:spacing w:after="160" w:afterAutospacing="1" w:line="360" w:lineRule="auto"/>
        <w:rPr>
          <w:rFonts w:ascii="Times New Roman" w:hAnsi="Times New Roman"/>
          <w:sz w:val="24"/>
          <w:szCs w:val="24"/>
        </w:rPr>
      </w:pPr>
      <w:r w:rsidRPr="43A02561">
        <w:rPr>
          <w:rFonts w:ascii="Times New Roman" w:hAnsi="Times New Roman"/>
          <w:sz w:val="24"/>
          <w:szCs w:val="24"/>
        </w:rPr>
        <w:t>Record .wav file for 2.5 seconds</w:t>
      </w:r>
    </w:p>
    <w:p w:rsidR="0FE5D505" w:rsidP="00AC6389" w:rsidRDefault="0FE5D505" w14:paraId="22F5B560" w14:textId="1CD376F8">
      <w:pPr>
        <w:pStyle w:val="ListParagraph"/>
        <w:numPr>
          <w:ilvl w:val="0"/>
          <w:numId w:val="10"/>
        </w:numPr>
        <w:spacing w:after="160" w:afterAutospacing="1" w:line="360" w:lineRule="auto"/>
        <w:rPr>
          <w:rFonts w:ascii="Times New Roman" w:hAnsi="Times New Roman"/>
          <w:sz w:val="24"/>
          <w:szCs w:val="24"/>
        </w:rPr>
      </w:pPr>
      <w:r w:rsidRPr="43A02561">
        <w:rPr>
          <w:rFonts w:ascii="Times New Roman" w:hAnsi="Times New Roman"/>
          <w:sz w:val="24"/>
          <w:szCs w:val="24"/>
        </w:rPr>
        <w:t>Run filtering software</w:t>
      </w:r>
    </w:p>
    <w:p w:rsidR="43A02561" w:rsidP="43A02561" w:rsidRDefault="43A02561" w14:paraId="1F37076B" w14:textId="7F8B13A8">
      <w:pPr>
        <w:spacing w:after="160" w:afterAutospacing="1" w:line="360" w:lineRule="auto"/>
        <w:rPr>
          <w:sz w:val="24"/>
          <w:szCs w:val="24"/>
        </w:rPr>
      </w:pPr>
    </w:p>
    <w:p w:rsidR="0FE5D505" w:rsidP="43A02561" w:rsidRDefault="0FE5D505" w14:paraId="0E9E51C3" w14:textId="353E2135">
      <w:pPr>
        <w:spacing w:after="160" w:afterAutospacing="1" w:line="360" w:lineRule="auto"/>
        <w:rPr>
          <w:sz w:val="24"/>
          <w:szCs w:val="24"/>
        </w:rPr>
      </w:pPr>
      <w:r w:rsidRPr="43A02561">
        <w:rPr>
          <w:sz w:val="24"/>
          <w:szCs w:val="24"/>
        </w:rPr>
        <w:t>Repeatability:</w:t>
      </w:r>
    </w:p>
    <w:p w:rsidR="0FE5D505" w:rsidP="43A02561" w:rsidRDefault="0FE5D505" w14:paraId="038DF519" w14:textId="4E10211C">
      <w:pPr>
        <w:spacing w:after="160" w:afterAutospacing="1" w:line="360" w:lineRule="auto"/>
        <w:ind w:firstLine="720"/>
        <w:rPr>
          <w:sz w:val="24"/>
          <w:szCs w:val="24"/>
        </w:rPr>
      </w:pPr>
      <w:r w:rsidRPr="43A02561">
        <w:rPr>
          <w:sz w:val="24"/>
          <w:szCs w:val="24"/>
        </w:rPr>
        <w:t xml:space="preserve">Repeat test with 10 random combinations of frequency and distance from hydrophone </w:t>
      </w:r>
      <w:r>
        <w:tab/>
      </w:r>
      <w:r w:rsidRPr="43A02561">
        <w:rPr>
          <w:sz w:val="24"/>
          <w:szCs w:val="24"/>
        </w:rPr>
        <w:t xml:space="preserve">array </w:t>
      </w:r>
    </w:p>
    <w:p w:rsidR="43A02561" w:rsidP="43A02561" w:rsidRDefault="43A02561" w14:paraId="04081ACF" w14:textId="744AADCA">
      <w:pPr>
        <w:spacing w:after="160" w:afterAutospacing="1" w:line="360" w:lineRule="auto"/>
        <w:ind w:firstLine="720"/>
        <w:rPr>
          <w:sz w:val="24"/>
          <w:szCs w:val="24"/>
        </w:rPr>
      </w:pPr>
    </w:p>
    <w:p w:rsidR="0FE5D505" w:rsidP="43A02561" w:rsidRDefault="0FE5D505" w14:paraId="0F670E5B" w14:textId="224A3A89">
      <w:pPr>
        <w:spacing w:after="160" w:afterAutospacing="1" w:line="360" w:lineRule="auto"/>
        <w:rPr>
          <w:sz w:val="24"/>
          <w:szCs w:val="24"/>
        </w:rPr>
      </w:pPr>
      <w:r w:rsidRPr="43A02561">
        <w:rPr>
          <w:sz w:val="24"/>
          <w:szCs w:val="24"/>
        </w:rPr>
        <w:t>Data Collection:</w:t>
      </w:r>
    </w:p>
    <w:p w:rsidR="0FE5D505" w:rsidP="43A02561" w:rsidRDefault="0FE5D505" w14:paraId="14BEF114" w14:textId="69044754">
      <w:pPr>
        <w:spacing w:after="160" w:afterAutospacing="1" w:line="360" w:lineRule="auto"/>
        <w:ind w:firstLine="720"/>
        <w:rPr>
          <w:sz w:val="24"/>
          <w:szCs w:val="24"/>
        </w:rPr>
      </w:pPr>
      <w:r w:rsidRPr="43A02561">
        <w:rPr>
          <w:sz w:val="24"/>
          <w:szCs w:val="24"/>
        </w:rPr>
        <w:t>Time and frequency domain data showing detection of signals of each frequency:</w:t>
      </w:r>
    </w:p>
    <w:p w:rsidR="0FE5D505" w:rsidP="43A02561" w:rsidRDefault="0FE5D505" w14:paraId="49388E99" w14:textId="3EE67B8D">
      <w:pPr>
        <w:spacing w:after="160" w:afterAutospacing="1" w:line="360" w:lineRule="auto"/>
        <w:ind w:firstLine="720"/>
        <w:rPr>
          <w:sz w:val="24"/>
          <w:szCs w:val="24"/>
        </w:rPr>
      </w:pPr>
      <w:r w:rsidRPr="43A02561">
        <w:rPr>
          <w:sz w:val="24"/>
          <w:szCs w:val="24"/>
        </w:rPr>
        <w:lastRenderedPageBreak/>
        <w:t xml:space="preserve">Time &amp; frequency domain plots of detected signals before and after filtering. Data will be </w:t>
      </w:r>
      <w:r>
        <w:tab/>
      </w:r>
      <w:r w:rsidRPr="43A02561">
        <w:rPr>
          <w:sz w:val="24"/>
          <w:szCs w:val="24"/>
        </w:rPr>
        <w:t>processed to determine an adequate input ratio is achieved.</w:t>
      </w:r>
    </w:p>
    <w:p w:rsidR="43A02561" w:rsidP="43A02561" w:rsidRDefault="43A02561" w14:paraId="7F068D2A" w14:textId="22B433CC">
      <w:pPr>
        <w:spacing w:after="160" w:afterAutospacing="1" w:line="360" w:lineRule="auto"/>
        <w:ind w:firstLine="720"/>
        <w:rPr>
          <w:sz w:val="24"/>
          <w:szCs w:val="24"/>
        </w:rPr>
      </w:pPr>
    </w:p>
    <w:p w:rsidR="0FE5D505" w:rsidP="43A02561" w:rsidRDefault="0FE5D505" w14:paraId="598EA01E" w14:textId="105E81E5">
      <w:pPr>
        <w:spacing w:after="160" w:afterAutospacing="1" w:line="360" w:lineRule="auto"/>
        <w:rPr>
          <w:sz w:val="24"/>
          <w:szCs w:val="24"/>
        </w:rPr>
      </w:pPr>
      <w:r w:rsidRPr="43A02561">
        <w:rPr>
          <w:sz w:val="24"/>
          <w:szCs w:val="24"/>
        </w:rPr>
        <w:t>Pass Criteria:</w:t>
      </w:r>
    </w:p>
    <w:p w:rsidR="0FE5D505" w:rsidP="43A02561" w:rsidRDefault="0FE5D505" w14:paraId="4DC68830" w14:textId="517341DD">
      <w:pPr>
        <w:spacing w:after="160" w:afterAutospacing="1" w:line="360" w:lineRule="auto"/>
        <w:ind w:firstLine="720"/>
        <w:rPr>
          <w:sz w:val="24"/>
          <w:szCs w:val="24"/>
        </w:rPr>
      </w:pPr>
      <w:r w:rsidRPr="43A02561">
        <w:rPr>
          <w:sz w:val="24"/>
          <w:szCs w:val="24"/>
        </w:rPr>
        <w:t>Correct pinger frequency seen in every filtered .wav file- 100% Success</w:t>
      </w:r>
    </w:p>
    <w:p w:rsidR="43A02561" w:rsidP="43A02561" w:rsidRDefault="43A02561" w14:paraId="35792CAB" w14:textId="76307524">
      <w:pPr>
        <w:spacing w:after="160" w:afterAutospacing="1" w:line="360" w:lineRule="auto"/>
        <w:rPr>
          <w:sz w:val="24"/>
          <w:szCs w:val="24"/>
        </w:rPr>
      </w:pPr>
    </w:p>
    <w:p w:rsidR="0FE5D505" w:rsidP="43A02561" w:rsidRDefault="0FE5D505" w14:paraId="0E0774ED" w14:textId="004F126F">
      <w:pPr>
        <w:spacing w:after="160" w:afterAutospacing="1" w:line="360" w:lineRule="auto"/>
        <w:rPr>
          <w:sz w:val="24"/>
          <w:szCs w:val="24"/>
        </w:rPr>
      </w:pPr>
      <w:r w:rsidRPr="43A02561">
        <w:rPr>
          <w:b/>
          <w:bCs/>
          <w:sz w:val="24"/>
          <w:szCs w:val="24"/>
        </w:rPr>
        <w:t>Spec 1.1.1 - Detect in the range of 25 kHz to 40 kHz.</w:t>
      </w:r>
    </w:p>
    <w:p w:rsidR="0FE5D505" w:rsidP="43A02561" w:rsidRDefault="0FE5D505" w14:paraId="39D3F911" w14:textId="224DF431">
      <w:pPr>
        <w:spacing w:after="160" w:afterAutospacing="1" w:line="360" w:lineRule="auto"/>
        <w:rPr>
          <w:sz w:val="24"/>
          <w:szCs w:val="24"/>
        </w:rPr>
      </w:pPr>
      <w:r w:rsidRPr="43A02561">
        <w:rPr>
          <w:sz w:val="24"/>
          <w:szCs w:val="24"/>
        </w:rPr>
        <w:t xml:space="preserve">Individual in charge of test- Jarred Pickens </w:t>
      </w:r>
    </w:p>
    <w:p w:rsidR="0FE5D505" w:rsidP="43A02561" w:rsidRDefault="0FE5D505" w14:paraId="1A98BE05" w14:textId="257EBA03">
      <w:pPr>
        <w:spacing w:after="160" w:afterAutospacing="1" w:line="360" w:lineRule="auto"/>
        <w:rPr>
          <w:sz w:val="24"/>
          <w:szCs w:val="24"/>
        </w:rPr>
      </w:pPr>
      <w:r w:rsidRPr="43A02561">
        <w:rPr>
          <w:sz w:val="24"/>
          <w:szCs w:val="24"/>
        </w:rPr>
        <w:t>Date of test: 02/10/23</w:t>
      </w:r>
    </w:p>
    <w:p w:rsidR="43A02561" w:rsidP="43A02561" w:rsidRDefault="43A02561" w14:paraId="336EF1A0" w14:textId="2AEE7771">
      <w:pPr>
        <w:spacing w:after="160" w:afterAutospacing="1" w:line="360" w:lineRule="auto"/>
        <w:rPr>
          <w:sz w:val="24"/>
          <w:szCs w:val="24"/>
        </w:rPr>
      </w:pPr>
    </w:p>
    <w:p w:rsidR="0FE5D505" w:rsidP="43A02561" w:rsidRDefault="0FE5D505" w14:paraId="68A0C0C2" w14:textId="0AB084E9">
      <w:pPr>
        <w:spacing w:after="160" w:afterAutospacing="1" w:line="360" w:lineRule="auto"/>
        <w:rPr>
          <w:sz w:val="24"/>
          <w:szCs w:val="24"/>
        </w:rPr>
      </w:pPr>
      <w:r w:rsidRPr="43A02561">
        <w:rPr>
          <w:sz w:val="24"/>
          <w:szCs w:val="24"/>
        </w:rPr>
        <w:t>Experiment Description: A pinger will be set for a variety of frequencies from 25 kHz to 40 kHz to ensure hydrophones work in required bounds.</w:t>
      </w:r>
    </w:p>
    <w:p w:rsidR="43A02561" w:rsidP="43A02561" w:rsidRDefault="43A02561" w14:paraId="61048327" w14:textId="4950ED6E">
      <w:pPr>
        <w:spacing w:after="160" w:afterAutospacing="1" w:line="360" w:lineRule="auto"/>
        <w:rPr>
          <w:sz w:val="24"/>
          <w:szCs w:val="24"/>
        </w:rPr>
      </w:pPr>
    </w:p>
    <w:p w:rsidR="0FE5D505" w:rsidP="43A02561" w:rsidRDefault="0FE5D505" w14:paraId="45695191" w14:textId="70E760DE">
      <w:pPr>
        <w:spacing w:after="160" w:afterAutospacing="1" w:line="360" w:lineRule="auto"/>
        <w:rPr>
          <w:sz w:val="24"/>
          <w:szCs w:val="24"/>
        </w:rPr>
      </w:pPr>
      <w:r w:rsidRPr="43A02561">
        <w:rPr>
          <w:sz w:val="24"/>
          <w:szCs w:val="24"/>
        </w:rPr>
        <w:t xml:space="preserve">Equipment:  </w:t>
      </w:r>
    </w:p>
    <w:p w:rsidR="0FE5D505" w:rsidP="43A02561" w:rsidRDefault="0FE5D505" w14:paraId="7EB5C3DA" w14:textId="4CEE208C">
      <w:pPr>
        <w:spacing w:after="160" w:afterAutospacing="1" w:line="360" w:lineRule="auto"/>
        <w:ind w:firstLine="720"/>
        <w:rPr>
          <w:sz w:val="24"/>
          <w:szCs w:val="24"/>
        </w:rPr>
      </w:pPr>
      <w:r w:rsidRPr="43A02561">
        <w:rPr>
          <w:sz w:val="24"/>
          <w:szCs w:val="24"/>
        </w:rPr>
        <w:t>Hydrophone, usb hub, pinger, and computer with audio record software.</w:t>
      </w:r>
    </w:p>
    <w:p w:rsidR="43A02561" w:rsidP="43A02561" w:rsidRDefault="43A02561" w14:paraId="5219A510" w14:textId="0BC82E9B">
      <w:pPr>
        <w:spacing w:after="160" w:afterAutospacing="1" w:line="360" w:lineRule="auto"/>
        <w:ind w:firstLine="720"/>
        <w:rPr>
          <w:sz w:val="24"/>
          <w:szCs w:val="24"/>
        </w:rPr>
      </w:pPr>
    </w:p>
    <w:p w:rsidR="0FE5D505" w:rsidP="43A02561" w:rsidRDefault="0FE5D505" w14:paraId="34E58542" w14:textId="6126393C">
      <w:pPr>
        <w:spacing w:after="160" w:afterAutospacing="1" w:line="360" w:lineRule="auto"/>
        <w:rPr>
          <w:sz w:val="24"/>
          <w:szCs w:val="24"/>
        </w:rPr>
      </w:pPr>
      <w:r w:rsidRPr="43A02561">
        <w:rPr>
          <w:sz w:val="24"/>
          <w:szCs w:val="24"/>
        </w:rPr>
        <w:t>Procedure:</w:t>
      </w:r>
    </w:p>
    <w:p w:rsidR="0FE5D505" w:rsidP="00AC6389" w:rsidRDefault="0FE5D505" w14:paraId="7C844818" w14:textId="36F2B118">
      <w:pPr>
        <w:pStyle w:val="ListParagraph"/>
        <w:numPr>
          <w:ilvl w:val="0"/>
          <w:numId w:val="9"/>
        </w:numPr>
        <w:spacing w:after="160" w:afterAutospacing="1" w:line="360" w:lineRule="auto"/>
        <w:rPr>
          <w:rFonts w:ascii="Times New Roman" w:hAnsi="Times New Roman"/>
          <w:sz w:val="24"/>
          <w:szCs w:val="24"/>
        </w:rPr>
      </w:pPr>
      <w:r w:rsidRPr="43A02561">
        <w:rPr>
          <w:rFonts w:ascii="Times New Roman" w:hAnsi="Times New Roman"/>
          <w:sz w:val="24"/>
          <w:szCs w:val="24"/>
        </w:rPr>
        <w:t>Place pinger a known distance from hydrophone</w:t>
      </w:r>
    </w:p>
    <w:p w:rsidR="0FE5D505" w:rsidP="00AC6389" w:rsidRDefault="0FE5D505" w14:paraId="3E12040D" w14:textId="38CDEA3B">
      <w:pPr>
        <w:pStyle w:val="ListParagraph"/>
        <w:numPr>
          <w:ilvl w:val="0"/>
          <w:numId w:val="9"/>
        </w:numPr>
        <w:spacing w:after="160" w:afterAutospacing="1" w:line="360" w:lineRule="auto"/>
        <w:rPr>
          <w:rFonts w:ascii="Times New Roman" w:hAnsi="Times New Roman"/>
          <w:sz w:val="24"/>
          <w:szCs w:val="24"/>
        </w:rPr>
      </w:pPr>
      <w:r w:rsidRPr="43A02561">
        <w:rPr>
          <w:rFonts w:ascii="Times New Roman" w:hAnsi="Times New Roman"/>
          <w:sz w:val="24"/>
          <w:szCs w:val="24"/>
        </w:rPr>
        <w:t>Set pinger to 25 kHz</w:t>
      </w:r>
    </w:p>
    <w:p w:rsidR="0FE5D505" w:rsidP="00AC6389" w:rsidRDefault="0FE5D505" w14:paraId="66960566" w14:textId="6E39412C">
      <w:pPr>
        <w:pStyle w:val="ListParagraph"/>
        <w:numPr>
          <w:ilvl w:val="0"/>
          <w:numId w:val="9"/>
        </w:numPr>
        <w:spacing w:after="160" w:afterAutospacing="1" w:line="360" w:lineRule="auto"/>
        <w:rPr>
          <w:rFonts w:ascii="Times New Roman" w:hAnsi="Times New Roman"/>
          <w:sz w:val="24"/>
          <w:szCs w:val="24"/>
        </w:rPr>
      </w:pPr>
      <w:r w:rsidRPr="43A02561">
        <w:rPr>
          <w:rFonts w:ascii="Times New Roman" w:hAnsi="Times New Roman"/>
          <w:sz w:val="24"/>
          <w:szCs w:val="24"/>
        </w:rPr>
        <w:t xml:space="preserve">Record audio file for 2.5 seconds </w:t>
      </w:r>
    </w:p>
    <w:p w:rsidR="0FE5D505" w:rsidP="00AC6389" w:rsidRDefault="0FE5D505" w14:paraId="5A2EC1FD" w14:textId="71D6B376">
      <w:pPr>
        <w:pStyle w:val="ListParagraph"/>
        <w:numPr>
          <w:ilvl w:val="0"/>
          <w:numId w:val="9"/>
        </w:numPr>
        <w:spacing w:after="160" w:afterAutospacing="1" w:line="360" w:lineRule="auto"/>
        <w:rPr>
          <w:rFonts w:ascii="Times New Roman" w:hAnsi="Times New Roman"/>
          <w:sz w:val="24"/>
          <w:szCs w:val="24"/>
        </w:rPr>
      </w:pPr>
      <w:r w:rsidRPr="43A02561">
        <w:rPr>
          <w:rFonts w:ascii="Times New Roman" w:hAnsi="Times New Roman"/>
          <w:sz w:val="24"/>
          <w:szCs w:val="24"/>
        </w:rPr>
        <w:t xml:space="preserve">Save audio file </w:t>
      </w:r>
    </w:p>
    <w:p w:rsidR="43A02561" w:rsidP="43A02561" w:rsidRDefault="43A02561" w14:paraId="363E75F6" w14:textId="060DD3F4">
      <w:pPr>
        <w:spacing w:after="160" w:afterAutospacing="1" w:line="360" w:lineRule="auto"/>
        <w:rPr>
          <w:sz w:val="24"/>
          <w:szCs w:val="24"/>
        </w:rPr>
      </w:pPr>
    </w:p>
    <w:p w:rsidR="0FE5D505" w:rsidP="43A02561" w:rsidRDefault="0FE5D505" w14:paraId="0123DB72" w14:textId="6B44878C">
      <w:pPr>
        <w:spacing w:after="160" w:afterAutospacing="1" w:line="360" w:lineRule="auto"/>
        <w:rPr>
          <w:sz w:val="24"/>
          <w:szCs w:val="24"/>
        </w:rPr>
      </w:pPr>
      <w:r w:rsidRPr="43A02561">
        <w:rPr>
          <w:sz w:val="24"/>
          <w:szCs w:val="24"/>
        </w:rPr>
        <w:t>Repeatability:</w:t>
      </w:r>
    </w:p>
    <w:p w:rsidR="0FE5D505" w:rsidP="43A02561" w:rsidRDefault="0FE5D505" w14:paraId="4940674D" w14:textId="7FE5F141">
      <w:pPr>
        <w:spacing w:after="160" w:afterAutospacing="1" w:line="360" w:lineRule="auto"/>
        <w:ind w:firstLine="720"/>
        <w:rPr>
          <w:sz w:val="24"/>
          <w:szCs w:val="24"/>
        </w:rPr>
      </w:pPr>
      <w:r w:rsidRPr="43A02561">
        <w:rPr>
          <w:sz w:val="24"/>
          <w:szCs w:val="24"/>
        </w:rPr>
        <w:t>Repeat test from 25 kHz to 40 kHz at integer frequencies</w:t>
      </w:r>
    </w:p>
    <w:p w:rsidR="43A02561" w:rsidP="43A02561" w:rsidRDefault="43A02561" w14:paraId="5F628724" w14:textId="29E53D8F">
      <w:pPr>
        <w:spacing w:after="160" w:afterAutospacing="1" w:line="360" w:lineRule="auto"/>
        <w:rPr>
          <w:sz w:val="24"/>
          <w:szCs w:val="24"/>
        </w:rPr>
      </w:pPr>
    </w:p>
    <w:p w:rsidR="0FE5D505" w:rsidP="43A02561" w:rsidRDefault="0FE5D505" w14:paraId="7C714883" w14:textId="6FB9C275">
      <w:pPr>
        <w:spacing w:after="160" w:afterAutospacing="1" w:line="360" w:lineRule="auto"/>
        <w:rPr>
          <w:sz w:val="24"/>
          <w:szCs w:val="24"/>
        </w:rPr>
      </w:pPr>
      <w:r w:rsidRPr="43A02561">
        <w:rPr>
          <w:sz w:val="24"/>
          <w:szCs w:val="24"/>
        </w:rPr>
        <w:t>Data Collection:</w:t>
      </w:r>
    </w:p>
    <w:p w:rsidR="0FE5D505" w:rsidP="43A02561" w:rsidRDefault="0FE5D505" w14:paraId="0814ED2C" w14:textId="7C5BA833">
      <w:pPr>
        <w:spacing w:after="160" w:afterAutospacing="1" w:line="360" w:lineRule="auto"/>
        <w:ind w:firstLine="720"/>
        <w:rPr>
          <w:sz w:val="24"/>
          <w:szCs w:val="24"/>
        </w:rPr>
      </w:pPr>
      <w:r w:rsidRPr="43A02561">
        <w:rPr>
          <w:sz w:val="24"/>
          <w:szCs w:val="24"/>
        </w:rPr>
        <w:t xml:space="preserve">Frequency peak in audio file should be seen for each frequency. This can be done by </w:t>
      </w:r>
      <w:r>
        <w:tab/>
      </w:r>
      <w:r w:rsidRPr="43A02561">
        <w:rPr>
          <w:sz w:val="24"/>
          <w:szCs w:val="24"/>
        </w:rPr>
        <w:t>taking Fourier transform of audio file and plotting</w:t>
      </w:r>
    </w:p>
    <w:p w:rsidR="43A02561" w:rsidP="43A02561" w:rsidRDefault="43A02561" w14:paraId="037FBBF3" w14:textId="346CFBB3">
      <w:pPr>
        <w:spacing w:after="160" w:afterAutospacing="1" w:line="360" w:lineRule="auto"/>
        <w:ind w:firstLine="720"/>
        <w:rPr>
          <w:sz w:val="24"/>
          <w:szCs w:val="24"/>
        </w:rPr>
      </w:pPr>
    </w:p>
    <w:p w:rsidR="0FE5D505" w:rsidP="43A02561" w:rsidRDefault="0FE5D505" w14:paraId="00B6E294" w14:textId="7D7E233C">
      <w:pPr>
        <w:spacing w:after="160" w:afterAutospacing="1" w:line="360" w:lineRule="auto"/>
        <w:rPr>
          <w:sz w:val="24"/>
          <w:szCs w:val="24"/>
        </w:rPr>
      </w:pPr>
      <w:r w:rsidRPr="43A02561">
        <w:rPr>
          <w:sz w:val="24"/>
          <w:szCs w:val="24"/>
        </w:rPr>
        <w:t>Pass Criteria:</w:t>
      </w:r>
    </w:p>
    <w:p w:rsidR="0FE5D505" w:rsidP="43A02561" w:rsidRDefault="0FE5D505" w14:paraId="3D926098" w14:textId="37C7DB21">
      <w:pPr>
        <w:spacing w:after="160" w:afterAutospacing="1" w:line="360" w:lineRule="auto"/>
        <w:ind w:firstLine="720"/>
        <w:rPr>
          <w:sz w:val="24"/>
          <w:szCs w:val="24"/>
        </w:rPr>
      </w:pPr>
      <w:r w:rsidRPr="43A02561">
        <w:rPr>
          <w:sz w:val="24"/>
          <w:szCs w:val="24"/>
        </w:rPr>
        <w:t>Correct pinger frequency seen in every audio file- 100% Success</w:t>
      </w:r>
    </w:p>
    <w:p w:rsidR="43A02561" w:rsidP="43A02561" w:rsidRDefault="43A02561" w14:paraId="47F936BB" w14:textId="3F8B452A">
      <w:pPr>
        <w:spacing w:after="160" w:afterAutospacing="1" w:line="360" w:lineRule="auto"/>
        <w:rPr>
          <w:sz w:val="24"/>
          <w:szCs w:val="24"/>
        </w:rPr>
      </w:pPr>
    </w:p>
    <w:p w:rsidR="0FE5D505" w:rsidP="43A02561" w:rsidRDefault="0FE5D505" w14:paraId="095540B1" w14:textId="1F2DD9C9">
      <w:pPr>
        <w:spacing w:after="160" w:afterAutospacing="1" w:line="360" w:lineRule="auto"/>
        <w:rPr>
          <w:sz w:val="24"/>
          <w:szCs w:val="24"/>
        </w:rPr>
      </w:pPr>
      <w:r w:rsidRPr="43A02561">
        <w:rPr>
          <w:b/>
          <w:bCs/>
          <w:sz w:val="24"/>
          <w:szCs w:val="24"/>
        </w:rPr>
        <w:t>Spec 1.1.2 - Differentiate between 1kHz gaps.</w:t>
      </w:r>
    </w:p>
    <w:p w:rsidR="0FE5D505" w:rsidP="43A02561" w:rsidRDefault="0FE5D505" w14:paraId="79E9F3D2" w14:textId="6F9D6AEE">
      <w:pPr>
        <w:spacing w:after="160" w:afterAutospacing="1" w:line="360" w:lineRule="auto"/>
        <w:rPr>
          <w:sz w:val="24"/>
          <w:szCs w:val="24"/>
        </w:rPr>
      </w:pPr>
      <w:r w:rsidRPr="43A02561">
        <w:rPr>
          <w:sz w:val="24"/>
          <w:szCs w:val="24"/>
        </w:rPr>
        <w:t>Individual in charge of test- Jarred Pickens</w:t>
      </w:r>
    </w:p>
    <w:p w:rsidR="0FE5D505" w:rsidP="43A02561" w:rsidRDefault="0FE5D505" w14:paraId="795B904D" w14:textId="7D8AC2A1">
      <w:pPr>
        <w:spacing w:after="160" w:afterAutospacing="1" w:line="360" w:lineRule="auto"/>
        <w:rPr>
          <w:sz w:val="24"/>
          <w:szCs w:val="24"/>
        </w:rPr>
      </w:pPr>
      <w:r w:rsidRPr="43A02561">
        <w:rPr>
          <w:sz w:val="24"/>
          <w:szCs w:val="24"/>
        </w:rPr>
        <w:t>Date of test: 2/23/23</w:t>
      </w:r>
    </w:p>
    <w:p w:rsidR="43A02561" w:rsidP="43A02561" w:rsidRDefault="43A02561" w14:paraId="1B7F15BA" w14:textId="4B262185">
      <w:pPr>
        <w:spacing w:after="160" w:afterAutospacing="1" w:line="360" w:lineRule="auto"/>
        <w:rPr>
          <w:sz w:val="24"/>
          <w:szCs w:val="24"/>
        </w:rPr>
      </w:pPr>
    </w:p>
    <w:p w:rsidR="0FE5D505" w:rsidP="43A02561" w:rsidRDefault="0FE5D505" w14:paraId="6A39834D" w14:textId="0B58F5C7">
      <w:pPr>
        <w:spacing w:after="160" w:afterAutospacing="1" w:line="360" w:lineRule="auto"/>
        <w:rPr>
          <w:sz w:val="24"/>
          <w:szCs w:val="24"/>
        </w:rPr>
      </w:pPr>
      <w:r w:rsidRPr="43A02561">
        <w:rPr>
          <w:sz w:val="24"/>
          <w:szCs w:val="24"/>
        </w:rPr>
        <w:t>Experiment Description:  A Matlab waveform will be created at different frequencies between 25 to 40 kHz. From this we will verify the filter can differentiate 1 kHz gaps.</w:t>
      </w:r>
    </w:p>
    <w:p w:rsidR="43A02561" w:rsidP="43A02561" w:rsidRDefault="43A02561" w14:paraId="06DAF282" w14:textId="64302B46">
      <w:pPr>
        <w:spacing w:after="160" w:afterAutospacing="1" w:line="360" w:lineRule="auto"/>
        <w:rPr>
          <w:sz w:val="24"/>
          <w:szCs w:val="24"/>
        </w:rPr>
      </w:pPr>
    </w:p>
    <w:p w:rsidR="0FE5D505" w:rsidP="43A02561" w:rsidRDefault="0FE5D505" w14:paraId="72E01E19" w14:textId="1005D6F4">
      <w:pPr>
        <w:spacing w:after="160" w:afterAutospacing="1" w:line="360" w:lineRule="auto"/>
        <w:rPr>
          <w:sz w:val="24"/>
          <w:szCs w:val="24"/>
        </w:rPr>
      </w:pPr>
      <w:r w:rsidRPr="43A02561">
        <w:rPr>
          <w:sz w:val="24"/>
          <w:szCs w:val="24"/>
        </w:rPr>
        <w:t xml:space="preserve">Equipment: </w:t>
      </w:r>
    </w:p>
    <w:p w:rsidR="0FE5D505" w:rsidP="00AC6389" w:rsidRDefault="0FE5D505" w14:paraId="295B40EA" w14:textId="1D7DD7DA">
      <w:pPr>
        <w:pStyle w:val="ListParagraph"/>
        <w:numPr>
          <w:ilvl w:val="0"/>
          <w:numId w:val="8"/>
        </w:numPr>
        <w:spacing w:after="160" w:afterAutospacing="1" w:line="360" w:lineRule="auto"/>
        <w:rPr>
          <w:rFonts w:ascii="Times New Roman" w:hAnsi="Times New Roman"/>
          <w:sz w:val="24"/>
          <w:szCs w:val="24"/>
        </w:rPr>
      </w:pPr>
      <w:r w:rsidRPr="43A02561">
        <w:rPr>
          <w:rFonts w:ascii="Times New Roman" w:hAnsi="Times New Roman"/>
          <w:sz w:val="24"/>
          <w:szCs w:val="24"/>
        </w:rPr>
        <w:t>Computer with appropriate software (MatLab)</w:t>
      </w:r>
    </w:p>
    <w:p w:rsidR="0FE5D505" w:rsidP="00AC6389" w:rsidRDefault="0FE5D505" w14:paraId="2C6176F6" w14:textId="2207C145">
      <w:pPr>
        <w:pStyle w:val="ListParagraph"/>
        <w:numPr>
          <w:ilvl w:val="0"/>
          <w:numId w:val="8"/>
        </w:numPr>
        <w:spacing w:after="160" w:afterAutospacing="1" w:line="360" w:lineRule="auto"/>
        <w:rPr>
          <w:rFonts w:ascii="Times New Roman" w:hAnsi="Times New Roman"/>
          <w:sz w:val="24"/>
          <w:szCs w:val="24"/>
        </w:rPr>
      </w:pPr>
      <w:r w:rsidRPr="43A02561">
        <w:rPr>
          <w:rFonts w:ascii="Times New Roman" w:hAnsi="Times New Roman"/>
          <w:sz w:val="24"/>
          <w:szCs w:val="24"/>
        </w:rPr>
        <w:lastRenderedPageBreak/>
        <w:t>MatLab code to generate a signal consisting of superimposed sinusoids of each kHz integer frequency between 25 and 40 kHz.</w:t>
      </w:r>
    </w:p>
    <w:p w:rsidR="0FE5D505" w:rsidP="00AC6389" w:rsidRDefault="0FE5D505" w14:paraId="2BEE3CF4" w14:textId="3C32D15E">
      <w:pPr>
        <w:pStyle w:val="ListParagraph"/>
        <w:numPr>
          <w:ilvl w:val="0"/>
          <w:numId w:val="8"/>
        </w:numPr>
        <w:spacing w:after="160" w:afterAutospacing="1" w:line="360" w:lineRule="auto"/>
        <w:rPr>
          <w:rFonts w:ascii="Times New Roman" w:hAnsi="Times New Roman"/>
          <w:sz w:val="24"/>
          <w:szCs w:val="24"/>
        </w:rPr>
      </w:pPr>
      <w:r w:rsidRPr="43A02561">
        <w:rPr>
          <w:rFonts w:ascii="Times New Roman" w:hAnsi="Times New Roman"/>
          <w:sz w:val="24"/>
          <w:szCs w:val="24"/>
        </w:rPr>
        <w:t>MatLab code to plot the generated signal in the time and frequency domains.</w:t>
      </w:r>
    </w:p>
    <w:p w:rsidR="0FE5D505" w:rsidP="00AC6389" w:rsidRDefault="0FE5D505" w14:paraId="0477E347" w14:textId="360726FF">
      <w:pPr>
        <w:pStyle w:val="ListParagraph"/>
        <w:numPr>
          <w:ilvl w:val="0"/>
          <w:numId w:val="8"/>
        </w:numPr>
        <w:spacing w:after="160" w:afterAutospacing="1" w:line="360" w:lineRule="auto"/>
        <w:rPr>
          <w:rFonts w:ascii="Times New Roman" w:hAnsi="Times New Roman"/>
          <w:sz w:val="24"/>
          <w:szCs w:val="24"/>
        </w:rPr>
      </w:pPr>
      <w:r w:rsidRPr="43A02561">
        <w:rPr>
          <w:rFonts w:ascii="Times New Roman" w:hAnsi="Times New Roman"/>
          <w:sz w:val="24"/>
          <w:szCs w:val="24"/>
        </w:rPr>
        <w:t>MatLab code that filters the generated signal for each integer kHz frequency between 25 kHz and 40 kHz.</w:t>
      </w:r>
    </w:p>
    <w:p w:rsidR="0FE5D505" w:rsidP="00AC6389" w:rsidRDefault="0FE5D505" w14:paraId="7D65B184" w14:textId="546ABC05">
      <w:pPr>
        <w:pStyle w:val="ListParagraph"/>
        <w:numPr>
          <w:ilvl w:val="0"/>
          <w:numId w:val="8"/>
        </w:numPr>
        <w:spacing w:after="160" w:afterAutospacing="1" w:line="360" w:lineRule="auto"/>
        <w:rPr>
          <w:rFonts w:ascii="Times New Roman" w:hAnsi="Times New Roman"/>
          <w:sz w:val="24"/>
          <w:szCs w:val="24"/>
        </w:rPr>
      </w:pPr>
      <w:r w:rsidRPr="43A02561">
        <w:rPr>
          <w:rFonts w:ascii="Times New Roman" w:hAnsi="Times New Roman"/>
          <w:sz w:val="24"/>
          <w:szCs w:val="24"/>
        </w:rPr>
        <w:t>MatLab code that plots each filtered signal in the time and frequency domains.</w:t>
      </w:r>
    </w:p>
    <w:p w:rsidR="43A02561" w:rsidP="43A02561" w:rsidRDefault="43A02561" w14:paraId="514009B3" w14:textId="42B3C1CC">
      <w:pPr>
        <w:spacing w:after="160" w:afterAutospacing="1" w:line="360" w:lineRule="auto"/>
        <w:rPr>
          <w:sz w:val="24"/>
          <w:szCs w:val="24"/>
        </w:rPr>
      </w:pPr>
    </w:p>
    <w:p w:rsidR="0FE5D505" w:rsidP="43A02561" w:rsidRDefault="0FE5D505" w14:paraId="75120110" w14:textId="0D7A3621">
      <w:pPr>
        <w:spacing w:after="160" w:afterAutospacing="1" w:line="360" w:lineRule="auto"/>
        <w:rPr>
          <w:sz w:val="24"/>
          <w:szCs w:val="24"/>
        </w:rPr>
      </w:pPr>
      <w:r w:rsidRPr="43A02561">
        <w:rPr>
          <w:sz w:val="24"/>
          <w:szCs w:val="24"/>
        </w:rPr>
        <w:t>Procedure:</w:t>
      </w:r>
    </w:p>
    <w:p w:rsidR="0FE5D505" w:rsidP="00AC6389" w:rsidRDefault="0FE5D505" w14:paraId="0F963D0E" w14:textId="3C23CD0B">
      <w:pPr>
        <w:pStyle w:val="ListParagraph"/>
        <w:numPr>
          <w:ilvl w:val="0"/>
          <w:numId w:val="7"/>
        </w:numPr>
        <w:spacing w:after="160" w:afterAutospacing="1" w:line="360" w:lineRule="auto"/>
        <w:rPr>
          <w:rFonts w:ascii="Times New Roman" w:hAnsi="Times New Roman"/>
          <w:sz w:val="24"/>
          <w:szCs w:val="24"/>
        </w:rPr>
      </w:pPr>
      <w:r w:rsidRPr="43A02561">
        <w:rPr>
          <w:rFonts w:ascii="Times New Roman" w:hAnsi="Times New Roman"/>
          <w:sz w:val="24"/>
          <w:szCs w:val="24"/>
        </w:rPr>
        <w:t>Generate 2.5 second signal consisting of each integer kHz frequency between 25 &amp; 40 kHz and plot in time and frequency domains.</w:t>
      </w:r>
    </w:p>
    <w:p w:rsidR="0FE5D505" w:rsidP="00AC6389" w:rsidRDefault="0FE5D505" w14:paraId="217F4111" w14:textId="26C2C037">
      <w:pPr>
        <w:pStyle w:val="ListParagraph"/>
        <w:numPr>
          <w:ilvl w:val="0"/>
          <w:numId w:val="7"/>
        </w:numPr>
        <w:spacing w:after="160" w:afterAutospacing="1" w:line="360" w:lineRule="auto"/>
        <w:rPr>
          <w:rFonts w:ascii="Times New Roman" w:hAnsi="Times New Roman"/>
          <w:sz w:val="24"/>
          <w:szCs w:val="24"/>
        </w:rPr>
      </w:pPr>
      <w:r w:rsidRPr="43A02561">
        <w:rPr>
          <w:rFonts w:ascii="Times New Roman" w:hAnsi="Times New Roman"/>
          <w:sz w:val="24"/>
          <w:szCs w:val="24"/>
        </w:rPr>
        <w:t>Filter the generated signal for each integer kHz frequency between 25 kHz and 40 kHz.</w:t>
      </w:r>
    </w:p>
    <w:p w:rsidR="0FE5D505" w:rsidP="00AC6389" w:rsidRDefault="0FE5D505" w14:paraId="2A1AC85F" w14:textId="4EEEF412">
      <w:pPr>
        <w:pStyle w:val="ListParagraph"/>
        <w:numPr>
          <w:ilvl w:val="0"/>
          <w:numId w:val="7"/>
        </w:numPr>
        <w:spacing w:after="160" w:afterAutospacing="1" w:line="360" w:lineRule="auto"/>
        <w:rPr>
          <w:rFonts w:ascii="Times New Roman" w:hAnsi="Times New Roman"/>
          <w:sz w:val="24"/>
          <w:szCs w:val="24"/>
        </w:rPr>
      </w:pPr>
      <w:r w:rsidRPr="43A02561">
        <w:rPr>
          <w:rFonts w:ascii="Times New Roman" w:hAnsi="Times New Roman"/>
          <w:sz w:val="24"/>
          <w:szCs w:val="24"/>
        </w:rPr>
        <w:t>Plot each filtered instance of the generated signal in the time and frequency domains.</w:t>
      </w:r>
    </w:p>
    <w:p w:rsidR="43A02561" w:rsidP="43A02561" w:rsidRDefault="43A02561" w14:paraId="472E50DF" w14:textId="6E3699A6">
      <w:pPr>
        <w:spacing w:after="160" w:afterAutospacing="1" w:line="360" w:lineRule="auto"/>
        <w:rPr>
          <w:sz w:val="24"/>
          <w:szCs w:val="24"/>
        </w:rPr>
      </w:pPr>
    </w:p>
    <w:p w:rsidR="0FE5D505" w:rsidP="43A02561" w:rsidRDefault="0FE5D505" w14:paraId="4BA292BA" w14:textId="015CBF82">
      <w:pPr>
        <w:spacing w:after="160" w:afterAutospacing="1" w:line="360" w:lineRule="auto"/>
        <w:rPr>
          <w:sz w:val="24"/>
          <w:szCs w:val="24"/>
        </w:rPr>
      </w:pPr>
      <w:r w:rsidRPr="43A02561">
        <w:rPr>
          <w:sz w:val="24"/>
          <w:szCs w:val="24"/>
        </w:rPr>
        <w:t>Repeatability:</w:t>
      </w:r>
    </w:p>
    <w:p w:rsidR="0FE5D505" w:rsidP="43A02561" w:rsidRDefault="0FE5D505" w14:paraId="3949C07D" w14:textId="78A1E402">
      <w:pPr>
        <w:spacing w:after="160" w:afterAutospacing="1" w:line="360" w:lineRule="auto"/>
        <w:ind w:firstLine="720"/>
        <w:rPr>
          <w:sz w:val="24"/>
          <w:szCs w:val="24"/>
        </w:rPr>
      </w:pPr>
      <w:r w:rsidRPr="43A02561">
        <w:rPr>
          <w:sz w:val="24"/>
          <w:szCs w:val="24"/>
        </w:rPr>
        <w:t>Repeat 1000 times</w:t>
      </w:r>
    </w:p>
    <w:p w:rsidR="43A02561" w:rsidP="43A02561" w:rsidRDefault="43A02561" w14:paraId="2D1D993A" w14:textId="062A2F32">
      <w:pPr>
        <w:spacing w:after="160" w:afterAutospacing="1" w:line="360" w:lineRule="auto"/>
        <w:ind w:firstLine="720"/>
        <w:rPr>
          <w:sz w:val="24"/>
          <w:szCs w:val="24"/>
        </w:rPr>
      </w:pPr>
    </w:p>
    <w:p w:rsidR="0FE5D505" w:rsidP="43A02561" w:rsidRDefault="0FE5D505" w14:paraId="7ED74DD2" w14:textId="28FC282A">
      <w:pPr>
        <w:spacing w:after="160" w:afterAutospacing="1" w:line="360" w:lineRule="auto"/>
        <w:rPr>
          <w:sz w:val="24"/>
          <w:szCs w:val="24"/>
        </w:rPr>
      </w:pPr>
      <w:r w:rsidRPr="43A02561">
        <w:rPr>
          <w:sz w:val="24"/>
          <w:szCs w:val="24"/>
        </w:rPr>
        <w:t>Data Collection:</w:t>
      </w:r>
    </w:p>
    <w:p w:rsidR="0FE5D505" w:rsidP="43A02561" w:rsidRDefault="0FE5D505" w14:paraId="33D5ADA5" w14:textId="397458E8">
      <w:pPr>
        <w:spacing w:after="160" w:afterAutospacing="1" w:line="360" w:lineRule="auto"/>
        <w:ind w:firstLine="720"/>
        <w:rPr>
          <w:sz w:val="24"/>
          <w:szCs w:val="24"/>
        </w:rPr>
      </w:pPr>
      <w:r w:rsidRPr="43A02561">
        <w:rPr>
          <w:sz w:val="24"/>
          <w:szCs w:val="24"/>
        </w:rPr>
        <w:t>Plots of the generated signal pre and post filtering in the time and frequency domains</w:t>
      </w:r>
    </w:p>
    <w:p w:rsidR="0FE5D505" w:rsidP="43A02561" w:rsidRDefault="0FE5D505" w14:paraId="12DBCD04" w14:textId="2A51B14F">
      <w:pPr>
        <w:spacing w:after="160" w:afterAutospacing="1" w:line="360" w:lineRule="auto"/>
        <w:ind w:firstLine="720"/>
        <w:rPr>
          <w:sz w:val="24"/>
          <w:szCs w:val="24"/>
        </w:rPr>
      </w:pPr>
      <w:r w:rsidRPr="43A02561">
        <w:rPr>
          <w:sz w:val="24"/>
          <w:szCs w:val="24"/>
        </w:rPr>
        <w:t>A histogram showing the success of the filter for each frequency</w:t>
      </w:r>
    </w:p>
    <w:p w:rsidR="43A02561" w:rsidP="43A02561" w:rsidRDefault="43A02561" w14:paraId="71004ADD" w14:textId="17053B38">
      <w:pPr>
        <w:spacing w:after="160" w:afterAutospacing="1" w:line="360" w:lineRule="auto"/>
        <w:rPr>
          <w:sz w:val="24"/>
          <w:szCs w:val="24"/>
        </w:rPr>
      </w:pPr>
    </w:p>
    <w:p w:rsidR="0FE5D505" w:rsidP="43A02561" w:rsidRDefault="0FE5D505" w14:paraId="7427982F" w14:textId="5E89A822">
      <w:pPr>
        <w:spacing w:after="160" w:afterAutospacing="1" w:line="360" w:lineRule="auto"/>
        <w:rPr>
          <w:sz w:val="24"/>
          <w:szCs w:val="24"/>
        </w:rPr>
      </w:pPr>
      <w:r w:rsidRPr="43A02561">
        <w:rPr>
          <w:sz w:val="24"/>
          <w:szCs w:val="24"/>
        </w:rPr>
        <w:t>Pass Criteria:</w:t>
      </w:r>
    </w:p>
    <w:p w:rsidR="0FE5D505" w:rsidP="43A02561" w:rsidRDefault="0FE5D505" w14:paraId="7F518AC2" w14:textId="2CDD8845">
      <w:pPr>
        <w:spacing w:after="160" w:afterAutospacing="1" w:line="360" w:lineRule="auto"/>
        <w:ind w:firstLine="720"/>
        <w:rPr>
          <w:sz w:val="24"/>
          <w:szCs w:val="24"/>
        </w:rPr>
      </w:pPr>
      <w:r w:rsidRPr="43A02561">
        <w:rPr>
          <w:sz w:val="24"/>
          <w:szCs w:val="24"/>
        </w:rPr>
        <w:t>Only correct pinger frequency seen in every filtered numeric audio array.</w:t>
      </w:r>
    </w:p>
    <w:p w:rsidR="0FE5D505" w:rsidP="43A02561" w:rsidRDefault="0FE5D505" w14:paraId="6109FE4D" w14:textId="63C8DE04">
      <w:pPr>
        <w:spacing w:after="160" w:afterAutospacing="1" w:line="360" w:lineRule="auto"/>
        <w:ind w:firstLine="720"/>
        <w:rPr>
          <w:sz w:val="24"/>
          <w:szCs w:val="24"/>
        </w:rPr>
      </w:pPr>
      <w:r w:rsidRPr="43A02561">
        <w:rPr>
          <w:sz w:val="24"/>
          <w:szCs w:val="24"/>
        </w:rPr>
        <w:lastRenderedPageBreak/>
        <w:t>100% filter success rate</w:t>
      </w:r>
    </w:p>
    <w:p w:rsidR="43A02561" w:rsidP="43A02561" w:rsidRDefault="43A02561" w14:paraId="6D859940" w14:textId="55734379">
      <w:pPr>
        <w:spacing w:after="160" w:afterAutospacing="1" w:line="360" w:lineRule="auto"/>
        <w:rPr>
          <w:sz w:val="24"/>
          <w:szCs w:val="24"/>
        </w:rPr>
      </w:pPr>
    </w:p>
    <w:p w:rsidR="0FE5D505" w:rsidP="43A02561" w:rsidRDefault="0FE5D505" w14:paraId="6B209588" w14:textId="2DCC7308">
      <w:pPr>
        <w:spacing w:after="160" w:afterAutospacing="1" w:line="360" w:lineRule="auto"/>
        <w:rPr>
          <w:sz w:val="24"/>
          <w:szCs w:val="24"/>
        </w:rPr>
      </w:pPr>
      <w:r w:rsidRPr="43A02561">
        <w:rPr>
          <w:b/>
          <w:bCs/>
          <w:sz w:val="24"/>
          <w:szCs w:val="24"/>
        </w:rPr>
        <w:t>Spec 1.1.3 - System must work in 24M x 12 M x 5 M Course.</w:t>
      </w:r>
    </w:p>
    <w:p w:rsidR="0FE5D505" w:rsidP="43A02561" w:rsidRDefault="0FE5D505" w14:paraId="7427329B" w14:textId="6722F473">
      <w:pPr>
        <w:spacing w:after="160" w:afterAutospacing="1" w:line="360" w:lineRule="auto"/>
        <w:rPr>
          <w:sz w:val="24"/>
          <w:szCs w:val="24"/>
        </w:rPr>
      </w:pPr>
      <w:r w:rsidRPr="43A02561">
        <w:rPr>
          <w:sz w:val="24"/>
          <w:szCs w:val="24"/>
        </w:rPr>
        <w:t>Individual in charge of test- Jarred Pickens</w:t>
      </w:r>
    </w:p>
    <w:p w:rsidR="0FE5D505" w:rsidP="43A02561" w:rsidRDefault="0FE5D505" w14:paraId="08D44E7C" w14:textId="0F513518">
      <w:pPr>
        <w:spacing w:after="160" w:afterAutospacing="1" w:line="360" w:lineRule="auto"/>
        <w:rPr>
          <w:sz w:val="24"/>
          <w:szCs w:val="24"/>
        </w:rPr>
      </w:pPr>
      <w:r w:rsidRPr="43A02561">
        <w:rPr>
          <w:sz w:val="24"/>
          <w:szCs w:val="24"/>
        </w:rPr>
        <w:t>Date of test: 03/08/23</w:t>
      </w:r>
    </w:p>
    <w:p w:rsidR="43A02561" w:rsidP="43A02561" w:rsidRDefault="43A02561" w14:paraId="176DF978" w14:textId="64FADA46">
      <w:pPr>
        <w:spacing w:after="160" w:afterAutospacing="1" w:line="360" w:lineRule="auto"/>
        <w:rPr>
          <w:sz w:val="24"/>
          <w:szCs w:val="24"/>
        </w:rPr>
      </w:pPr>
    </w:p>
    <w:p w:rsidR="0FE5D505" w:rsidP="43A02561" w:rsidRDefault="0FE5D505" w14:paraId="1B0F3B2D" w14:textId="754980F3">
      <w:pPr>
        <w:spacing w:after="160" w:afterAutospacing="1" w:line="360" w:lineRule="auto"/>
        <w:rPr>
          <w:sz w:val="24"/>
          <w:szCs w:val="24"/>
        </w:rPr>
      </w:pPr>
      <w:r w:rsidRPr="43A02561">
        <w:rPr>
          <w:sz w:val="24"/>
          <w:szCs w:val="24"/>
        </w:rPr>
        <w:t>Experiment Description: A pinger will be placed an increasing distance from hydrophone in the pool and we will verify that waveform can be detected in audio file.</w:t>
      </w:r>
    </w:p>
    <w:p w:rsidR="43A02561" w:rsidP="43A02561" w:rsidRDefault="43A02561" w14:paraId="5886DF0D" w14:textId="4048DA3C">
      <w:pPr>
        <w:spacing w:after="160" w:afterAutospacing="1" w:line="360" w:lineRule="auto"/>
        <w:rPr>
          <w:sz w:val="24"/>
          <w:szCs w:val="24"/>
        </w:rPr>
      </w:pPr>
    </w:p>
    <w:p w:rsidR="0FE5D505" w:rsidP="43A02561" w:rsidRDefault="0FE5D505" w14:paraId="69A56749" w14:textId="4384742E">
      <w:pPr>
        <w:spacing w:after="160" w:afterAutospacing="1" w:line="360" w:lineRule="auto"/>
        <w:rPr>
          <w:sz w:val="24"/>
          <w:szCs w:val="24"/>
        </w:rPr>
      </w:pPr>
      <w:r w:rsidRPr="43A02561">
        <w:rPr>
          <w:sz w:val="24"/>
          <w:szCs w:val="24"/>
        </w:rPr>
        <w:t xml:space="preserve">Equipment: </w:t>
      </w:r>
    </w:p>
    <w:p w:rsidR="0FE5D505" w:rsidP="43A02561" w:rsidRDefault="0FE5D505" w14:paraId="67957B27" w14:textId="54A5E891">
      <w:pPr>
        <w:spacing w:after="160" w:afterAutospacing="1" w:line="360" w:lineRule="auto"/>
        <w:ind w:firstLine="720"/>
        <w:rPr>
          <w:sz w:val="24"/>
          <w:szCs w:val="24"/>
        </w:rPr>
      </w:pPr>
      <w:r w:rsidRPr="43A02561">
        <w:rPr>
          <w:sz w:val="24"/>
          <w:szCs w:val="24"/>
        </w:rPr>
        <w:t>Hydrophone, pinger, computer with audio record software, pool</w:t>
      </w:r>
    </w:p>
    <w:p w:rsidR="43A02561" w:rsidP="43A02561" w:rsidRDefault="43A02561" w14:paraId="44A5CE2B" w14:textId="741F2304">
      <w:pPr>
        <w:spacing w:after="160" w:afterAutospacing="1" w:line="360" w:lineRule="auto"/>
        <w:ind w:firstLine="720"/>
        <w:rPr>
          <w:sz w:val="24"/>
          <w:szCs w:val="24"/>
        </w:rPr>
      </w:pPr>
    </w:p>
    <w:p w:rsidR="0FE5D505" w:rsidP="43A02561" w:rsidRDefault="0FE5D505" w14:paraId="2EF2F7EF" w14:textId="6F16777E">
      <w:pPr>
        <w:spacing w:after="160" w:afterAutospacing="1" w:line="360" w:lineRule="auto"/>
        <w:rPr>
          <w:sz w:val="24"/>
          <w:szCs w:val="24"/>
        </w:rPr>
      </w:pPr>
      <w:r w:rsidRPr="43A02561">
        <w:rPr>
          <w:sz w:val="24"/>
          <w:szCs w:val="24"/>
        </w:rPr>
        <w:t>Procedure:</w:t>
      </w:r>
    </w:p>
    <w:p w:rsidR="0FE5D505" w:rsidP="00AC6389" w:rsidRDefault="0FE5D505" w14:paraId="7BC9C06B" w14:textId="4B62B8D2">
      <w:pPr>
        <w:pStyle w:val="ListParagraph"/>
        <w:numPr>
          <w:ilvl w:val="0"/>
          <w:numId w:val="6"/>
        </w:numPr>
        <w:spacing w:after="160" w:afterAutospacing="1" w:line="360" w:lineRule="auto"/>
        <w:rPr>
          <w:rFonts w:ascii="Times New Roman" w:hAnsi="Times New Roman"/>
          <w:sz w:val="24"/>
          <w:szCs w:val="24"/>
        </w:rPr>
      </w:pPr>
      <w:r w:rsidRPr="43A02561">
        <w:rPr>
          <w:rFonts w:ascii="Times New Roman" w:hAnsi="Times New Roman"/>
          <w:sz w:val="24"/>
          <w:szCs w:val="24"/>
        </w:rPr>
        <w:t>Set pinger frequency to 30 kHz</w:t>
      </w:r>
    </w:p>
    <w:p w:rsidR="0FE5D505" w:rsidP="00AC6389" w:rsidRDefault="0FE5D505" w14:paraId="49C70328" w14:textId="0FF5A539">
      <w:pPr>
        <w:pStyle w:val="ListParagraph"/>
        <w:numPr>
          <w:ilvl w:val="0"/>
          <w:numId w:val="6"/>
        </w:numPr>
        <w:spacing w:after="160" w:afterAutospacing="1" w:line="360" w:lineRule="auto"/>
        <w:rPr>
          <w:rFonts w:ascii="Times New Roman" w:hAnsi="Times New Roman"/>
          <w:sz w:val="24"/>
          <w:szCs w:val="24"/>
        </w:rPr>
      </w:pPr>
      <w:r w:rsidRPr="43A02561">
        <w:rPr>
          <w:rFonts w:ascii="Times New Roman" w:hAnsi="Times New Roman"/>
          <w:sz w:val="24"/>
          <w:szCs w:val="24"/>
        </w:rPr>
        <w:t>Set desired frequency in code as 30 kHz</w:t>
      </w:r>
    </w:p>
    <w:p w:rsidR="0FE5D505" w:rsidP="00AC6389" w:rsidRDefault="0FE5D505" w14:paraId="71150295" w14:textId="131B1D65">
      <w:pPr>
        <w:pStyle w:val="ListParagraph"/>
        <w:numPr>
          <w:ilvl w:val="0"/>
          <w:numId w:val="6"/>
        </w:numPr>
        <w:spacing w:after="160" w:afterAutospacing="1" w:line="360" w:lineRule="auto"/>
        <w:rPr>
          <w:rFonts w:ascii="Times New Roman" w:hAnsi="Times New Roman"/>
          <w:sz w:val="24"/>
          <w:szCs w:val="24"/>
        </w:rPr>
      </w:pPr>
      <w:r w:rsidRPr="43A02561">
        <w:rPr>
          <w:rFonts w:ascii="Times New Roman" w:hAnsi="Times New Roman"/>
          <w:sz w:val="24"/>
          <w:szCs w:val="24"/>
        </w:rPr>
        <w:t>Place pinger 1 meter from hydrophone array in pool</w:t>
      </w:r>
    </w:p>
    <w:p w:rsidR="0FE5D505" w:rsidP="00AC6389" w:rsidRDefault="0FE5D505" w14:paraId="2115765A" w14:textId="1313CAA5">
      <w:pPr>
        <w:pStyle w:val="ListParagraph"/>
        <w:numPr>
          <w:ilvl w:val="0"/>
          <w:numId w:val="6"/>
        </w:numPr>
        <w:spacing w:after="160" w:afterAutospacing="1" w:line="360" w:lineRule="auto"/>
        <w:rPr>
          <w:rFonts w:ascii="Times New Roman" w:hAnsi="Times New Roman"/>
          <w:sz w:val="24"/>
          <w:szCs w:val="24"/>
        </w:rPr>
      </w:pPr>
      <w:r w:rsidRPr="43A02561">
        <w:rPr>
          <w:rFonts w:ascii="Times New Roman" w:hAnsi="Times New Roman"/>
          <w:sz w:val="24"/>
          <w:szCs w:val="24"/>
        </w:rPr>
        <w:t>Record .wav file for 2.5 seconds</w:t>
      </w:r>
    </w:p>
    <w:p w:rsidR="43A02561" w:rsidP="43A02561" w:rsidRDefault="43A02561" w14:paraId="60B03857" w14:textId="521D6009">
      <w:pPr>
        <w:spacing w:after="160" w:afterAutospacing="1" w:line="360" w:lineRule="auto"/>
        <w:rPr>
          <w:sz w:val="24"/>
          <w:szCs w:val="24"/>
        </w:rPr>
      </w:pPr>
    </w:p>
    <w:p w:rsidR="0FE5D505" w:rsidP="43A02561" w:rsidRDefault="0FE5D505" w14:paraId="63880041" w14:textId="57E3AF8F">
      <w:pPr>
        <w:spacing w:after="160" w:afterAutospacing="1" w:line="360" w:lineRule="auto"/>
        <w:rPr>
          <w:sz w:val="24"/>
          <w:szCs w:val="24"/>
        </w:rPr>
      </w:pPr>
      <w:r w:rsidRPr="43A02561">
        <w:rPr>
          <w:sz w:val="24"/>
          <w:szCs w:val="24"/>
        </w:rPr>
        <w:t>Repeatability:</w:t>
      </w:r>
    </w:p>
    <w:p w:rsidR="0FE5D505" w:rsidP="43A02561" w:rsidRDefault="0FE5D505" w14:paraId="754876AA" w14:textId="581C0175">
      <w:pPr>
        <w:spacing w:after="160" w:afterAutospacing="1" w:line="360" w:lineRule="auto"/>
        <w:ind w:left="720"/>
        <w:rPr>
          <w:sz w:val="24"/>
          <w:szCs w:val="24"/>
        </w:rPr>
      </w:pPr>
      <w:r w:rsidRPr="43A02561">
        <w:rPr>
          <w:sz w:val="24"/>
          <w:szCs w:val="24"/>
        </w:rPr>
        <w:t>Repeat test with pinger 2 meters, 5 meters and 10 meters from array or to the largest distance we can test in pool</w:t>
      </w:r>
    </w:p>
    <w:p w:rsidR="0FE5D505" w:rsidP="43A02561" w:rsidRDefault="0FE5D505" w14:paraId="421C5CB4" w14:textId="2DDE6A82">
      <w:pPr>
        <w:spacing w:after="160" w:afterAutospacing="1" w:line="360" w:lineRule="auto"/>
        <w:ind w:left="720"/>
        <w:rPr>
          <w:sz w:val="24"/>
          <w:szCs w:val="24"/>
        </w:rPr>
      </w:pPr>
      <w:r w:rsidRPr="43A02561">
        <w:rPr>
          <w:sz w:val="24"/>
          <w:szCs w:val="24"/>
        </w:rPr>
        <w:lastRenderedPageBreak/>
        <w:t>This test should be repeated in all directions from hydrophone</w:t>
      </w:r>
    </w:p>
    <w:p w:rsidR="43A02561" w:rsidP="43A02561" w:rsidRDefault="43A02561" w14:paraId="0529129D" w14:textId="2CA12D50">
      <w:pPr>
        <w:spacing w:after="160" w:afterAutospacing="1" w:line="360" w:lineRule="auto"/>
        <w:ind w:left="720"/>
        <w:rPr>
          <w:sz w:val="24"/>
          <w:szCs w:val="24"/>
        </w:rPr>
      </w:pPr>
    </w:p>
    <w:p w:rsidR="0FE5D505" w:rsidP="43A02561" w:rsidRDefault="0FE5D505" w14:paraId="38B37662" w14:textId="42FBC3F4">
      <w:pPr>
        <w:spacing w:after="160" w:afterAutospacing="1" w:line="360" w:lineRule="auto"/>
        <w:rPr>
          <w:sz w:val="24"/>
          <w:szCs w:val="24"/>
        </w:rPr>
      </w:pPr>
      <w:r w:rsidRPr="43A02561">
        <w:rPr>
          <w:sz w:val="24"/>
          <w:szCs w:val="24"/>
        </w:rPr>
        <w:t>Data Collection:</w:t>
      </w:r>
    </w:p>
    <w:p w:rsidR="0FE5D505" w:rsidP="43A02561" w:rsidRDefault="0FE5D505" w14:paraId="2EF86AE3" w14:textId="20BED2A4">
      <w:pPr>
        <w:spacing w:after="160" w:afterAutospacing="1" w:line="360" w:lineRule="auto"/>
        <w:ind w:left="720"/>
        <w:rPr>
          <w:sz w:val="24"/>
          <w:szCs w:val="24"/>
        </w:rPr>
      </w:pPr>
      <w:r w:rsidRPr="43A02561">
        <w:rPr>
          <w:sz w:val="24"/>
          <w:szCs w:val="24"/>
        </w:rPr>
        <w:t>Time and frequency data for each test with signal to noise ratio of desired frequency at each distance, then plotting following the trend to determine if system will work along super diagonal of the course</w:t>
      </w:r>
    </w:p>
    <w:p w:rsidR="43A02561" w:rsidP="43A02561" w:rsidRDefault="43A02561" w14:paraId="567D44CA" w14:textId="6D34F30B">
      <w:pPr>
        <w:spacing w:after="160" w:afterAutospacing="1" w:line="360" w:lineRule="auto"/>
        <w:ind w:left="720"/>
        <w:rPr>
          <w:sz w:val="24"/>
          <w:szCs w:val="24"/>
        </w:rPr>
      </w:pPr>
    </w:p>
    <w:p w:rsidR="0FE5D505" w:rsidP="43A02561" w:rsidRDefault="0FE5D505" w14:paraId="14315FD0" w14:textId="7212E58C">
      <w:pPr>
        <w:spacing w:after="160" w:afterAutospacing="1" w:line="360" w:lineRule="auto"/>
        <w:rPr>
          <w:sz w:val="24"/>
          <w:szCs w:val="24"/>
        </w:rPr>
      </w:pPr>
      <w:r w:rsidRPr="43A02561">
        <w:rPr>
          <w:sz w:val="24"/>
          <w:szCs w:val="24"/>
        </w:rPr>
        <w:t>Pass Criteria:</w:t>
      </w:r>
    </w:p>
    <w:p w:rsidR="0FE5D505" w:rsidP="43A02561" w:rsidRDefault="0FE5D505" w14:paraId="352E1A9D" w14:textId="511BF1D2">
      <w:pPr>
        <w:spacing w:after="160" w:afterAutospacing="1" w:line="360" w:lineRule="auto"/>
        <w:ind w:firstLine="720"/>
        <w:rPr>
          <w:sz w:val="24"/>
          <w:szCs w:val="24"/>
        </w:rPr>
      </w:pPr>
      <w:r w:rsidRPr="43A02561">
        <w:rPr>
          <w:sz w:val="24"/>
          <w:szCs w:val="24"/>
        </w:rPr>
        <w:t xml:space="preserve">Plotted trend of accuracy shows that there will be discernible beep within bounds of </w:t>
      </w:r>
      <w:r>
        <w:tab/>
      </w:r>
      <w:r w:rsidRPr="43A02561">
        <w:rPr>
          <w:sz w:val="24"/>
          <w:szCs w:val="24"/>
        </w:rPr>
        <w:t>course</w:t>
      </w:r>
    </w:p>
    <w:p w:rsidR="43A02561" w:rsidP="43A02561" w:rsidRDefault="43A02561" w14:paraId="6C544947" w14:textId="200171B1">
      <w:pPr>
        <w:spacing w:after="160" w:afterAutospacing="1" w:line="360" w:lineRule="auto"/>
        <w:rPr>
          <w:sz w:val="24"/>
          <w:szCs w:val="24"/>
        </w:rPr>
      </w:pPr>
    </w:p>
    <w:p w:rsidR="0FE5D505" w:rsidP="43A02561" w:rsidRDefault="0FE5D505" w14:paraId="31CD9A0E" w14:textId="3F38A7A5">
      <w:pPr>
        <w:spacing w:after="160" w:afterAutospacing="1" w:line="360" w:lineRule="auto"/>
        <w:rPr>
          <w:sz w:val="24"/>
          <w:szCs w:val="24"/>
        </w:rPr>
      </w:pPr>
      <w:r w:rsidRPr="43A02561">
        <w:rPr>
          <w:sz w:val="24"/>
          <w:szCs w:val="24"/>
        </w:rPr>
        <w:t>Req 1.2 The system must be able to detect specified pinger from multiple in pool</w:t>
      </w:r>
    </w:p>
    <w:p w:rsidR="0FE5D505" w:rsidP="43A02561" w:rsidRDefault="0FE5D505" w14:paraId="061F352D" w14:textId="4BFB5B60">
      <w:pPr>
        <w:spacing w:after="160" w:afterAutospacing="1" w:line="360" w:lineRule="auto"/>
        <w:rPr>
          <w:sz w:val="24"/>
          <w:szCs w:val="24"/>
        </w:rPr>
      </w:pPr>
      <w:r w:rsidRPr="43A02561">
        <w:rPr>
          <w:sz w:val="24"/>
          <w:szCs w:val="24"/>
        </w:rPr>
        <w:t>Individual in charge of test- Jarred Pickens</w:t>
      </w:r>
    </w:p>
    <w:p w:rsidR="0FE5D505" w:rsidP="43A02561" w:rsidRDefault="0FE5D505" w14:paraId="2D08C8D7" w14:textId="4DBF9721">
      <w:pPr>
        <w:spacing w:after="160" w:afterAutospacing="1" w:line="360" w:lineRule="auto"/>
        <w:rPr>
          <w:sz w:val="24"/>
          <w:szCs w:val="24"/>
        </w:rPr>
      </w:pPr>
      <w:r w:rsidRPr="43A02561">
        <w:rPr>
          <w:sz w:val="24"/>
          <w:szCs w:val="24"/>
        </w:rPr>
        <w:t>Date of test: 03/03/2023</w:t>
      </w:r>
    </w:p>
    <w:p w:rsidR="43A02561" w:rsidP="43A02561" w:rsidRDefault="43A02561" w14:paraId="775E92F1" w14:textId="55416C00">
      <w:pPr>
        <w:spacing w:after="160" w:afterAutospacing="1" w:line="360" w:lineRule="auto"/>
        <w:rPr>
          <w:sz w:val="24"/>
          <w:szCs w:val="24"/>
        </w:rPr>
      </w:pPr>
    </w:p>
    <w:p w:rsidR="0FE5D505" w:rsidP="43A02561" w:rsidRDefault="0FE5D505" w14:paraId="48425858" w14:textId="5C284D60">
      <w:pPr>
        <w:spacing w:after="160" w:afterAutospacing="1" w:line="360" w:lineRule="auto"/>
        <w:rPr>
          <w:sz w:val="24"/>
          <w:szCs w:val="24"/>
        </w:rPr>
      </w:pPr>
      <w:r w:rsidRPr="43A02561">
        <w:rPr>
          <w:sz w:val="24"/>
          <w:szCs w:val="24"/>
        </w:rPr>
        <w:t>Experiment Description: Multiple pingers will be set at different arbitrary frequencies and the system will attempt to filter and record just one of them</w:t>
      </w:r>
    </w:p>
    <w:p w:rsidR="43A02561" w:rsidP="43A02561" w:rsidRDefault="43A02561" w14:paraId="533B721E" w14:textId="668F9071">
      <w:pPr>
        <w:spacing w:after="160" w:afterAutospacing="1" w:line="360" w:lineRule="auto"/>
        <w:rPr>
          <w:sz w:val="24"/>
          <w:szCs w:val="24"/>
        </w:rPr>
      </w:pPr>
    </w:p>
    <w:p w:rsidR="0FE5D505" w:rsidP="43A02561" w:rsidRDefault="0FE5D505" w14:paraId="7FB0C847" w14:textId="7614DEA5">
      <w:pPr>
        <w:spacing w:after="160" w:afterAutospacing="1" w:line="360" w:lineRule="auto"/>
        <w:rPr>
          <w:sz w:val="24"/>
          <w:szCs w:val="24"/>
        </w:rPr>
      </w:pPr>
      <w:r w:rsidRPr="43A02561">
        <w:rPr>
          <w:sz w:val="24"/>
          <w:szCs w:val="24"/>
        </w:rPr>
        <w:t>Equipment:</w:t>
      </w:r>
    </w:p>
    <w:p w:rsidR="0FE5D505" w:rsidP="43A02561" w:rsidRDefault="0FE5D505" w14:paraId="57A26CEE" w14:textId="09F73871">
      <w:pPr>
        <w:spacing w:after="160" w:afterAutospacing="1" w:line="360" w:lineRule="auto"/>
        <w:ind w:firstLine="720"/>
        <w:rPr>
          <w:sz w:val="24"/>
          <w:szCs w:val="24"/>
        </w:rPr>
      </w:pPr>
      <w:r w:rsidRPr="43A02561">
        <w:rPr>
          <w:sz w:val="24"/>
          <w:szCs w:val="24"/>
        </w:rPr>
        <w:t>Hydrophone, two pingers, computer with appropriate software, swimming pool.</w:t>
      </w:r>
    </w:p>
    <w:p w:rsidR="43A02561" w:rsidP="43A02561" w:rsidRDefault="43A02561" w14:paraId="5E312E28" w14:textId="1701FA53">
      <w:pPr>
        <w:spacing w:after="160" w:afterAutospacing="1" w:line="360" w:lineRule="auto"/>
        <w:ind w:firstLine="720"/>
        <w:rPr>
          <w:sz w:val="24"/>
          <w:szCs w:val="24"/>
        </w:rPr>
      </w:pPr>
    </w:p>
    <w:p w:rsidR="0FE5D505" w:rsidP="43A02561" w:rsidRDefault="0FE5D505" w14:paraId="4E40E1B2" w14:textId="54360DC5">
      <w:pPr>
        <w:spacing w:after="160" w:afterAutospacing="1" w:line="360" w:lineRule="auto"/>
        <w:rPr>
          <w:sz w:val="24"/>
          <w:szCs w:val="24"/>
        </w:rPr>
      </w:pPr>
      <w:r w:rsidRPr="43A02561">
        <w:rPr>
          <w:sz w:val="24"/>
          <w:szCs w:val="24"/>
        </w:rPr>
        <w:t>Procedure:</w:t>
      </w:r>
    </w:p>
    <w:p w:rsidR="0FE5D505" w:rsidP="00AC6389" w:rsidRDefault="0FE5D505" w14:paraId="748F875C" w14:textId="42219FA1">
      <w:pPr>
        <w:pStyle w:val="ListParagraph"/>
        <w:numPr>
          <w:ilvl w:val="0"/>
          <w:numId w:val="5"/>
        </w:numPr>
        <w:spacing w:after="160" w:afterAutospacing="1" w:line="360" w:lineRule="auto"/>
        <w:rPr>
          <w:rFonts w:ascii="Times New Roman" w:hAnsi="Times New Roman"/>
          <w:sz w:val="24"/>
          <w:szCs w:val="24"/>
        </w:rPr>
      </w:pPr>
      <w:r w:rsidRPr="43A02561">
        <w:rPr>
          <w:rFonts w:ascii="Times New Roman" w:hAnsi="Times New Roman"/>
          <w:sz w:val="24"/>
          <w:szCs w:val="24"/>
        </w:rPr>
        <w:t>Select two random pinger frequencies from 25-40 kHz</w:t>
      </w:r>
    </w:p>
    <w:p w:rsidR="0FE5D505" w:rsidP="00AC6389" w:rsidRDefault="0FE5D505" w14:paraId="134AAC1D" w14:textId="4A734525">
      <w:pPr>
        <w:pStyle w:val="ListParagraph"/>
        <w:numPr>
          <w:ilvl w:val="0"/>
          <w:numId w:val="5"/>
        </w:numPr>
        <w:spacing w:after="160" w:afterAutospacing="1" w:line="360" w:lineRule="auto"/>
        <w:rPr>
          <w:rFonts w:ascii="Times New Roman" w:hAnsi="Times New Roman"/>
          <w:sz w:val="24"/>
          <w:szCs w:val="24"/>
        </w:rPr>
      </w:pPr>
      <w:r w:rsidRPr="43A02561">
        <w:rPr>
          <w:rFonts w:ascii="Times New Roman" w:hAnsi="Times New Roman"/>
          <w:sz w:val="24"/>
          <w:szCs w:val="24"/>
        </w:rPr>
        <w:t>Verify that pingers are not buzzing at the same time</w:t>
      </w:r>
    </w:p>
    <w:p w:rsidR="0FE5D505" w:rsidP="00AC6389" w:rsidRDefault="0FE5D505" w14:paraId="2D90C6CB" w14:textId="663625A8">
      <w:pPr>
        <w:pStyle w:val="ListParagraph"/>
        <w:numPr>
          <w:ilvl w:val="0"/>
          <w:numId w:val="5"/>
        </w:numPr>
        <w:spacing w:after="160" w:afterAutospacing="1" w:line="360" w:lineRule="auto"/>
        <w:rPr>
          <w:rFonts w:ascii="Times New Roman" w:hAnsi="Times New Roman"/>
          <w:sz w:val="24"/>
          <w:szCs w:val="24"/>
        </w:rPr>
      </w:pPr>
      <w:r w:rsidRPr="43A02561">
        <w:rPr>
          <w:rFonts w:ascii="Times New Roman" w:hAnsi="Times New Roman"/>
          <w:sz w:val="24"/>
          <w:szCs w:val="24"/>
        </w:rPr>
        <w:t xml:space="preserve">Select one of the random frequencies to filter for </w:t>
      </w:r>
    </w:p>
    <w:p w:rsidR="0FE5D505" w:rsidP="00AC6389" w:rsidRDefault="0FE5D505" w14:paraId="31563BBB" w14:textId="424E779E">
      <w:pPr>
        <w:pStyle w:val="ListParagraph"/>
        <w:numPr>
          <w:ilvl w:val="0"/>
          <w:numId w:val="5"/>
        </w:numPr>
        <w:spacing w:after="160" w:afterAutospacing="1" w:line="360" w:lineRule="auto"/>
        <w:rPr>
          <w:rFonts w:ascii="Times New Roman" w:hAnsi="Times New Roman"/>
          <w:sz w:val="24"/>
          <w:szCs w:val="24"/>
        </w:rPr>
      </w:pPr>
      <w:r w:rsidRPr="43A02561">
        <w:rPr>
          <w:rFonts w:ascii="Times New Roman" w:hAnsi="Times New Roman"/>
          <w:sz w:val="24"/>
          <w:szCs w:val="24"/>
        </w:rPr>
        <w:t>Place pingers in random areas of the pool</w:t>
      </w:r>
    </w:p>
    <w:p w:rsidR="0FE5D505" w:rsidP="00AC6389" w:rsidRDefault="0FE5D505" w14:paraId="0B70DE90" w14:textId="4BBC5708">
      <w:pPr>
        <w:pStyle w:val="ListParagraph"/>
        <w:numPr>
          <w:ilvl w:val="0"/>
          <w:numId w:val="5"/>
        </w:numPr>
        <w:spacing w:after="160" w:afterAutospacing="1" w:line="360" w:lineRule="auto"/>
        <w:rPr>
          <w:rFonts w:ascii="Times New Roman" w:hAnsi="Times New Roman"/>
          <w:sz w:val="24"/>
          <w:szCs w:val="24"/>
        </w:rPr>
      </w:pPr>
      <w:r w:rsidRPr="43A02561">
        <w:rPr>
          <w:rFonts w:ascii="Times New Roman" w:hAnsi="Times New Roman"/>
          <w:sz w:val="24"/>
          <w:szCs w:val="24"/>
        </w:rPr>
        <w:t>Place hydrophone in pool</w:t>
      </w:r>
    </w:p>
    <w:p w:rsidR="0FE5D505" w:rsidP="00AC6389" w:rsidRDefault="0FE5D505" w14:paraId="2E5AE5A3" w14:textId="27EC67B6">
      <w:pPr>
        <w:pStyle w:val="ListParagraph"/>
        <w:numPr>
          <w:ilvl w:val="0"/>
          <w:numId w:val="5"/>
        </w:numPr>
        <w:spacing w:after="160" w:afterAutospacing="1" w:line="360" w:lineRule="auto"/>
        <w:rPr>
          <w:rFonts w:ascii="Times New Roman" w:hAnsi="Times New Roman"/>
          <w:sz w:val="24"/>
          <w:szCs w:val="24"/>
        </w:rPr>
      </w:pPr>
      <w:r w:rsidRPr="43A02561">
        <w:rPr>
          <w:rFonts w:ascii="Times New Roman" w:hAnsi="Times New Roman"/>
          <w:sz w:val="24"/>
          <w:szCs w:val="24"/>
        </w:rPr>
        <w:t>Record .wav file for 2.5 seconds</w:t>
      </w:r>
    </w:p>
    <w:p w:rsidR="0FE5D505" w:rsidP="00AC6389" w:rsidRDefault="0FE5D505" w14:paraId="414D0742" w14:textId="44012971">
      <w:pPr>
        <w:pStyle w:val="ListParagraph"/>
        <w:numPr>
          <w:ilvl w:val="0"/>
          <w:numId w:val="5"/>
        </w:numPr>
        <w:spacing w:after="160" w:afterAutospacing="1" w:line="360" w:lineRule="auto"/>
        <w:rPr>
          <w:rFonts w:ascii="Times New Roman" w:hAnsi="Times New Roman"/>
          <w:sz w:val="24"/>
          <w:szCs w:val="24"/>
        </w:rPr>
      </w:pPr>
      <w:r w:rsidRPr="43A02561">
        <w:rPr>
          <w:rFonts w:ascii="Times New Roman" w:hAnsi="Times New Roman"/>
          <w:sz w:val="24"/>
          <w:szCs w:val="24"/>
        </w:rPr>
        <w:t>Run filtering software</w:t>
      </w:r>
    </w:p>
    <w:p w:rsidR="43A02561" w:rsidP="43A02561" w:rsidRDefault="43A02561" w14:paraId="6BBF9D00" w14:textId="77F9CF56">
      <w:pPr>
        <w:spacing w:after="160" w:afterAutospacing="1" w:line="360" w:lineRule="auto"/>
        <w:rPr>
          <w:sz w:val="24"/>
          <w:szCs w:val="24"/>
        </w:rPr>
      </w:pPr>
    </w:p>
    <w:p w:rsidR="0FE5D505" w:rsidP="43A02561" w:rsidRDefault="0FE5D505" w14:paraId="58207DCC" w14:textId="7818A24E">
      <w:pPr>
        <w:spacing w:after="160" w:afterAutospacing="1" w:line="360" w:lineRule="auto"/>
        <w:rPr>
          <w:sz w:val="24"/>
          <w:szCs w:val="24"/>
        </w:rPr>
      </w:pPr>
      <w:r w:rsidRPr="43A02561">
        <w:rPr>
          <w:sz w:val="24"/>
          <w:szCs w:val="24"/>
        </w:rPr>
        <w:t>Repeatability:</w:t>
      </w:r>
    </w:p>
    <w:p w:rsidR="0FE5D505" w:rsidP="43A02561" w:rsidRDefault="0FE5D505" w14:paraId="1A9DF815" w14:textId="32744536">
      <w:pPr>
        <w:spacing w:after="160" w:afterAutospacing="1" w:line="360" w:lineRule="auto"/>
        <w:ind w:firstLine="720"/>
        <w:rPr>
          <w:sz w:val="24"/>
          <w:szCs w:val="24"/>
        </w:rPr>
      </w:pPr>
      <w:r w:rsidRPr="43A02561">
        <w:rPr>
          <w:sz w:val="24"/>
          <w:szCs w:val="24"/>
        </w:rPr>
        <w:t>Repeat test 10 times with continuing random frequencies and distances</w:t>
      </w:r>
    </w:p>
    <w:p w:rsidR="0FE5D505" w:rsidP="43A02561" w:rsidRDefault="0FE5D505" w14:paraId="1EA17573" w14:textId="43439C72">
      <w:pPr>
        <w:spacing w:after="160" w:afterAutospacing="1" w:line="360" w:lineRule="auto"/>
        <w:ind w:firstLine="720"/>
        <w:rPr>
          <w:sz w:val="24"/>
          <w:szCs w:val="24"/>
        </w:rPr>
      </w:pPr>
      <w:r w:rsidRPr="43A02561">
        <w:rPr>
          <w:sz w:val="24"/>
          <w:szCs w:val="24"/>
        </w:rPr>
        <w:t>Pinger should be placed in all directions from hydrophone</w:t>
      </w:r>
    </w:p>
    <w:p w:rsidR="43A02561" w:rsidP="43A02561" w:rsidRDefault="43A02561" w14:paraId="4B0E35D0" w14:textId="26B4DE1F">
      <w:pPr>
        <w:spacing w:after="160" w:afterAutospacing="1" w:line="360" w:lineRule="auto"/>
        <w:ind w:firstLine="720"/>
        <w:rPr>
          <w:sz w:val="24"/>
          <w:szCs w:val="24"/>
        </w:rPr>
      </w:pPr>
    </w:p>
    <w:p w:rsidR="0FE5D505" w:rsidP="43A02561" w:rsidRDefault="0FE5D505" w14:paraId="555B048C" w14:textId="16E02A41">
      <w:pPr>
        <w:spacing w:after="160" w:afterAutospacing="1" w:line="360" w:lineRule="auto"/>
        <w:rPr>
          <w:sz w:val="24"/>
          <w:szCs w:val="24"/>
        </w:rPr>
      </w:pPr>
      <w:r w:rsidRPr="43A02561">
        <w:rPr>
          <w:sz w:val="24"/>
          <w:szCs w:val="24"/>
        </w:rPr>
        <w:t>Data Collection:</w:t>
      </w:r>
    </w:p>
    <w:p w:rsidR="0FE5D505" w:rsidP="43A02561" w:rsidRDefault="0FE5D505" w14:paraId="7DCBF504" w14:textId="07EA41BE">
      <w:pPr>
        <w:spacing w:after="160" w:afterAutospacing="1" w:line="360" w:lineRule="auto"/>
        <w:ind w:left="720"/>
        <w:rPr>
          <w:sz w:val="24"/>
          <w:szCs w:val="24"/>
        </w:rPr>
      </w:pPr>
      <w:r w:rsidRPr="43A02561">
        <w:rPr>
          <w:sz w:val="24"/>
          <w:szCs w:val="24"/>
        </w:rPr>
        <w:t xml:space="preserve">Time &amp; frequency domain plots of detected signals before and after filtering. Data will be processed to determine an adequate signal to noise ratio is achieved. In the filtered plots, verify that only the correct frequency can be seen </w:t>
      </w:r>
    </w:p>
    <w:p w:rsidR="43A02561" w:rsidP="43A02561" w:rsidRDefault="43A02561" w14:paraId="60066AF0" w14:textId="1929982A">
      <w:pPr>
        <w:spacing w:after="160" w:afterAutospacing="1" w:line="360" w:lineRule="auto"/>
        <w:ind w:left="720"/>
        <w:rPr>
          <w:sz w:val="24"/>
          <w:szCs w:val="24"/>
        </w:rPr>
      </w:pPr>
    </w:p>
    <w:p w:rsidR="0FE5D505" w:rsidP="43A02561" w:rsidRDefault="0FE5D505" w14:paraId="0EB898DF" w14:textId="0614F17C">
      <w:pPr>
        <w:spacing w:after="160" w:afterAutospacing="1" w:line="360" w:lineRule="auto"/>
        <w:rPr>
          <w:sz w:val="24"/>
          <w:szCs w:val="24"/>
        </w:rPr>
      </w:pPr>
      <w:r w:rsidRPr="43A02561">
        <w:rPr>
          <w:sz w:val="24"/>
          <w:szCs w:val="24"/>
        </w:rPr>
        <w:t>Pass Criteria:</w:t>
      </w:r>
    </w:p>
    <w:p w:rsidR="0FE5D505" w:rsidP="43A02561" w:rsidRDefault="0FE5D505" w14:paraId="5C58D560" w14:textId="1C5C6693">
      <w:pPr>
        <w:spacing w:after="160" w:afterAutospacing="1" w:line="360" w:lineRule="auto"/>
        <w:ind w:firstLine="720"/>
        <w:rPr>
          <w:sz w:val="24"/>
          <w:szCs w:val="24"/>
        </w:rPr>
      </w:pPr>
      <w:r w:rsidRPr="43A02561">
        <w:rPr>
          <w:sz w:val="24"/>
          <w:szCs w:val="24"/>
        </w:rPr>
        <w:t>Only correct frequency visible in every hydrophone .wav file for each test</w:t>
      </w:r>
    </w:p>
    <w:p w:rsidR="43A02561" w:rsidP="43A02561" w:rsidRDefault="43A02561" w14:paraId="740BF35C" w14:textId="5F354608">
      <w:pPr>
        <w:spacing w:after="160" w:afterAutospacing="1" w:line="360" w:lineRule="auto"/>
        <w:rPr>
          <w:sz w:val="24"/>
          <w:szCs w:val="24"/>
        </w:rPr>
      </w:pPr>
    </w:p>
    <w:p w:rsidR="0FE5D505" w:rsidP="43A02561" w:rsidRDefault="0FE5D505" w14:paraId="6292B1B9" w14:textId="4E3CED11">
      <w:pPr>
        <w:spacing w:after="160" w:afterAutospacing="1" w:line="360" w:lineRule="auto"/>
        <w:rPr>
          <w:sz w:val="24"/>
          <w:szCs w:val="24"/>
        </w:rPr>
      </w:pPr>
      <w:r w:rsidRPr="43A02561">
        <w:rPr>
          <w:sz w:val="24"/>
          <w:szCs w:val="24"/>
        </w:rPr>
        <w:lastRenderedPageBreak/>
        <w:t>Spec 1.2.1 100% accuracy in selecting correct pinger</w:t>
      </w:r>
    </w:p>
    <w:p w:rsidR="0FE5D505" w:rsidP="43A02561" w:rsidRDefault="0FE5D505" w14:paraId="5FF5FCFB" w14:textId="3ECB9E55">
      <w:pPr>
        <w:spacing w:after="160" w:afterAutospacing="1" w:line="360" w:lineRule="auto"/>
        <w:rPr>
          <w:sz w:val="24"/>
          <w:szCs w:val="24"/>
        </w:rPr>
      </w:pPr>
      <w:r w:rsidRPr="43A02561">
        <w:rPr>
          <w:sz w:val="24"/>
          <w:szCs w:val="24"/>
        </w:rPr>
        <w:t>Individual in charge of test- Jarred Pickens</w:t>
      </w:r>
    </w:p>
    <w:p w:rsidR="0FE5D505" w:rsidP="43A02561" w:rsidRDefault="0FE5D505" w14:paraId="2A35E216" w14:textId="37403E62">
      <w:pPr>
        <w:spacing w:after="160" w:afterAutospacing="1" w:line="360" w:lineRule="auto"/>
        <w:rPr>
          <w:sz w:val="24"/>
          <w:szCs w:val="24"/>
        </w:rPr>
      </w:pPr>
      <w:r w:rsidRPr="43A02561">
        <w:rPr>
          <w:sz w:val="24"/>
          <w:szCs w:val="24"/>
        </w:rPr>
        <w:t>Date of test: 02/23/23</w:t>
      </w:r>
    </w:p>
    <w:p w:rsidR="43A02561" w:rsidP="43A02561" w:rsidRDefault="43A02561" w14:paraId="163F1376" w14:textId="1B494A76">
      <w:pPr>
        <w:spacing w:after="160" w:afterAutospacing="1" w:line="360" w:lineRule="auto"/>
        <w:rPr>
          <w:sz w:val="24"/>
          <w:szCs w:val="24"/>
        </w:rPr>
      </w:pPr>
    </w:p>
    <w:p w:rsidR="0FE5D505" w:rsidP="43A02561" w:rsidRDefault="0FE5D505" w14:paraId="3724BD6C" w14:textId="45F8BD62">
      <w:pPr>
        <w:spacing w:after="160" w:afterAutospacing="1" w:line="360" w:lineRule="auto"/>
        <w:rPr>
          <w:sz w:val="24"/>
          <w:szCs w:val="24"/>
        </w:rPr>
      </w:pPr>
      <w:r w:rsidRPr="43A02561">
        <w:rPr>
          <w:sz w:val="24"/>
          <w:szCs w:val="24"/>
        </w:rPr>
        <w:t>Experiment Description: Generate a signal in Matlab at different frequencies from 25 to 40 kHz. The frequency data survives if the appropriate filter is applied.</w:t>
      </w:r>
    </w:p>
    <w:p w:rsidR="43A02561" w:rsidP="43A02561" w:rsidRDefault="43A02561" w14:paraId="4EA36FFC" w14:textId="3FCE2A9E">
      <w:pPr>
        <w:spacing w:after="160" w:afterAutospacing="1" w:line="360" w:lineRule="auto"/>
        <w:rPr>
          <w:sz w:val="24"/>
          <w:szCs w:val="24"/>
        </w:rPr>
      </w:pPr>
    </w:p>
    <w:p w:rsidR="0FE5D505" w:rsidP="43A02561" w:rsidRDefault="0FE5D505" w14:paraId="7FB4778F" w14:textId="77B37702">
      <w:pPr>
        <w:spacing w:after="160" w:afterAutospacing="1" w:line="360" w:lineRule="auto"/>
        <w:rPr>
          <w:sz w:val="24"/>
          <w:szCs w:val="24"/>
        </w:rPr>
      </w:pPr>
      <w:r w:rsidRPr="43A02561">
        <w:rPr>
          <w:sz w:val="24"/>
          <w:szCs w:val="24"/>
        </w:rPr>
        <w:t xml:space="preserve">Equipment: </w:t>
      </w:r>
    </w:p>
    <w:p w:rsidR="0FE5D505" w:rsidP="00AC6389" w:rsidRDefault="0FE5D505" w14:paraId="692F4F64" w14:textId="76083066">
      <w:pPr>
        <w:pStyle w:val="ListParagraph"/>
        <w:numPr>
          <w:ilvl w:val="0"/>
          <w:numId w:val="4"/>
        </w:numPr>
        <w:spacing w:after="160" w:afterAutospacing="1" w:line="360" w:lineRule="auto"/>
        <w:rPr>
          <w:rFonts w:ascii="Times New Roman" w:hAnsi="Times New Roman"/>
          <w:sz w:val="24"/>
          <w:szCs w:val="24"/>
        </w:rPr>
      </w:pPr>
      <w:r w:rsidRPr="43A02561">
        <w:rPr>
          <w:rFonts w:ascii="Times New Roman" w:hAnsi="Times New Roman"/>
          <w:sz w:val="24"/>
          <w:szCs w:val="24"/>
        </w:rPr>
        <w:t>Computer with appropriate software (MatLab)</w:t>
      </w:r>
    </w:p>
    <w:p w:rsidR="0FE5D505" w:rsidP="00AC6389" w:rsidRDefault="0FE5D505" w14:paraId="0D97ED3F" w14:textId="132D6B4D">
      <w:pPr>
        <w:pStyle w:val="ListParagraph"/>
        <w:numPr>
          <w:ilvl w:val="0"/>
          <w:numId w:val="4"/>
        </w:numPr>
        <w:spacing w:after="160" w:afterAutospacing="1" w:line="360" w:lineRule="auto"/>
        <w:rPr>
          <w:rFonts w:ascii="Times New Roman" w:hAnsi="Times New Roman"/>
          <w:sz w:val="24"/>
          <w:szCs w:val="24"/>
        </w:rPr>
      </w:pPr>
      <w:r w:rsidRPr="43A02561">
        <w:rPr>
          <w:rFonts w:ascii="Times New Roman" w:hAnsi="Times New Roman"/>
          <w:sz w:val="24"/>
          <w:szCs w:val="24"/>
        </w:rPr>
        <w:t>MatLab code to generate a signal consisting of a sinusoid at a kHz integer frequency between 25 and 40 kHz with background noise.</w:t>
      </w:r>
    </w:p>
    <w:p w:rsidR="0FE5D505" w:rsidP="00AC6389" w:rsidRDefault="0FE5D505" w14:paraId="173C6AB9" w14:textId="2FEE09E3">
      <w:pPr>
        <w:pStyle w:val="ListParagraph"/>
        <w:numPr>
          <w:ilvl w:val="0"/>
          <w:numId w:val="4"/>
        </w:numPr>
        <w:spacing w:after="160" w:afterAutospacing="1" w:line="360" w:lineRule="auto"/>
        <w:rPr>
          <w:rFonts w:ascii="Times New Roman" w:hAnsi="Times New Roman"/>
          <w:sz w:val="24"/>
          <w:szCs w:val="24"/>
        </w:rPr>
      </w:pPr>
      <w:r w:rsidRPr="43A02561">
        <w:rPr>
          <w:rFonts w:ascii="Times New Roman" w:hAnsi="Times New Roman"/>
          <w:sz w:val="24"/>
          <w:szCs w:val="24"/>
        </w:rPr>
        <w:t>MatLab code to plot the generated signal in the time and frequency domains.</w:t>
      </w:r>
    </w:p>
    <w:p w:rsidR="0FE5D505" w:rsidP="00AC6389" w:rsidRDefault="0FE5D505" w14:paraId="2E56E5CB" w14:textId="200943F4">
      <w:pPr>
        <w:pStyle w:val="ListParagraph"/>
        <w:numPr>
          <w:ilvl w:val="0"/>
          <w:numId w:val="4"/>
        </w:numPr>
        <w:spacing w:after="160" w:afterAutospacing="1" w:line="360" w:lineRule="auto"/>
        <w:rPr>
          <w:rFonts w:ascii="Times New Roman" w:hAnsi="Times New Roman"/>
          <w:sz w:val="24"/>
          <w:szCs w:val="24"/>
        </w:rPr>
      </w:pPr>
      <w:r w:rsidRPr="43A02561">
        <w:rPr>
          <w:rFonts w:ascii="Times New Roman" w:hAnsi="Times New Roman"/>
          <w:sz w:val="24"/>
          <w:szCs w:val="24"/>
        </w:rPr>
        <w:t>MatLab code that filters the generated signal for each integer kHz frequency between 25 kHz and 40 kHz.</w:t>
      </w:r>
    </w:p>
    <w:p w:rsidR="0FE5D505" w:rsidP="00AC6389" w:rsidRDefault="0FE5D505" w14:paraId="64897DC9" w14:textId="0CBE8794">
      <w:pPr>
        <w:pStyle w:val="ListParagraph"/>
        <w:numPr>
          <w:ilvl w:val="0"/>
          <w:numId w:val="4"/>
        </w:numPr>
        <w:spacing w:after="160" w:afterAutospacing="1" w:line="360" w:lineRule="auto"/>
        <w:rPr>
          <w:rFonts w:ascii="Times New Roman" w:hAnsi="Times New Roman"/>
          <w:sz w:val="24"/>
          <w:szCs w:val="24"/>
        </w:rPr>
      </w:pPr>
      <w:r w:rsidRPr="43A02561">
        <w:rPr>
          <w:rFonts w:ascii="Times New Roman" w:hAnsi="Times New Roman"/>
          <w:sz w:val="24"/>
          <w:szCs w:val="24"/>
        </w:rPr>
        <w:t>MatLab code that plots each filtered signal in the time and frequency domains.</w:t>
      </w:r>
    </w:p>
    <w:p w:rsidR="43A02561" w:rsidP="43A02561" w:rsidRDefault="43A02561" w14:paraId="23E7D549" w14:textId="4E275C08">
      <w:pPr>
        <w:spacing w:after="160" w:afterAutospacing="1" w:line="360" w:lineRule="auto"/>
        <w:rPr>
          <w:sz w:val="24"/>
          <w:szCs w:val="24"/>
        </w:rPr>
      </w:pPr>
    </w:p>
    <w:p w:rsidR="0FE5D505" w:rsidP="43A02561" w:rsidRDefault="0FE5D505" w14:paraId="4CF8DE53" w14:textId="51F49F9A">
      <w:pPr>
        <w:spacing w:after="160" w:afterAutospacing="1" w:line="360" w:lineRule="auto"/>
        <w:rPr>
          <w:sz w:val="24"/>
          <w:szCs w:val="24"/>
        </w:rPr>
      </w:pPr>
      <w:r w:rsidRPr="43A02561">
        <w:rPr>
          <w:sz w:val="24"/>
          <w:szCs w:val="24"/>
        </w:rPr>
        <w:t>Procedure:</w:t>
      </w:r>
    </w:p>
    <w:p w:rsidR="0FE5D505" w:rsidP="00AC6389" w:rsidRDefault="0FE5D505" w14:paraId="62E96902" w14:textId="244B8D34">
      <w:pPr>
        <w:pStyle w:val="ListParagraph"/>
        <w:numPr>
          <w:ilvl w:val="0"/>
          <w:numId w:val="3"/>
        </w:numPr>
        <w:spacing w:after="160" w:afterAutospacing="1" w:line="360" w:lineRule="auto"/>
        <w:rPr>
          <w:rFonts w:ascii="Times New Roman" w:hAnsi="Times New Roman"/>
          <w:sz w:val="24"/>
          <w:szCs w:val="24"/>
        </w:rPr>
      </w:pPr>
      <w:r w:rsidRPr="43A02561">
        <w:rPr>
          <w:rFonts w:ascii="Times New Roman" w:hAnsi="Times New Roman"/>
          <w:sz w:val="24"/>
          <w:szCs w:val="24"/>
        </w:rPr>
        <w:t>Generate 2.5 second signal consisting of a integer kHz frequency between 25 &amp; 40 kHz and plot in time and frequency domains.</w:t>
      </w:r>
    </w:p>
    <w:p w:rsidR="0FE5D505" w:rsidP="00AC6389" w:rsidRDefault="0FE5D505" w14:paraId="5A235FBF" w14:textId="3CE9514A">
      <w:pPr>
        <w:pStyle w:val="ListParagraph"/>
        <w:numPr>
          <w:ilvl w:val="0"/>
          <w:numId w:val="3"/>
        </w:numPr>
        <w:spacing w:after="160" w:afterAutospacing="1" w:line="360" w:lineRule="auto"/>
        <w:rPr>
          <w:rFonts w:ascii="Times New Roman" w:hAnsi="Times New Roman"/>
          <w:sz w:val="24"/>
          <w:szCs w:val="24"/>
        </w:rPr>
      </w:pPr>
      <w:r w:rsidRPr="43A02561">
        <w:rPr>
          <w:rFonts w:ascii="Times New Roman" w:hAnsi="Times New Roman"/>
          <w:sz w:val="24"/>
          <w:szCs w:val="24"/>
        </w:rPr>
        <w:t>Filter the generated signal for the correct integer kHz frequency between 25 kHz and 40 kHz.</w:t>
      </w:r>
    </w:p>
    <w:p w:rsidR="0FE5D505" w:rsidP="00AC6389" w:rsidRDefault="0FE5D505" w14:paraId="2E5E38CC" w14:textId="6313C394">
      <w:pPr>
        <w:pStyle w:val="ListParagraph"/>
        <w:numPr>
          <w:ilvl w:val="0"/>
          <w:numId w:val="3"/>
        </w:numPr>
        <w:spacing w:after="160" w:afterAutospacing="1" w:line="360" w:lineRule="auto"/>
        <w:rPr>
          <w:rFonts w:ascii="Times New Roman" w:hAnsi="Times New Roman"/>
          <w:sz w:val="24"/>
          <w:szCs w:val="24"/>
        </w:rPr>
      </w:pPr>
      <w:r w:rsidRPr="43A02561">
        <w:rPr>
          <w:rFonts w:ascii="Times New Roman" w:hAnsi="Times New Roman"/>
          <w:sz w:val="24"/>
          <w:szCs w:val="24"/>
        </w:rPr>
        <w:t>Plot each filtered instance of the generated signal in the time and frequency domains.</w:t>
      </w:r>
    </w:p>
    <w:p w:rsidR="43A02561" w:rsidP="43A02561" w:rsidRDefault="43A02561" w14:paraId="63D8BF2A" w14:textId="252CFA21">
      <w:pPr>
        <w:spacing w:after="160" w:afterAutospacing="1" w:line="360" w:lineRule="auto"/>
        <w:rPr>
          <w:sz w:val="24"/>
          <w:szCs w:val="24"/>
        </w:rPr>
      </w:pPr>
    </w:p>
    <w:p w:rsidR="0FE5D505" w:rsidP="43A02561" w:rsidRDefault="0FE5D505" w14:paraId="332B8F16" w14:textId="3907E9B8">
      <w:pPr>
        <w:spacing w:after="160" w:afterAutospacing="1" w:line="360" w:lineRule="auto"/>
        <w:rPr>
          <w:sz w:val="24"/>
          <w:szCs w:val="24"/>
        </w:rPr>
      </w:pPr>
      <w:r w:rsidRPr="43A02561">
        <w:rPr>
          <w:sz w:val="24"/>
          <w:szCs w:val="24"/>
        </w:rPr>
        <w:lastRenderedPageBreak/>
        <w:t>Repeatability:</w:t>
      </w:r>
    </w:p>
    <w:p w:rsidR="0FE5D505" w:rsidP="43A02561" w:rsidRDefault="0FE5D505" w14:paraId="199F98B6" w14:textId="7550F431">
      <w:pPr>
        <w:spacing w:after="160" w:afterAutospacing="1" w:line="360" w:lineRule="auto"/>
        <w:ind w:firstLine="720"/>
        <w:rPr>
          <w:sz w:val="24"/>
          <w:szCs w:val="24"/>
        </w:rPr>
      </w:pPr>
      <w:r w:rsidRPr="43A02561">
        <w:rPr>
          <w:sz w:val="24"/>
          <w:szCs w:val="24"/>
        </w:rPr>
        <w:t>Repeat for each integer frequency between 25 and 40 kHz times</w:t>
      </w:r>
    </w:p>
    <w:p w:rsidR="43A02561" w:rsidP="43A02561" w:rsidRDefault="43A02561" w14:paraId="5C75DD0F" w14:textId="76F1DB7F">
      <w:pPr>
        <w:spacing w:after="160" w:afterAutospacing="1" w:line="360" w:lineRule="auto"/>
        <w:ind w:firstLine="720"/>
        <w:rPr>
          <w:sz w:val="24"/>
          <w:szCs w:val="24"/>
        </w:rPr>
      </w:pPr>
    </w:p>
    <w:p w:rsidR="0FE5D505" w:rsidP="43A02561" w:rsidRDefault="0FE5D505" w14:paraId="41980BB9" w14:textId="30F89B94">
      <w:pPr>
        <w:spacing w:after="160" w:afterAutospacing="1" w:line="360" w:lineRule="auto"/>
        <w:rPr>
          <w:sz w:val="24"/>
          <w:szCs w:val="24"/>
        </w:rPr>
      </w:pPr>
      <w:r w:rsidRPr="43A02561">
        <w:rPr>
          <w:sz w:val="24"/>
          <w:szCs w:val="24"/>
        </w:rPr>
        <w:t>Data Collection:</w:t>
      </w:r>
    </w:p>
    <w:p w:rsidR="0FE5D505" w:rsidP="43A02561" w:rsidRDefault="0FE5D505" w14:paraId="152DE9A6" w14:textId="7B7A9905">
      <w:pPr>
        <w:spacing w:after="160" w:afterAutospacing="1" w:line="360" w:lineRule="auto"/>
        <w:ind w:firstLine="720"/>
        <w:rPr>
          <w:sz w:val="24"/>
          <w:szCs w:val="24"/>
        </w:rPr>
      </w:pPr>
      <w:r w:rsidRPr="43A02561">
        <w:rPr>
          <w:sz w:val="24"/>
          <w:szCs w:val="24"/>
        </w:rPr>
        <w:t>Plots of the generated signal pre and post filtering in the time and frequency domains</w:t>
      </w:r>
    </w:p>
    <w:p w:rsidR="0FE5D505" w:rsidP="43A02561" w:rsidRDefault="0FE5D505" w14:paraId="1C9E8CB9" w14:textId="21852435">
      <w:pPr>
        <w:spacing w:after="160" w:afterAutospacing="1" w:line="360" w:lineRule="auto"/>
        <w:ind w:firstLine="720"/>
        <w:rPr>
          <w:sz w:val="24"/>
          <w:szCs w:val="24"/>
        </w:rPr>
      </w:pPr>
      <w:r w:rsidRPr="43A02561">
        <w:rPr>
          <w:sz w:val="24"/>
          <w:szCs w:val="24"/>
        </w:rPr>
        <w:t>A histogram showing the success of the filter for each frequency</w:t>
      </w:r>
    </w:p>
    <w:p w:rsidR="43A02561" w:rsidP="43A02561" w:rsidRDefault="43A02561" w14:paraId="7FC5B933" w14:textId="3AA4F163">
      <w:pPr>
        <w:spacing w:after="160" w:afterAutospacing="1" w:line="360" w:lineRule="auto"/>
        <w:rPr>
          <w:sz w:val="24"/>
          <w:szCs w:val="24"/>
        </w:rPr>
      </w:pPr>
    </w:p>
    <w:p w:rsidR="0FE5D505" w:rsidP="43A02561" w:rsidRDefault="0FE5D505" w14:paraId="7E56F76B" w14:textId="2724905F">
      <w:pPr>
        <w:spacing w:after="160" w:afterAutospacing="1" w:line="360" w:lineRule="auto"/>
        <w:rPr>
          <w:sz w:val="24"/>
          <w:szCs w:val="24"/>
        </w:rPr>
      </w:pPr>
      <w:r w:rsidRPr="43A02561">
        <w:rPr>
          <w:sz w:val="24"/>
          <w:szCs w:val="24"/>
        </w:rPr>
        <w:t>Pass Criteria:</w:t>
      </w:r>
    </w:p>
    <w:p w:rsidR="0FE5D505" w:rsidP="43A02561" w:rsidRDefault="0FE5D505" w14:paraId="06F14640" w14:textId="026DA125">
      <w:pPr>
        <w:spacing w:after="160" w:afterAutospacing="1" w:line="360" w:lineRule="auto"/>
        <w:ind w:firstLine="720"/>
        <w:rPr>
          <w:sz w:val="24"/>
          <w:szCs w:val="24"/>
        </w:rPr>
      </w:pPr>
      <w:r w:rsidRPr="43A02561">
        <w:rPr>
          <w:sz w:val="24"/>
          <w:szCs w:val="24"/>
        </w:rPr>
        <w:t>Only correct pinger frequency seen in every filtered numeric audio array.</w:t>
      </w:r>
    </w:p>
    <w:p w:rsidR="0FE5D505" w:rsidP="43A02561" w:rsidRDefault="0FE5D505" w14:paraId="29C415DC" w14:textId="5797369E">
      <w:pPr>
        <w:spacing w:after="160" w:afterAutospacing="1" w:line="360" w:lineRule="auto"/>
        <w:ind w:firstLine="720"/>
        <w:rPr>
          <w:sz w:val="24"/>
          <w:szCs w:val="24"/>
        </w:rPr>
      </w:pPr>
      <w:r w:rsidRPr="43A02561">
        <w:rPr>
          <w:sz w:val="24"/>
          <w:szCs w:val="24"/>
        </w:rPr>
        <w:t>100% filter success rate</w:t>
      </w:r>
    </w:p>
    <w:p w:rsidR="43A02561" w:rsidP="43A02561" w:rsidRDefault="43A02561" w14:paraId="4460CC94" w14:textId="06F3BE3E">
      <w:pPr>
        <w:spacing w:after="160" w:afterAutospacing="1" w:line="360" w:lineRule="auto"/>
        <w:ind w:firstLine="720"/>
        <w:rPr>
          <w:sz w:val="24"/>
          <w:szCs w:val="24"/>
        </w:rPr>
      </w:pPr>
    </w:p>
    <w:p w:rsidR="43A02561" w:rsidP="43A02561" w:rsidRDefault="43A02561" w14:paraId="150B44E5" w14:textId="0E945EEA">
      <w:pPr>
        <w:spacing w:after="160" w:afterAutospacing="1" w:line="360" w:lineRule="auto"/>
        <w:rPr>
          <w:sz w:val="24"/>
          <w:szCs w:val="24"/>
        </w:rPr>
      </w:pPr>
    </w:p>
    <w:p w:rsidR="0FE5D505" w:rsidP="43A02561" w:rsidRDefault="0FE5D505" w14:paraId="24CAC1A1" w14:textId="075AE11D">
      <w:pPr>
        <w:spacing w:after="160" w:afterAutospacing="1" w:line="360" w:lineRule="auto"/>
        <w:rPr>
          <w:sz w:val="24"/>
          <w:szCs w:val="24"/>
        </w:rPr>
      </w:pPr>
      <w:r w:rsidRPr="43A02561">
        <w:rPr>
          <w:sz w:val="24"/>
          <w:szCs w:val="24"/>
        </w:rPr>
        <w:t>Spec 1.2.2 Less than 5 minutes for team to setup frequency for system to locate pinger</w:t>
      </w:r>
    </w:p>
    <w:p w:rsidR="0FE5D505" w:rsidP="43A02561" w:rsidRDefault="0FE5D505" w14:paraId="6A0A5708" w14:textId="14AFB501">
      <w:pPr>
        <w:spacing w:after="160" w:afterAutospacing="1" w:line="360" w:lineRule="auto"/>
        <w:rPr>
          <w:sz w:val="24"/>
          <w:szCs w:val="24"/>
        </w:rPr>
      </w:pPr>
      <w:r w:rsidRPr="43A02561">
        <w:rPr>
          <w:sz w:val="24"/>
          <w:szCs w:val="24"/>
        </w:rPr>
        <w:t>Individual in charge of test- Fraser Robertson</w:t>
      </w:r>
    </w:p>
    <w:p w:rsidR="0FE5D505" w:rsidP="43A02561" w:rsidRDefault="0FE5D505" w14:paraId="3B9F29FA" w14:textId="10EF5582">
      <w:pPr>
        <w:spacing w:after="160" w:afterAutospacing="1" w:line="360" w:lineRule="auto"/>
        <w:rPr>
          <w:sz w:val="24"/>
          <w:szCs w:val="24"/>
        </w:rPr>
      </w:pPr>
      <w:r w:rsidRPr="43A02561">
        <w:rPr>
          <w:sz w:val="24"/>
          <w:szCs w:val="24"/>
        </w:rPr>
        <w:t>Date of Test: 2/23/23</w:t>
      </w:r>
    </w:p>
    <w:p w:rsidR="43A02561" w:rsidP="43A02561" w:rsidRDefault="43A02561" w14:paraId="3AC5C752" w14:textId="255A7416">
      <w:pPr>
        <w:spacing w:after="160" w:afterAutospacing="1" w:line="360" w:lineRule="auto"/>
        <w:rPr>
          <w:sz w:val="24"/>
          <w:szCs w:val="24"/>
        </w:rPr>
      </w:pPr>
    </w:p>
    <w:p w:rsidR="0FE5D505" w:rsidP="43A02561" w:rsidRDefault="0FE5D505" w14:paraId="7DFA04E0" w14:textId="54007F0C">
      <w:pPr>
        <w:spacing w:after="160" w:afterAutospacing="1" w:line="360" w:lineRule="auto"/>
        <w:rPr>
          <w:sz w:val="24"/>
          <w:szCs w:val="24"/>
        </w:rPr>
      </w:pPr>
      <w:r w:rsidRPr="43A02561">
        <w:rPr>
          <w:sz w:val="24"/>
          <w:szCs w:val="24"/>
        </w:rPr>
        <w:t>Experiment Description: RoboSub team members will be given an overview of our solution, then will be timed when setting the desired frequency of the system</w:t>
      </w:r>
    </w:p>
    <w:p w:rsidR="43A02561" w:rsidP="43A02561" w:rsidRDefault="43A02561" w14:paraId="5516C813" w14:textId="4CB38E45">
      <w:pPr>
        <w:spacing w:after="160" w:afterAutospacing="1" w:line="360" w:lineRule="auto"/>
        <w:rPr>
          <w:sz w:val="24"/>
          <w:szCs w:val="24"/>
        </w:rPr>
      </w:pPr>
    </w:p>
    <w:p w:rsidR="0FE5D505" w:rsidP="43A02561" w:rsidRDefault="0FE5D505" w14:paraId="638DCC13" w14:textId="1F9E4510">
      <w:pPr>
        <w:spacing w:after="160" w:afterAutospacing="1" w:line="360" w:lineRule="auto"/>
        <w:rPr>
          <w:sz w:val="24"/>
          <w:szCs w:val="24"/>
        </w:rPr>
      </w:pPr>
      <w:r w:rsidRPr="43A02561">
        <w:rPr>
          <w:sz w:val="24"/>
          <w:szCs w:val="24"/>
        </w:rPr>
        <w:lastRenderedPageBreak/>
        <w:t>Equipment:</w:t>
      </w:r>
    </w:p>
    <w:p w:rsidR="0FE5D505" w:rsidP="43A02561" w:rsidRDefault="0FE5D505" w14:paraId="44FED8A1" w14:textId="5A261602">
      <w:pPr>
        <w:spacing w:after="160" w:afterAutospacing="1" w:line="360" w:lineRule="auto"/>
        <w:ind w:firstLine="720"/>
        <w:rPr>
          <w:sz w:val="24"/>
          <w:szCs w:val="24"/>
        </w:rPr>
      </w:pPr>
      <w:r w:rsidRPr="43A02561">
        <w:rPr>
          <w:sz w:val="24"/>
          <w:szCs w:val="24"/>
        </w:rPr>
        <w:t>Computer with multilateration software, random test subject, pinger</w:t>
      </w:r>
    </w:p>
    <w:p w:rsidR="43A02561" w:rsidP="43A02561" w:rsidRDefault="43A02561" w14:paraId="57D6A5AC" w14:textId="49BFA5E8">
      <w:pPr>
        <w:spacing w:after="160" w:afterAutospacing="1" w:line="360" w:lineRule="auto"/>
        <w:ind w:firstLine="720"/>
        <w:rPr>
          <w:sz w:val="24"/>
          <w:szCs w:val="24"/>
        </w:rPr>
      </w:pPr>
    </w:p>
    <w:p w:rsidR="0FE5D505" w:rsidP="43A02561" w:rsidRDefault="0FE5D505" w14:paraId="1E404D4D" w14:textId="1F68585B">
      <w:pPr>
        <w:spacing w:after="160" w:afterAutospacing="1" w:line="360" w:lineRule="auto"/>
        <w:rPr>
          <w:sz w:val="24"/>
          <w:szCs w:val="24"/>
        </w:rPr>
      </w:pPr>
      <w:r w:rsidRPr="43A02561">
        <w:rPr>
          <w:sz w:val="24"/>
          <w:szCs w:val="24"/>
        </w:rPr>
        <w:t>Procedure:</w:t>
      </w:r>
    </w:p>
    <w:p w:rsidR="0FE5D505" w:rsidP="00AC6389" w:rsidRDefault="0FE5D505" w14:paraId="285B6AF3" w14:textId="7B43F05A">
      <w:pPr>
        <w:pStyle w:val="ListParagraph"/>
        <w:numPr>
          <w:ilvl w:val="0"/>
          <w:numId w:val="2"/>
        </w:numPr>
        <w:spacing w:after="160" w:afterAutospacing="1" w:line="360" w:lineRule="auto"/>
        <w:rPr>
          <w:rFonts w:ascii="Times New Roman" w:hAnsi="Times New Roman"/>
          <w:sz w:val="24"/>
          <w:szCs w:val="24"/>
        </w:rPr>
      </w:pPr>
      <w:r w:rsidRPr="43A02561">
        <w:rPr>
          <w:rFonts w:ascii="Times New Roman" w:hAnsi="Times New Roman"/>
          <w:sz w:val="24"/>
          <w:szCs w:val="24"/>
        </w:rPr>
        <w:t xml:space="preserve">Select random frequency </w:t>
      </w:r>
    </w:p>
    <w:p w:rsidR="0FE5D505" w:rsidP="00AC6389" w:rsidRDefault="0FE5D505" w14:paraId="0EE179FF" w14:textId="29BC410C">
      <w:pPr>
        <w:pStyle w:val="ListParagraph"/>
        <w:numPr>
          <w:ilvl w:val="0"/>
          <w:numId w:val="2"/>
        </w:numPr>
        <w:spacing w:after="160" w:afterAutospacing="1" w:line="360" w:lineRule="auto"/>
        <w:rPr>
          <w:rFonts w:ascii="Times New Roman" w:hAnsi="Times New Roman"/>
          <w:sz w:val="24"/>
          <w:szCs w:val="24"/>
        </w:rPr>
      </w:pPr>
      <w:r w:rsidRPr="43A02561">
        <w:rPr>
          <w:rFonts w:ascii="Times New Roman" w:hAnsi="Times New Roman"/>
          <w:sz w:val="24"/>
          <w:szCs w:val="24"/>
        </w:rPr>
        <w:t>Give random subject computer with software</w:t>
      </w:r>
    </w:p>
    <w:p w:rsidR="0FE5D505" w:rsidP="00AC6389" w:rsidRDefault="0FE5D505" w14:paraId="5B2991DC" w14:textId="5E9C6FD7">
      <w:pPr>
        <w:pStyle w:val="ListParagraph"/>
        <w:numPr>
          <w:ilvl w:val="0"/>
          <w:numId w:val="2"/>
        </w:numPr>
        <w:spacing w:after="160" w:afterAutospacing="1" w:line="360" w:lineRule="auto"/>
        <w:rPr>
          <w:rFonts w:ascii="Times New Roman" w:hAnsi="Times New Roman"/>
          <w:sz w:val="24"/>
          <w:szCs w:val="24"/>
        </w:rPr>
      </w:pPr>
      <w:r w:rsidRPr="43A02561">
        <w:rPr>
          <w:rFonts w:ascii="Times New Roman" w:hAnsi="Times New Roman"/>
          <w:sz w:val="24"/>
          <w:szCs w:val="24"/>
        </w:rPr>
        <w:t xml:space="preserve">Tell subject correct frequency to set software to </w:t>
      </w:r>
    </w:p>
    <w:p w:rsidR="0FE5D505" w:rsidP="00AC6389" w:rsidRDefault="0FE5D505" w14:paraId="5E9A85CE" w14:textId="15962526">
      <w:pPr>
        <w:pStyle w:val="ListParagraph"/>
        <w:numPr>
          <w:ilvl w:val="0"/>
          <w:numId w:val="2"/>
        </w:numPr>
        <w:spacing w:after="160" w:afterAutospacing="1" w:line="360" w:lineRule="auto"/>
        <w:rPr>
          <w:rFonts w:ascii="Times New Roman" w:hAnsi="Times New Roman"/>
          <w:sz w:val="24"/>
          <w:szCs w:val="24"/>
        </w:rPr>
      </w:pPr>
      <w:r w:rsidRPr="43A02561">
        <w:rPr>
          <w:rFonts w:ascii="Times New Roman" w:hAnsi="Times New Roman"/>
          <w:sz w:val="24"/>
          <w:szCs w:val="24"/>
        </w:rPr>
        <w:t xml:space="preserve">Start timer </w:t>
      </w:r>
    </w:p>
    <w:p w:rsidR="0FE5D505" w:rsidP="00AC6389" w:rsidRDefault="0FE5D505" w14:paraId="7B485FAF" w14:textId="0DC351A7">
      <w:pPr>
        <w:pStyle w:val="ListParagraph"/>
        <w:numPr>
          <w:ilvl w:val="0"/>
          <w:numId w:val="2"/>
        </w:numPr>
        <w:spacing w:after="160" w:afterAutospacing="1" w:line="360" w:lineRule="auto"/>
        <w:rPr>
          <w:rFonts w:ascii="Times New Roman" w:hAnsi="Times New Roman"/>
          <w:sz w:val="24"/>
          <w:szCs w:val="24"/>
        </w:rPr>
      </w:pPr>
      <w:r w:rsidRPr="43A02561">
        <w:rPr>
          <w:rFonts w:ascii="Times New Roman" w:hAnsi="Times New Roman"/>
          <w:sz w:val="24"/>
          <w:szCs w:val="24"/>
        </w:rPr>
        <w:t xml:space="preserve">Tell subject to setup code to filter for correct frequency </w:t>
      </w:r>
    </w:p>
    <w:p w:rsidR="0FE5D505" w:rsidP="00AC6389" w:rsidRDefault="0FE5D505" w14:paraId="283950FD" w14:textId="5CFACC94">
      <w:pPr>
        <w:pStyle w:val="ListParagraph"/>
        <w:numPr>
          <w:ilvl w:val="0"/>
          <w:numId w:val="2"/>
        </w:numPr>
        <w:spacing w:after="160" w:afterAutospacing="1" w:line="360" w:lineRule="auto"/>
        <w:rPr>
          <w:rFonts w:ascii="Times New Roman" w:hAnsi="Times New Roman"/>
          <w:sz w:val="24"/>
          <w:szCs w:val="24"/>
        </w:rPr>
      </w:pPr>
      <w:r w:rsidRPr="43A02561">
        <w:rPr>
          <w:rFonts w:ascii="Times New Roman" w:hAnsi="Times New Roman"/>
          <w:sz w:val="24"/>
          <w:szCs w:val="24"/>
        </w:rPr>
        <w:t xml:space="preserve">Stop timer when subject is done </w:t>
      </w:r>
    </w:p>
    <w:p w:rsidR="0FE5D505" w:rsidP="00AC6389" w:rsidRDefault="0FE5D505" w14:paraId="36C8C116" w14:textId="1EB870EF">
      <w:pPr>
        <w:pStyle w:val="ListParagraph"/>
        <w:numPr>
          <w:ilvl w:val="0"/>
          <w:numId w:val="2"/>
        </w:numPr>
        <w:spacing w:after="160" w:afterAutospacing="1" w:line="360" w:lineRule="auto"/>
        <w:rPr>
          <w:rFonts w:ascii="Times New Roman" w:hAnsi="Times New Roman"/>
          <w:sz w:val="24"/>
          <w:szCs w:val="24"/>
        </w:rPr>
      </w:pPr>
      <w:r w:rsidRPr="43A02561">
        <w:rPr>
          <w:rFonts w:ascii="Times New Roman" w:hAnsi="Times New Roman"/>
          <w:sz w:val="24"/>
          <w:szCs w:val="24"/>
        </w:rPr>
        <w:t>Verify that frequency has been selected appropriately</w:t>
      </w:r>
    </w:p>
    <w:p w:rsidR="43A02561" w:rsidP="43A02561" w:rsidRDefault="43A02561" w14:paraId="0C78BF76" w14:textId="04E72874">
      <w:pPr>
        <w:spacing w:after="160" w:afterAutospacing="1" w:line="360" w:lineRule="auto"/>
        <w:rPr>
          <w:sz w:val="24"/>
          <w:szCs w:val="24"/>
        </w:rPr>
      </w:pPr>
    </w:p>
    <w:p w:rsidR="0FE5D505" w:rsidP="43A02561" w:rsidRDefault="0FE5D505" w14:paraId="44ED6204" w14:textId="70DFDAEC">
      <w:pPr>
        <w:spacing w:after="160" w:afterAutospacing="1" w:line="360" w:lineRule="auto"/>
        <w:rPr>
          <w:sz w:val="24"/>
          <w:szCs w:val="24"/>
        </w:rPr>
      </w:pPr>
      <w:r w:rsidRPr="43A02561">
        <w:rPr>
          <w:sz w:val="24"/>
          <w:szCs w:val="24"/>
        </w:rPr>
        <w:t>Repeatability:</w:t>
      </w:r>
    </w:p>
    <w:p w:rsidR="0FE5D505" w:rsidP="43A02561" w:rsidRDefault="0FE5D505" w14:paraId="001FF636" w14:textId="10C9FD05">
      <w:pPr>
        <w:spacing w:after="160" w:afterAutospacing="1" w:line="360" w:lineRule="auto"/>
        <w:ind w:firstLine="720"/>
        <w:rPr>
          <w:sz w:val="24"/>
          <w:szCs w:val="24"/>
        </w:rPr>
      </w:pPr>
      <w:r w:rsidRPr="43A02561">
        <w:rPr>
          <w:sz w:val="24"/>
          <w:szCs w:val="24"/>
        </w:rPr>
        <w:t>Repeat test with 3 different random subjects</w:t>
      </w:r>
    </w:p>
    <w:p w:rsidR="43A02561" w:rsidP="43A02561" w:rsidRDefault="43A02561" w14:paraId="6178F981" w14:textId="7C6932C8">
      <w:pPr>
        <w:spacing w:after="160" w:afterAutospacing="1" w:line="360" w:lineRule="auto"/>
        <w:ind w:firstLine="720"/>
        <w:rPr>
          <w:sz w:val="24"/>
          <w:szCs w:val="24"/>
        </w:rPr>
      </w:pPr>
    </w:p>
    <w:p w:rsidR="0FE5D505" w:rsidP="43A02561" w:rsidRDefault="0FE5D505" w14:paraId="543A9126" w14:textId="0D2D3475">
      <w:pPr>
        <w:spacing w:after="160" w:afterAutospacing="1" w:line="360" w:lineRule="auto"/>
        <w:rPr>
          <w:sz w:val="24"/>
          <w:szCs w:val="24"/>
        </w:rPr>
      </w:pPr>
      <w:r w:rsidRPr="43A02561">
        <w:rPr>
          <w:sz w:val="24"/>
          <w:szCs w:val="24"/>
        </w:rPr>
        <w:t>Data Collection:</w:t>
      </w:r>
    </w:p>
    <w:p w:rsidR="0FE5D505" w:rsidP="43A02561" w:rsidRDefault="0FE5D505" w14:paraId="5D9C6CC3" w14:textId="3C12E85D">
      <w:pPr>
        <w:spacing w:after="160" w:afterAutospacing="1" w:line="360" w:lineRule="auto"/>
        <w:ind w:left="720"/>
        <w:rPr>
          <w:sz w:val="24"/>
          <w:szCs w:val="24"/>
        </w:rPr>
      </w:pPr>
      <w:r w:rsidRPr="43A02561">
        <w:rPr>
          <w:sz w:val="24"/>
          <w:szCs w:val="24"/>
        </w:rPr>
        <w:t>Collect timing information for all subjects. Verify that all subjects are able to change frequency in under 5 minutes</w:t>
      </w:r>
    </w:p>
    <w:p w:rsidR="43A02561" w:rsidP="43A02561" w:rsidRDefault="43A02561" w14:paraId="468EEF16" w14:textId="6C836C7D">
      <w:pPr>
        <w:spacing w:after="160" w:afterAutospacing="1" w:line="360" w:lineRule="auto"/>
        <w:ind w:left="720"/>
        <w:rPr>
          <w:sz w:val="24"/>
          <w:szCs w:val="24"/>
        </w:rPr>
      </w:pPr>
    </w:p>
    <w:p w:rsidR="0FE5D505" w:rsidP="43A02561" w:rsidRDefault="0FE5D505" w14:paraId="4F4CD482" w14:textId="2230F0D0">
      <w:pPr>
        <w:spacing w:after="160" w:afterAutospacing="1" w:line="360" w:lineRule="auto"/>
        <w:rPr>
          <w:sz w:val="24"/>
          <w:szCs w:val="24"/>
        </w:rPr>
      </w:pPr>
      <w:r w:rsidRPr="43A02561">
        <w:rPr>
          <w:sz w:val="24"/>
          <w:szCs w:val="24"/>
        </w:rPr>
        <w:t>Pass Criteria:</w:t>
      </w:r>
    </w:p>
    <w:p w:rsidR="0FE5D505" w:rsidP="43A02561" w:rsidRDefault="0FE5D505" w14:paraId="71E76C18" w14:textId="23046F00">
      <w:pPr>
        <w:spacing w:after="160" w:afterAutospacing="1" w:line="360" w:lineRule="auto"/>
        <w:ind w:left="720"/>
        <w:rPr>
          <w:sz w:val="24"/>
          <w:szCs w:val="24"/>
        </w:rPr>
      </w:pPr>
      <w:r w:rsidRPr="43A02561">
        <w:rPr>
          <w:sz w:val="24"/>
          <w:szCs w:val="24"/>
        </w:rPr>
        <w:t>Each test subject is able to correctly change frequency in under 5 minutes</w:t>
      </w:r>
    </w:p>
    <w:p w:rsidR="0FE5D505" w:rsidP="43A02561" w:rsidRDefault="0FE5D505" w14:paraId="38F32EEE" w14:textId="500876AA">
      <w:pPr>
        <w:spacing w:after="160" w:afterAutospacing="1" w:line="360" w:lineRule="auto"/>
        <w:ind w:left="720"/>
        <w:rPr>
          <w:sz w:val="24"/>
          <w:szCs w:val="24"/>
        </w:rPr>
      </w:pPr>
      <w:r w:rsidRPr="43A02561">
        <w:rPr>
          <w:sz w:val="24"/>
          <w:szCs w:val="24"/>
        </w:rPr>
        <w:t>Ideally well under 5 minutes</w:t>
      </w:r>
    </w:p>
    <w:p w:rsidR="43A02561" w:rsidP="43A02561" w:rsidRDefault="43A02561" w14:paraId="3BE5CED0" w14:textId="6CA4ACA3">
      <w:pPr>
        <w:rPr>
          <w:rFonts w:ascii="Palatino Linotype" w:hAnsi="Palatino Linotype"/>
          <w:sz w:val="24"/>
          <w:szCs w:val="24"/>
        </w:rPr>
      </w:pPr>
    </w:p>
    <w:p w:rsidR="43A02561" w:rsidP="43A02561" w:rsidRDefault="43A02561" w14:paraId="0E29E27D" w14:textId="1F670030">
      <w:pPr>
        <w:rPr>
          <w:rFonts w:ascii="Palatino Linotype" w:hAnsi="Palatino Linotype"/>
          <w:sz w:val="24"/>
          <w:szCs w:val="24"/>
        </w:rPr>
      </w:pPr>
    </w:p>
    <w:p w:rsidR="43A02561" w:rsidP="43A02561" w:rsidRDefault="43A02561" w14:paraId="31E153D5" w14:textId="67368D5A">
      <w:pPr>
        <w:rPr>
          <w:rFonts w:ascii="Palatino Linotype" w:hAnsi="Palatino Linotype"/>
          <w:sz w:val="24"/>
          <w:szCs w:val="24"/>
        </w:rPr>
      </w:pPr>
    </w:p>
    <w:p w:rsidR="43A02561" w:rsidP="43A02561" w:rsidRDefault="43A02561" w14:paraId="58BF3E04" w14:textId="4534F732">
      <w:r w:rsidRPr="43A02561">
        <w:br w:type="page"/>
      </w:r>
    </w:p>
    <w:p w:rsidR="43A02561" w:rsidP="43A02561" w:rsidRDefault="43A02561" w14:paraId="58216C58" w14:textId="49639184">
      <w:pPr>
        <w:keepNext/>
        <w:spacing w:before="240" w:after="60" w:line="259" w:lineRule="auto"/>
        <w:ind w:hanging="432"/>
        <w:jc w:val="center"/>
        <w:rPr>
          <w:rStyle w:val="InitialStyle"/>
          <w:rFonts w:ascii="Palatino Linotype" w:hAnsi="Palatino Linotype" w:eastAsia="Palatino Linotype" w:cs="Palatino Linotype"/>
          <w:b/>
          <w:bCs/>
          <w:sz w:val="32"/>
          <w:szCs w:val="32"/>
        </w:rPr>
      </w:pPr>
    </w:p>
    <w:p w:rsidR="176348C3" w:rsidP="474386DC" w:rsidRDefault="176348C3" w14:paraId="2B185E6B" w14:textId="2ABDD0DC">
      <w:pPr>
        <w:pStyle w:val="Heading1"/>
        <w:numPr>
          <w:numId w:val="0"/>
        </w:numPr>
        <w:ind w:left="0"/>
        <w:rPr>
          <w:rStyle w:val="InitialStyle"/>
          <w:rFonts w:ascii="Palatino Linotype" w:hAnsi="Palatino Linotype" w:cs="Verdana"/>
          <w:sz w:val="32"/>
          <w:szCs w:val="32"/>
        </w:rPr>
      </w:pPr>
      <w:bookmarkStart w:name="_Toc1842870547" w:id="1316669956"/>
      <w:bookmarkStart w:name="_Toc1256457554" w:id="1914335646"/>
      <w:bookmarkStart w:name="_Toc1944151707" w:id="1968515741"/>
      <w:bookmarkStart w:name="_Toc1746292928" w:id="222223458"/>
      <w:bookmarkStart w:name="_Toc398936460" w:id="1607549"/>
      <w:bookmarkStart w:name="_Toc1283798417" w:id="820410004"/>
      <w:bookmarkStart w:name="_Toc651541827" w:id="1039249866"/>
      <w:bookmarkStart w:name="_Toc627081496" w:id="2095178834"/>
      <w:bookmarkStart w:name="_Toc1572128535" w:id="2016168565"/>
      <w:bookmarkStart w:name="_Toc1665719359" w:id="2104660988"/>
      <w:r w:rsidR="176348C3">
        <w:rPr/>
        <w:t>Appendix C Charter Updates</w:t>
      </w:r>
      <w:bookmarkEnd w:id="1316669956"/>
      <w:bookmarkEnd w:id="1914335646"/>
      <w:bookmarkEnd w:id="1968515741"/>
      <w:bookmarkEnd w:id="222223458"/>
      <w:bookmarkEnd w:id="1607549"/>
      <w:bookmarkEnd w:id="820410004"/>
      <w:bookmarkEnd w:id="1039249866"/>
      <w:bookmarkEnd w:id="2095178834"/>
      <w:bookmarkEnd w:id="2016168565"/>
      <w:bookmarkEnd w:id="2104660988"/>
    </w:p>
    <w:p w:rsidR="43A02561" w:rsidP="43A02561" w:rsidRDefault="43A02561" w14:paraId="180A281B" w14:textId="31667D39">
      <w:pPr>
        <w:keepNext/>
        <w:spacing w:before="240" w:after="60" w:line="259" w:lineRule="auto"/>
        <w:ind w:hanging="432"/>
        <w:jc w:val="center"/>
        <w:rPr>
          <w:rStyle w:val="InitialStyle"/>
          <w:rFonts w:ascii="Palatino Linotype" w:hAnsi="Palatino Linotype" w:eastAsia="Palatino Linotype" w:cs="Palatino Linotype"/>
          <w:b/>
          <w:bCs/>
          <w:sz w:val="32"/>
          <w:szCs w:val="32"/>
        </w:rPr>
      </w:pPr>
    </w:p>
    <w:p w:rsidR="731E0053" w:rsidP="43A02561" w:rsidRDefault="731E0053" w14:paraId="25085DA3" w14:textId="69246EBD">
      <w:pPr>
        <w:spacing w:line="259" w:lineRule="auto"/>
        <w:jc w:val="both"/>
        <w:rPr>
          <w:rFonts w:ascii="Palatino Linotype" w:hAnsi="Palatino Linotype" w:eastAsia="Palatino Linotype" w:cs="Palatino Linotype"/>
          <w:sz w:val="24"/>
          <w:szCs w:val="24"/>
        </w:rPr>
      </w:pPr>
      <w:r w:rsidRPr="43A02561">
        <w:rPr>
          <w:rStyle w:val="InitialStyle"/>
          <w:rFonts w:ascii="Palatino Linotype" w:hAnsi="Palatino Linotype" w:eastAsia="Palatino Linotype" w:cs="Palatino Linotype"/>
          <w:szCs w:val="24"/>
        </w:rPr>
        <w:t xml:space="preserve"> </w:t>
      </w:r>
      <w:r>
        <w:tab/>
      </w:r>
      <w:r w:rsidRPr="43A02561">
        <w:rPr>
          <w:rStyle w:val="InitialStyle"/>
          <w:rFonts w:ascii="Palatino Linotype" w:hAnsi="Palatino Linotype" w:eastAsia="Palatino Linotype" w:cs="Palatino Linotype"/>
          <w:szCs w:val="24"/>
        </w:rPr>
        <w:t>The only update needed to our charter was editing Spec 2.1.2. Previously, the spec stated that the mulitalateration algorithm needed to be accurate to within a meter of the pinger location when the submarine was over 2 meters from the pinger. Upon prototyping and testing of the algorithm, it was discovered that due to the possible sampling rates for our system, this accuracy was not possible. However, it was noted that regardless of accuracy, the algorithm can always tell the submarine to correctly move up or down, forward or backward, and left or right. After discussing this with our project advisor and sponsor, this accuracy of the algorithm is acceptable and will allow our project to be successful. Thus, the spec was updated to: Correct cardinal direction to pinger when sub is more than 2 meters from pinger.</w:t>
      </w:r>
    </w:p>
    <w:p w:rsidR="43A02561" w:rsidP="43A02561" w:rsidRDefault="43A02561" w14:paraId="0EE10EC0" w14:textId="3EF1A671">
      <w:pPr>
        <w:rPr>
          <w:rFonts w:ascii="Palatino Linotype" w:hAnsi="Palatino Linotype"/>
          <w:sz w:val="24"/>
          <w:szCs w:val="24"/>
        </w:rPr>
      </w:pPr>
    </w:p>
    <w:p w:rsidR="00C62BF8" w:rsidP="43A02561" w:rsidRDefault="00C62BF8" w14:paraId="56E058CE" w14:textId="77777777">
      <w:pPr>
        <w:overflowPunct/>
        <w:autoSpaceDE/>
        <w:autoSpaceDN/>
        <w:adjustRightInd/>
        <w:textAlignment w:val="auto"/>
        <w:rPr>
          <w:rFonts w:ascii="Palatino Linotype" w:hAnsi="Palatino Linotype"/>
          <w:sz w:val="24"/>
          <w:szCs w:val="24"/>
        </w:rPr>
      </w:pPr>
      <w:r w:rsidRPr="43A02561">
        <w:rPr>
          <w:rFonts w:ascii="Palatino Linotype" w:hAnsi="Palatino Linotype"/>
          <w:sz w:val="24"/>
          <w:szCs w:val="24"/>
        </w:rPr>
        <w:br w:type="page"/>
      </w:r>
    </w:p>
    <w:p w:rsidR="474386DC" w:rsidP="474386DC" w:rsidRDefault="474386DC" w14:paraId="59F4A310" w14:textId="24127975">
      <w:pPr>
        <w:pStyle w:val="Heading1"/>
        <w:numPr>
          <w:numId w:val="0"/>
        </w:numPr>
        <w:ind w:left="0"/>
        <w:rPr>
          <w:rStyle w:val="InitialStyle"/>
          <w:rFonts w:ascii="Palatino Linotype" w:hAnsi="Palatino Linotype" w:cs="Verdana"/>
          <w:sz w:val="32"/>
          <w:szCs w:val="32"/>
        </w:rPr>
      </w:pPr>
    </w:p>
    <w:p w:rsidR="664FA48D" w:rsidP="474386DC" w:rsidRDefault="664FA48D" w14:paraId="0E3728A1" w14:textId="40B54DF3">
      <w:pPr>
        <w:pStyle w:val="Heading1"/>
        <w:numPr>
          <w:numId w:val="0"/>
        </w:numPr>
        <w:ind w:left="0"/>
        <w:rPr>
          <w:rStyle w:val="InitialStyle"/>
          <w:rFonts w:ascii="Palatino Linotype" w:hAnsi="Palatino Linotype" w:cs="Verdana"/>
          <w:sz w:val="32"/>
          <w:szCs w:val="32"/>
        </w:rPr>
      </w:pPr>
      <w:bookmarkStart w:name="_Toc1730659225" w:id="1839271398"/>
      <w:bookmarkStart w:name="_Toc1369126073" w:id="2087688975"/>
      <w:bookmarkStart w:name="_Toc1603975928" w:id="774144896"/>
      <w:bookmarkStart w:name="_Toc514982989" w:id="65680607"/>
      <w:bookmarkStart w:name="_Toc1216427676" w:id="1130157821"/>
      <w:bookmarkStart w:name="_Toc472875250" w:id="980985687"/>
      <w:bookmarkStart w:name="_Toc370835460" w:id="1589753745"/>
      <w:bookmarkStart w:name="_Toc779251108" w:id="841551450"/>
      <w:bookmarkStart w:name="_Toc1730977272" w:id="723989732"/>
      <w:bookmarkStart w:name="_Toc2086883543" w:id="501206769"/>
      <w:bookmarkStart w:name="_Toc1911738280" w:id="1788746182"/>
      <w:bookmarkStart w:name="_Toc683663469" w:id="482719378"/>
      <w:r w:rsidRPr="474386DC" w:rsidR="664FA48D">
        <w:rPr>
          <w:rStyle w:val="InitialStyle"/>
          <w:rFonts w:ascii="Palatino Linotype" w:hAnsi="Palatino Linotype" w:cs="Verdana"/>
          <w:sz w:val="32"/>
          <w:szCs w:val="32"/>
        </w:rPr>
        <w:t xml:space="preserve">Appendix </w:t>
      </w:r>
      <w:r w:rsidRPr="474386DC" w:rsidR="686B12F4">
        <w:rPr>
          <w:rStyle w:val="InitialStyle"/>
          <w:rFonts w:ascii="Palatino Linotype" w:hAnsi="Palatino Linotype" w:cs="Verdana"/>
          <w:sz w:val="32"/>
          <w:szCs w:val="32"/>
        </w:rPr>
        <w:t>D</w:t>
      </w:r>
      <w:r w:rsidRPr="474386DC" w:rsidR="664FA48D">
        <w:rPr>
          <w:rStyle w:val="InitialStyle"/>
          <w:rFonts w:ascii="Palatino Linotype" w:hAnsi="Palatino Linotype" w:cs="Verdana"/>
          <w:sz w:val="32"/>
          <w:szCs w:val="32"/>
        </w:rPr>
        <w:t xml:space="preserve"> </w:t>
      </w:r>
      <w:r w:rsidRPr="474386DC" w:rsidR="5F973659">
        <w:rPr>
          <w:rStyle w:val="InitialStyle"/>
          <w:rFonts w:ascii="Palatino Linotype" w:hAnsi="Palatino Linotype" w:cs="Verdana"/>
          <w:sz w:val="32"/>
          <w:szCs w:val="32"/>
        </w:rPr>
        <w:t>Matlab Code Used for</w:t>
      </w:r>
      <w:r w:rsidRPr="474386DC" w:rsidR="0EDF04BA">
        <w:rPr>
          <w:rStyle w:val="InitialStyle"/>
          <w:rFonts w:ascii="Palatino Linotype" w:hAnsi="Palatino Linotype" w:cs="Verdana"/>
          <w:sz w:val="32"/>
          <w:szCs w:val="32"/>
        </w:rPr>
        <w:t xml:space="preserve"> System</w:t>
      </w:r>
      <w:r w:rsidRPr="474386DC" w:rsidR="5F973659">
        <w:rPr>
          <w:rStyle w:val="InitialStyle"/>
          <w:rFonts w:ascii="Palatino Linotype" w:hAnsi="Palatino Linotype" w:cs="Verdana"/>
          <w:sz w:val="32"/>
          <w:szCs w:val="32"/>
        </w:rPr>
        <w:t xml:space="preserve"> Testing</w:t>
      </w:r>
      <w:bookmarkEnd w:id="1839271398"/>
      <w:bookmarkEnd w:id="2087688975"/>
      <w:bookmarkEnd w:id="774144896"/>
      <w:bookmarkEnd w:id="65680607"/>
      <w:bookmarkEnd w:id="1130157821"/>
      <w:bookmarkEnd w:id="980985687"/>
      <w:bookmarkEnd w:id="1589753745"/>
      <w:bookmarkEnd w:id="841551450"/>
      <w:bookmarkEnd w:id="723989732"/>
      <w:bookmarkEnd w:id="501206769"/>
      <w:bookmarkEnd w:id="1788746182"/>
      <w:bookmarkEnd w:id="482719378"/>
    </w:p>
    <w:p w:rsidR="474386DC" w:rsidP="474386DC" w:rsidRDefault="474386DC" w14:paraId="4FC2F74D" w14:textId="700A3661">
      <w:pPr>
        <w:pStyle w:val="Normal"/>
      </w:pPr>
    </w:p>
    <w:p w:rsidR="474386DC" w:rsidP="474386DC" w:rsidRDefault="474386DC" w14:paraId="511E703A" w14:textId="69E820E3">
      <w:pPr>
        <w:pStyle w:val="Normal"/>
      </w:pPr>
    </w:p>
    <w:p w:rsidR="474386DC" w:rsidP="474386DC" w:rsidRDefault="474386DC" w14:paraId="0A88CA9D" w14:textId="48A4D2F5">
      <w:pPr>
        <w:pStyle w:val="Normal"/>
      </w:pPr>
    </w:p>
    <w:p w:rsidR="4BFE5219" w:rsidP="474386DC" w:rsidRDefault="4BFE5219" w14:paraId="1E783A7A" w14:textId="0464D91A">
      <w:pPr>
        <w:rPr>
          <w:rFonts w:ascii="Palatino Linotype" w:hAnsi="Palatino Linotype"/>
          <w:sz w:val="24"/>
          <w:szCs w:val="24"/>
        </w:rPr>
      </w:pPr>
      <w:r w:rsidRPr="474386DC" w:rsidR="4BFE5219">
        <w:rPr>
          <w:rFonts w:ascii="Palatino Linotype" w:hAnsi="Palatino Linotype"/>
          <w:sz w:val="24"/>
          <w:szCs w:val="24"/>
        </w:rPr>
        <w:t>clc; clear all; close all;</w:t>
      </w:r>
    </w:p>
    <w:p w:rsidR="4BFE5219" w:rsidP="474386DC" w:rsidRDefault="4BFE5219" w14:paraId="5DF79A63" w14:textId="08F1527F">
      <w:pPr>
        <w:pStyle w:val="Normal"/>
      </w:pPr>
      <w:r w:rsidRPr="474386DC" w:rsidR="4BFE5219">
        <w:rPr>
          <w:rFonts w:ascii="Palatino Linotype" w:hAnsi="Palatino Linotype"/>
          <w:sz w:val="24"/>
          <w:szCs w:val="24"/>
        </w:rPr>
        <w:t xml:space="preserve"> </w:t>
      </w:r>
    </w:p>
    <w:p w:rsidR="4BFE5219" w:rsidP="474386DC" w:rsidRDefault="4BFE5219" w14:paraId="14F4BD6B" w14:textId="3F8C0C34">
      <w:pPr>
        <w:pStyle w:val="Normal"/>
      </w:pPr>
      <w:r w:rsidRPr="474386DC" w:rsidR="4BFE5219">
        <w:rPr>
          <w:rFonts w:ascii="Palatino Linotype" w:hAnsi="Palatino Linotype"/>
          <w:sz w:val="24"/>
          <w:szCs w:val="24"/>
        </w:rPr>
        <w:t>freq = 35;</w:t>
      </w:r>
    </w:p>
    <w:p w:rsidR="4BFE5219" w:rsidP="474386DC" w:rsidRDefault="4BFE5219" w14:paraId="325D262D" w14:textId="2D06A521">
      <w:pPr>
        <w:pStyle w:val="Normal"/>
      </w:pPr>
      <w:r w:rsidRPr="474386DC" w:rsidR="4BFE5219">
        <w:rPr>
          <w:rFonts w:ascii="Palatino Linotype" w:hAnsi="Palatino Linotype"/>
          <w:sz w:val="24"/>
          <w:szCs w:val="24"/>
        </w:rPr>
        <w:t xml:space="preserve"> </w:t>
      </w:r>
    </w:p>
    <w:p w:rsidR="4BFE5219" w:rsidP="474386DC" w:rsidRDefault="4BFE5219" w14:paraId="3C8604F2" w14:textId="19AAFEA9">
      <w:pPr>
        <w:pStyle w:val="Normal"/>
      </w:pPr>
      <w:r w:rsidRPr="474386DC" w:rsidR="4BFE5219">
        <w:rPr>
          <w:rFonts w:ascii="Palatino Linotype" w:hAnsi="Palatino Linotype"/>
          <w:sz w:val="24"/>
          <w:szCs w:val="24"/>
        </w:rPr>
        <w:t>sensorArray = audioDeviceReader("Device","IN 1-4 (2- BEHRINGER UMC 404HD 192k)", ...</w:t>
      </w:r>
    </w:p>
    <w:p w:rsidR="4BFE5219" w:rsidP="474386DC" w:rsidRDefault="4BFE5219" w14:paraId="52875FE3" w14:textId="234C7B5D">
      <w:pPr>
        <w:pStyle w:val="Normal"/>
      </w:pPr>
      <w:r w:rsidRPr="474386DC" w:rsidR="4BFE5219">
        <w:rPr>
          <w:rFonts w:ascii="Palatino Linotype" w:hAnsi="Palatino Linotype"/>
          <w:sz w:val="24"/>
          <w:szCs w:val="24"/>
        </w:rPr>
        <w:t xml:space="preserve">    "Driver","DirectSound","NumChannels",4,"SampleRate",192000,"BitDepth",'16-bit integer')</w:t>
      </w:r>
    </w:p>
    <w:p w:rsidR="4BFE5219" w:rsidP="474386DC" w:rsidRDefault="4BFE5219" w14:paraId="2ED1728B" w14:textId="3E7B5D1C">
      <w:pPr>
        <w:pStyle w:val="Normal"/>
      </w:pPr>
      <w:r w:rsidRPr="474386DC" w:rsidR="4BFE5219">
        <w:rPr>
          <w:rFonts w:ascii="Palatino Linotype" w:hAnsi="Palatino Linotype"/>
          <w:sz w:val="24"/>
          <w:szCs w:val="24"/>
        </w:rPr>
        <w:t xml:space="preserve"> </w:t>
      </w:r>
    </w:p>
    <w:p w:rsidR="4BFE5219" w:rsidP="474386DC" w:rsidRDefault="4BFE5219" w14:paraId="64C75479" w14:textId="10FBD2F7">
      <w:pPr>
        <w:pStyle w:val="Normal"/>
      </w:pPr>
      <w:r w:rsidRPr="474386DC" w:rsidR="4BFE5219">
        <w:rPr>
          <w:rFonts w:ascii="Palatino Linotype" w:hAnsi="Palatino Linotype"/>
          <w:sz w:val="24"/>
          <w:szCs w:val="24"/>
        </w:rPr>
        <w:t>% audioFromDevice=sensorArray() % gets one frame of data from device.</w:t>
      </w:r>
    </w:p>
    <w:p w:rsidR="4BFE5219" w:rsidP="474386DC" w:rsidRDefault="4BFE5219" w14:paraId="67A071D7" w14:textId="0613D17D">
      <w:pPr>
        <w:pStyle w:val="Normal"/>
      </w:pPr>
      <w:r w:rsidRPr="474386DC" w:rsidR="4BFE5219">
        <w:rPr>
          <w:rFonts w:ascii="Palatino Linotype" w:hAnsi="Palatino Linotype"/>
          <w:sz w:val="24"/>
          <w:szCs w:val="24"/>
        </w:rPr>
        <w:t xml:space="preserve">                                % samples per frame can be specified, is</w:t>
      </w:r>
    </w:p>
    <w:p w:rsidR="4BFE5219" w:rsidP="474386DC" w:rsidRDefault="4BFE5219" w14:paraId="1B8A8E91" w14:textId="32FB5FB8">
      <w:pPr>
        <w:pStyle w:val="Normal"/>
      </w:pPr>
      <w:r w:rsidRPr="474386DC" w:rsidR="4BFE5219">
        <w:rPr>
          <w:rFonts w:ascii="Palatino Linotype" w:hAnsi="Palatino Linotype"/>
          <w:sz w:val="24"/>
          <w:szCs w:val="24"/>
        </w:rPr>
        <w:t xml:space="preserve">                                % the "buffer" which can be defined and is</w:t>
      </w:r>
    </w:p>
    <w:p w:rsidR="4BFE5219" w:rsidP="474386DC" w:rsidRDefault="4BFE5219" w14:paraId="00A9319A" w14:textId="794E52BB">
      <w:pPr>
        <w:pStyle w:val="Normal"/>
      </w:pPr>
      <w:r w:rsidRPr="474386DC" w:rsidR="4BFE5219">
        <w:rPr>
          <w:rFonts w:ascii="Palatino Linotype" w:hAnsi="Palatino Linotype"/>
          <w:sz w:val="24"/>
          <w:szCs w:val="24"/>
        </w:rPr>
        <w:t xml:space="preserve">                                % the device record start time latency.</w:t>
      </w:r>
    </w:p>
    <w:p w:rsidR="4BFE5219" w:rsidP="474386DC" w:rsidRDefault="4BFE5219" w14:paraId="730633FE" w14:textId="38CA6EFF">
      <w:pPr>
        <w:pStyle w:val="Normal"/>
      </w:pPr>
      <w:r w:rsidRPr="474386DC" w:rsidR="4BFE5219">
        <w:rPr>
          <w:rFonts w:ascii="Palatino Linotype" w:hAnsi="Palatino Linotype"/>
          <w:sz w:val="24"/>
          <w:szCs w:val="24"/>
        </w:rPr>
        <w:t xml:space="preserve">                                </w:t>
      </w:r>
    </w:p>
    <w:p w:rsidR="4BFE5219" w:rsidP="474386DC" w:rsidRDefault="4BFE5219" w14:paraId="698E0A18" w14:textId="19203E46">
      <w:pPr>
        <w:pStyle w:val="Normal"/>
      </w:pPr>
      <w:r w:rsidRPr="474386DC" w:rsidR="4BFE5219">
        <w:rPr>
          <w:rFonts w:ascii="Palatino Linotype" w:hAnsi="Palatino Linotype"/>
          <w:sz w:val="24"/>
          <w:szCs w:val="24"/>
        </w:rPr>
        <w:t>setup(sensorArray)</w:t>
      </w:r>
    </w:p>
    <w:p w:rsidR="4BFE5219" w:rsidP="474386DC" w:rsidRDefault="4BFE5219" w14:paraId="2F1D5F38" w14:textId="2438B695">
      <w:pPr>
        <w:pStyle w:val="Normal"/>
      </w:pPr>
      <w:r w:rsidRPr="474386DC" w:rsidR="4BFE5219">
        <w:rPr>
          <w:rFonts w:ascii="Palatino Linotype" w:hAnsi="Palatino Linotype"/>
          <w:sz w:val="24"/>
          <w:szCs w:val="24"/>
        </w:rPr>
        <w:t xml:space="preserve"> </w:t>
      </w:r>
    </w:p>
    <w:p w:rsidR="4BFE5219" w:rsidP="474386DC" w:rsidRDefault="4BFE5219" w14:paraId="0D541A97" w14:textId="65C52249">
      <w:pPr>
        <w:pStyle w:val="Normal"/>
      </w:pPr>
      <w:r w:rsidRPr="474386DC" w:rsidR="4BFE5219">
        <w:rPr>
          <w:rFonts w:ascii="Palatino Linotype" w:hAnsi="Palatino Linotype"/>
          <w:sz w:val="24"/>
          <w:szCs w:val="24"/>
        </w:rPr>
        <w:t>fileWriter = dsp.AudioFileWriter('hydrophones.wav','FileFormat','WAV',"SampleRate",192000);</w:t>
      </w:r>
    </w:p>
    <w:p w:rsidR="4BFE5219" w:rsidP="474386DC" w:rsidRDefault="4BFE5219" w14:paraId="44462071" w14:textId="78F37545">
      <w:pPr>
        <w:pStyle w:val="Normal"/>
      </w:pPr>
      <w:r w:rsidRPr="474386DC" w:rsidR="4BFE5219">
        <w:rPr>
          <w:rFonts w:ascii="Palatino Linotype" w:hAnsi="Palatino Linotype"/>
          <w:sz w:val="24"/>
          <w:szCs w:val="24"/>
        </w:rPr>
        <w:t xml:space="preserve"> </w:t>
      </w:r>
    </w:p>
    <w:p w:rsidR="4BFE5219" w:rsidP="474386DC" w:rsidRDefault="4BFE5219" w14:paraId="1B6D1DBD" w14:textId="1D40853E">
      <w:pPr>
        <w:pStyle w:val="Normal"/>
      </w:pPr>
      <w:r w:rsidRPr="474386DC" w:rsidR="4BFE5219">
        <w:rPr>
          <w:rFonts w:ascii="Palatino Linotype" w:hAnsi="Palatino Linotype"/>
          <w:sz w:val="24"/>
          <w:szCs w:val="24"/>
        </w:rPr>
        <w:t>disp("Record start")</w:t>
      </w:r>
    </w:p>
    <w:p w:rsidR="4BFE5219" w:rsidP="474386DC" w:rsidRDefault="4BFE5219" w14:paraId="11FF2BCD" w14:textId="3C067F1E">
      <w:pPr>
        <w:pStyle w:val="Normal"/>
      </w:pPr>
      <w:r w:rsidRPr="474386DC" w:rsidR="4BFE5219">
        <w:rPr>
          <w:rFonts w:ascii="Palatino Linotype" w:hAnsi="Palatino Linotype"/>
          <w:sz w:val="24"/>
          <w:szCs w:val="24"/>
        </w:rPr>
        <w:t xml:space="preserve"> </w:t>
      </w:r>
    </w:p>
    <w:p w:rsidR="4BFE5219" w:rsidP="474386DC" w:rsidRDefault="4BFE5219" w14:paraId="16ECEE89" w14:textId="04F74BC1">
      <w:pPr>
        <w:pStyle w:val="Normal"/>
      </w:pPr>
      <w:r w:rsidRPr="474386DC" w:rsidR="4BFE5219">
        <w:rPr>
          <w:rFonts w:ascii="Palatino Linotype" w:hAnsi="Palatino Linotype"/>
          <w:sz w:val="24"/>
          <w:szCs w:val="24"/>
        </w:rPr>
        <w:t>tic</w:t>
      </w:r>
    </w:p>
    <w:p w:rsidR="4BFE5219" w:rsidP="474386DC" w:rsidRDefault="4BFE5219" w14:paraId="4C148450" w14:textId="3574218F">
      <w:pPr>
        <w:pStyle w:val="Normal"/>
      </w:pPr>
      <w:r w:rsidRPr="474386DC" w:rsidR="4BFE5219">
        <w:rPr>
          <w:rFonts w:ascii="Palatino Linotype" w:hAnsi="Palatino Linotype"/>
          <w:sz w:val="24"/>
          <w:szCs w:val="24"/>
        </w:rPr>
        <w:t xml:space="preserve"> </w:t>
      </w:r>
    </w:p>
    <w:p w:rsidR="4BFE5219" w:rsidP="474386DC" w:rsidRDefault="4BFE5219" w14:paraId="6FF9D77F" w14:textId="12B2803C">
      <w:pPr>
        <w:pStyle w:val="Normal"/>
      </w:pPr>
      <w:r w:rsidRPr="474386DC" w:rsidR="4BFE5219">
        <w:rPr>
          <w:rFonts w:ascii="Palatino Linotype" w:hAnsi="Palatino Linotype"/>
          <w:sz w:val="24"/>
          <w:szCs w:val="24"/>
        </w:rPr>
        <w:t>while toc&lt;2.5</w:t>
      </w:r>
    </w:p>
    <w:p w:rsidR="4BFE5219" w:rsidP="474386DC" w:rsidRDefault="4BFE5219" w14:paraId="7B24B4ED" w14:textId="7BB30F55">
      <w:pPr>
        <w:pStyle w:val="Normal"/>
      </w:pPr>
      <w:r w:rsidRPr="474386DC" w:rsidR="4BFE5219">
        <w:rPr>
          <w:rFonts w:ascii="Palatino Linotype" w:hAnsi="Palatino Linotype"/>
          <w:sz w:val="24"/>
          <w:szCs w:val="24"/>
        </w:rPr>
        <w:t xml:space="preserve">    </w:t>
      </w:r>
    </w:p>
    <w:p w:rsidR="4BFE5219" w:rsidP="474386DC" w:rsidRDefault="4BFE5219" w14:paraId="4ACD0350" w14:textId="23293046">
      <w:pPr>
        <w:pStyle w:val="Normal"/>
      </w:pPr>
      <w:r w:rsidRPr="474386DC" w:rsidR="4BFE5219">
        <w:rPr>
          <w:rFonts w:ascii="Palatino Linotype" w:hAnsi="Palatino Linotype"/>
          <w:sz w:val="24"/>
          <w:szCs w:val="24"/>
        </w:rPr>
        <w:t xml:space="preserve">    acquiredAudio=sensorArray();</w:t>
      </w:r>
    </w:p>
    <w:p w:rsidR="4BFE5219" w:rsidP="474386DC" w:rsidRDefault="4BFE5219" w14:paraId="232D6E9C" w14:textId="26E7CCDD">
      <w:pPr>
        <w:pStyle w:val="Normal"/>
      </w:pPr>
      <w:r w:rsidRPr="474386DC" w:rsidR="4BFE5219">
        <w:rPr>
          <w:rFonts w:ascii="Palatino Linotype" w:hAnsi="Palatino Linotype"/>
          <w:sz w:val="24"/>
          <w:szCs w:val="24"/>
        </w:rPr>
        <w:t xml:space="preserve">    </w:t>
      </w:r>
    </w:p>
    <w:p w:rsidR="4BFE5219" w:rsidP="474386DC" w:rsidRDefault="4BFE5219" w14:paraId="34DCE7CA" w14:textId="1ADCBA80">
      <w:pPr>
        <w:pStyle w:val="Normal"/>
      </w:pPr>
      <w:r w:rsidRPr="474386DC" w:rsidR="4BFE5219">
        <w:rPr>
          <w:rFonts w:ascii="Palatino Linotype" w:hAnsi="Palatino Linotype"/>
          <w:sz w:val="24"/>
          <w:szCs w:val="24"/>
        </w:rPr>
        <w:t xml:space="preserve">    fileWriter(acquiredAudio);</w:t>
      </w:r>
    </w:p>
    <w:p w:rsidR="4BFE5219" w:rsidP="474386DC" w:rsidRDefault="4BFE5219" w14:paraId="0C517BA1" w14:textId="4CFBCEAA">
      <w:pPr>
        <w:pStyle w:val="Normal"/>
      </w:pPr>
      <w:r w:rsidRPr="474386DC" w:rsidR="4BFE5219">
        <w:rPr>
          <w:rFonts w:ascii="Palatino Linotype" w:hAnsi="Palatino Linotype"/>
          <w:sz w:val="24"/>
          <w:szCs w:val="24"/>
        </w:rPr>
        <w:t xml:space="preserve">    </w:t>
      </w:r>
    </w:p>
    <w:p w:rsidR="4BFE5219" w:rsidP="474386DC" w:rsidRDefault="4BFE5219" w14:paraId="590775B5" w14:textId="7AD54E1A">
      <w:pPr>
        <w:pStyle w:val="Normal"/>
      </w:pPr>
      <w:r w:rsidRPr="474386DC" w:rsidR="4BFE5219">
        <w:rPr>
          <w:rFonts w:ascii="Palatino Linotype" w:hAnsi="Palatino Linotype"/>
          <w:sz w:val="24"/>
          <w:szCs w:val="24"/>
        </w:rPr>
        <w:t>end</w:t>
      </w:r>
    </w:p>
    <w:p w:rsidR="4BFE5219" w:rsidP="474386DC" w:rsidRDefault="4BFE5219" w14:paraId="3D9355C6" w14:textId="7297DBC4">
      <w:pPr>
        <w:pStyle w:val="Normal"/>
      </w:pPr>
      <w:r w:rsidRPr="474386DC" w:rsidR="4BFE5219">
        <w:rPr>
          <w:rFonts w:ascii="Palatino Linotype" w:hAnsi="Palatino Linotype"/>
          <w:sz w:val="24"/>
          <w:szCs w:val="24"/>
        </w:rPr>
        <w:t xml:space="preserve"> </w:t>
      </w:r>
    </w:p>
    <w:p w:rsidR="4BFE5219" w:rsidP="474386DC" w:rsidRDefault="4BFE5219" w14:paraId="319F7507" w14:textId="730D6D3E">
      <w:pPr>
        <w:pStyle w:val="Normal"/>
      </w:pPr>
      <w:r w:rsidRPr="474386DC" w:rsidR="4BFE5219">
        <w:rPr>
          <w:rFonts w:ascii="Palatino Linotype" w:hAnsi="Palatino Linotype"/>
          <w:sz w:val="24"/>
          <w:szCs w:val="24"/>
        </w:rPr>
        <w:t>disp("Record end")</w:t>
      </w:r>
    </w:p>
    <w:p w:rsidR="4BFE5219" w:rsidP="474386DC" w:rsidRDefault="4BFE5219" w14:paraId="3744FF96" w14:textId="4248D352">
      <w:pPr>
        <w:pStyle w:val="Normal"/>
      </w:pPr>
      <w:r w:rsidRPr="474386DC" w:rsidR="4BFE5219">
        <w:rPr>
          <w:rFonts w:ascii="Palatino Linotype" w:hAnsi="Palatino Linotype"/>
          <w:sz w:val="24"/>
          <w:szCs w:val="24"/>
        </w:rPr>
        <w:t xml:space="preserve"> </w:t>
      </w:r>
    </w:p>
    <w:p w:rsidR="4BFE5219" w:rsidP="474386DC" w:rsidRDefault="4BFE5219" w14:paraId="31AFAE65" w14:textId="3AFE4E25">
      <w:pPr>
        <w:pStyle w:val="Normal"/>
      </w:pPr>
      <w:r w:rsidRPr="474386DC" w:rsidR="4BFE5219">
        <w:rPr>
          <w:rFonts w:ascii="Palatino Linotype" w:hAnsi="Palatino Linotype"/>
          <w:sz w:val="24"/>
          <w:szCs w:val="24"/>
        </w:rPr>
        <w:t>release(sensorArray)</w:t>
      </w:r>
    </w:p>
    <w:p w:rsidR="4BFE5219" w:rsidP="474386DC" w:rsidRDefault="4BFE5219" w14:paraId="5CC382C7" w14:textId="5E7B6BB2">
      <w:pPr>
        <w:pStyle w:val="Normal"/>
      </w:pPr>
      <w:r w:rsidRPr="474386DC" w:rsidR="4BFE5219">
        <w:rPr>
          <w:rFonts w:ascii="Palatino Linotype" w:hAnsi="Palatino Linotype"/>
          <w:sz w:val="24"/>
          <w:szCs w:val="24"/>
        </w:rPr>
        <w:t xml:space="preserve"> </w:t>
      </w:r>
    </w:p>
    <w:p w:rsidR="4BFE5219" w:rsidP="474386DC" w:rsidRDefault="4BFE5219" w14:paraId="499BF948" w14:textId="4CEDE218">
      <w:pPr>
        <w:pStyle w:val="Normal"/>
      </w:pPr>
      <w:r w:rsidRPr="474386DC" w:rsidR="4BFE5219">
        <w:rPr>
          <w:rFonts w:ascii="Palatino Linotype" w:hAnsi="Palatino Linotype"/>
          <w:sz w:val="24"/>
          <w:szCs w:val="24"/>
        </w:rPr>
        <w:t>release(fileWriter)</w:t>
      </w:r>
    </w:p>
    <w:p w:rsidR="4BFE5219" w:rsidP="474386DC" w:rsidRDefault="4BFE5219" w14:paraId="16FFCBA9" w14:textId="197345CA">
      <w:pPr>
        <w:pStyle w:val="Normal"/>
      </w:pPr>
      <w:r w:rsidRPr="474386DC" w:rsidR="4BFE5219">
        <w:rPr>
          <w:rFonts w:ascii="Palatino Linotype" w:hAnsi="Palatino Linotype"/>
          <w:sz w:val="24"/>
          <w:szCs w:val="24"/>
        </w:rPr>
        <w:t xml:space="preserve"> </w:t>
      </w:r>
    </w:p>
    <w:p w:rsidR="4BFE5219" w:rsidP="474386DC" w:rsidRDefault="4BFE5219" w14:paraId="505D0E39" w14:textId="4D60F797">
      <w:pPr>
        <w:pStyle w:val="Normal"/>
      </w:pPr>
      <w:r w:rsidRPr="474386DC" w:rsidR="4BFE5219">
        <w:rPr>
          <w:rFonts w:ascii="Palatino Linotype" w:hAnsi="Palatino Linotype"/>
          <w:sz w:val="24"/>
          <w:szCs w:val="24"/>
        </w:rPr>
        <w:t xml:space="preserve"> </w:t>
      </w:r>
    </w:p>
    <w:p w:rsidR="4BFE5219" w:rsidP="474386DC" w:rsidRDefault="4BFE5219" w14:paraId="033E6227" w14:textId="556C1729">
      <w:pPr>
        <w:pStyle w:val="Normal"/>
      </w:pPr>
      <w:r w:rsidRPr="474386DC" w:rsidR="4BFE5219">
        <w:rPr>
          <w:rFonts w:ascii="Palatino Linotype" w:hAnsi="Palatino Linotype"/>
          <w:sz w:val="24"/>
          <w:szCs w:val="24"/>
        </w:rPr>
        <w:t>[data, Fs]=audioread('hydrophones.wav');</w:t>
      </w:r>
    </w:p>
    <w:p w:rsidR="4BFE5219" w:rsidP="474386DC" w:rsidRDefault="4BFE5219" w14:paraId="15D30A89" w14:textId="7D52B0AD">
      <w:pPr>
        <w:pStyle w:val="Normal"/>
      </w:pPr>
      <w:r w:rsidRPr="474386DC" w:rsidR="4BFE5219">
        <w:rPr>
          <w:rFonts w:ascii="Palatino Linotype" w:hAnsi="Palatino Linotype"/>
          <w:sz w:val="24"/>
          <w:szCs w:val="24"/>
        </w:rPr>
        <w:t xml:space="preserve"> </w:t>
      </w:r>
    </w:p>
    <w:p w:rsidR="4BFE5219" w:rsidP="474386DC" w:rsidRDefault="4BFE5219" w14:paraId="397CFF9B" w14:textId="6D86C463">
      <w:pPr>
        <w:pStyle w:val="Normal"/>
      </w:pPr>
      <w:r w:rsidRPr="474386DC" w:rsidR="4BFE5219">
        <w:rPr>
          <w:rFonts w:ascii="Palatino Linotype" w:hAnsi="Palatino Linotype"/>
          <w:sz w:val="24"/>
          <w:szCs w:val="24"/>
        </w:rPr>
        <w:t xml:space="preserve"> </w:t>
      </w:r>
    </w:p>
    <w:p w:rsidR="4BFE5219" w:rsidP="474386DC" w:rsidRDefault="4BFE5219" w14:paraId="32E1735D" w14:textId="66161403">
      <w:pPr>
        <w:pStyle w:val="Normal"/>
      </w:pPr>
      <w:r w:rsidRPr="474386DC" w:rsidR="4BFE5219">
        <w:rPr>
          <w:rFonts w:ascii="Palatino Linotype" w:hAnsi="Palatino Linotype"/>
          <w:sz w:val="24"/>
          <w:szCs w:val="24"/>
        </w:rPr>
        <w:t>t = 0:1/Fs:(length(data)-1)/Fs;</w:t>
      </w:r>
    </w:p>
    <w:p w:rsidR="4BFE5219" w:rsidP="474386DC" w:rsidRDefault="4BFE5219" w14:paraId="511D1E84" w14:textId="3DA4A7D7">
      <w:pPr>
        <w:pStyle w:val="Normal"/>
      </w:pPr>
      <w:r w:rsidRPr="474386DC" w:rsidR="4BFE5219">
        <w:rPr>
          <w:rFonts w:ascii="Palatino Linotype" w:hAnsi="Palatino Linotype"/>
          <w:sz w:val="24"/>
          <w:szCs w:val="24"/>
        </w:rPr>
        <w:t xml:space="preserve"> </w:t>
      </w:r>
    </w:p>
    <w:p w:rsidR="4BFE5219" w:rsidP="474386DC" w:rsidRDefault="4BFE5219" w14:paraId="36541CF4" w14:textId="09B0DBC1">
      <w:pPr>
        <w:pStyle w:val="Normal"/>
      </w:pPr>
      <w:r w:rsidRPr="474386DC" w:rsidR="4BFE5219">
        <w:rPr>
          <w:rFonts w:ascii="Palatino Linotype" w:hAnsi="Palatino Linotype"/>
          <w:sz w:val="24"/>
          <w:szCs w:val="24"/>
        </w:rPr>
        <w:t>% figure(1);</w:t>
      </w:r>
    </w:p>
    <w:p w:rsidR="4BFE5219" w:rsidP="474386DC" w:rsidRDefault="4BFE5219" w14:paraId="2938C968" w14:textId="5A7F269E">
      <w:pPr>
        <w:pStyle w:val="Normal"/>
      </w:pPr>
      <w:r w:rsidRPr="474386DC" w:rsidR="4BFE5219">
        <w:rPr>
          <w:rFonts w:ascii="Palatino Linotype" w:hAnsi="Palatino Linotype"/>
          <w:sz w:val="24"/>
          <w:szCs w:val="24"/>
        </w:rPr>
        <w:t>% for i = 1:4</w:t>
      </w:r>
    </w:p>
    <w:p w:rsidR="4BFE5219" w:rsidP="474386DC" w:rsidRDefault="4BFE5219" w14:paraId="1593BE6A" w14:textId="2CA21A21">
      <w:pPr>
        <w:pStyle w:val="Normal"/>
      </w:pPr>
      <w:r w:rsidRPr="474386DC" w:rsidR="4BFE5219">
        <w:rPr>
          <w:rFonts w:ascii="Palatino Linotype" w:hAnsi="Palatino Linotype"/>
          <w:sz w:val="24"/>
          <w:szCs w:val="24"/>
        </w:rPr>
        <w:t>%     plot(t,data(:,i)); hold on;</w:t>
      </w:r>
    </w:p>
    <w:p w:rsidR="4BFE5219" w:rsidP="474386DC" w:rsidRDefault="4BFE5219" w14:paraId="4340DF35" w14:textId="6D7C8DA9">
      <w:pPr>
        <w:pStyle w:val="Normal"/>
      </w:pPr>
      <w:r w:rsidRPr="474386DC" w:rsidR="4BFE5219">
        <w:rPr>
          <w:rFonts w:ascii="Palatino Linotype" w:hAnsi="Palatino Linotype"/>
          <w:sz w:val="24"/>
          <w:szCs w:val="24"/>
        </w:rPr>
        <w:t>% end</w:t>
      </w:r>
    </w:p>
    <w:p w:rsidR="4BFE5219" w:rsidP="474386DC" w:rsidRDefault="4BFE5219" w14:paraId="313F2BB3" w14:textId="21ADD2DA">
      <w:pPr>
        <w:pStyle w:val="Normal"/>
      </w:pPr>
      <w:r w:rsidRPr="474386DC" w:rsidR="4BFE5219">
        <w:rPr>
          <w:rFonts w:ascii="Palatino Linotype" w:hAnsi="Palatino Linotype"/>
          <w:sz w:val="24"/>
          <w:szCs w:val="24"/>
        </w:rPr>
        <w:t>% hold off; legend({'Channel 1','Channel 2','Channel 3','Channel 4'});</w:t>
      </w:r>
    </w:p>
    <w:p w:rsidR="4BFE5219" w:rsidP="474386DC" w:rsidRDefault="4BFE5219" w14:paraId="6A02AEB9" w14:textId="16A09130">
      <w:pPr>
        <w:pStyle w:val="Normal"/>
      </w:pPr>
      <w:r w:rsidRPr="474386DC" w:rsidR="4BFE5219">
        <w:rPr>
          <w:rFonts w:ascii="Palatino Linotype" w:hAnsi="Palatino Linotype"/>
          <w:sz w:val="24"/>
          <w:szCs w:val="24"/>
        </w:rPr>
        <w:t xml:space="preserve"> </w:t>
      </w:r>
    </w:p>
    <w:p w:rsidR="4BFE5219" w:rsidP="474386DC" w:rsidRDefault="4BFE5219" w14:paraId="04268FEE" w14:textId="7ED7DFFD">
      <w:pPr>
        <w:pStyle w:val="Normal"/>
      </w:pPr>
      <w:r w:rsidRPr="474386DC" w:rsidR="4BFE5219">
        <w:rPr>
          <w:rFonts w:ascii="Palatino Linotype" w:hAnsi="Palatino Linotype"/>
          <w:sz w:val="24"/>
          <w:szCs w:val="24"/>
        </w:rPr>
        <w:t>sensor_A = data(:,1);</w:t>
      </w:r>
    </w:p>
    <w:p w:rsidR="4BFE5219" w:rsidP="474386DC" w:rsidRDefault="4BFE5219" w14:paraId="4CDA7B50" w14:textId="5AE43165">
      <w:pPr>
        <w:pStyle w:val="Normal"/>
      </w:pPr>
      <w:r w:rsidRPr="474386DC" w:rsidR="4BFE5219">
        <w:rPr>
          <w:rFonts w:ascii="Palatino Linotype" w:hAnsi="Palatino Linotype"/>
          <w:sz w:val="24"/>
          <w:szCs w:val="24"/>
        </w:rPr>
        <w:t>sensor_B = data(:,2);</w:t>
      </w:r>
    </w:p>
    <w:p w:rsidR="4BFE5219" w:rsidP="474386DC" w:rsidRDefault="4BFE5219" w14:paraId="29E3D2A4" w14:textId="003BA553">
      <w:pPr>
        <w:pStyle w:val="Normal"/>
      </w:pPr>
      <w:r w:rsidRPr="474386DC" w:rsidR="4BFE5219">
        <w:rPr>
          <w:rFonts w:ascii="Palatino Linotype" w:hAnsi="Palatino Linotype"/>
          <w:sz w:val="24"/>
          <w:szCs w:val="24"/>
        </w:rPr>
        <w:t>sensor_C = data(:,3);</w:t>
      </w:r>
    </w:p>
    <w:p w:rsidR="4BFE5219" w:rsidP="474386DC" w:rsidRDefault="4BFE5219" w14:paraId="28244352" w14:textId="1EDC4529">
      <w:pPr>
        <w:pStyle w:val="Normal"/>
      </w:pPr>
      <w:r w:rsidRPr="474386DC" w:rsidR="4BFE5219">
        <w:rPr>
          <w:rFonts w:ascii="Palatino Linotype" w:hAnsi="Palatino Linotype"/>
          <w:sz w:val="24"/>
          <w:szCs w:val="24"/>
        </w:rPr>
        <w:t>sensor_D = data(:,4);</w:t>
      </w:r>
    </w:p>
    <w:p w:rsidR="4BFE5219" w:rsidP="474386DC" w:rsidRDefault="4BFE5219" w14:paraId="249A02C9" w14:textId="37787E8D">
      <w:pPr>
        <w:pStyle w:val="Normal"/>
      </w:pPr>
      <w:r w:rsidRPr="474386DC" w:rsidR="4BFE5219">
        <w:rPr>
          <w:rFonts w:ascii="Palatino Linotype" w:hAnsi="Palatino Linotype"/>
          <w:sz w:val="24"/>
          <w:szCs w:val="24"/>
        </w:rPr>
        <w:t xml:space="preserve"> </w:t>
      </w:r>
    </w:p>
    <w:p w:rsidR="4BFE5219" w:rsidP="474386DC" w:rsidRDefault="4BFE5219" w14:paraId="29CB55B8" w14:textId="09EF9A4D">
      <w:pPr>
        <w:pStyle w:val="Normal"/>
      </w:pPr>
      <w:r w:rsidRPr="474386DC" w:rsidR="4BFE5219">
        <w:rPr>
          <w:rFonts w:ascii="Palatino Linotype" w:hAnsi="Palatino Linotype"/>
          <w:sz w:val="24"/>
          <w:szCs w:val="24"/>
        </w:rPr>
        <w:t>fs = 192000 % Set sampling rate to variable "Fs"</w:t>
      </w:r>
    </w:p>
    <w:p w:rsidR="4BFE5219" w:rsidP="474386DC" w:rsidRDefault="4BFE5219" w14:paraId="73ECE251" w14:textId="23B6F2B4">
      <w:pPr>
        <w:pStyle w:val="Normal"/>
      </w:pPr>
      <w:r w:rsidRPr="474386DC" w:rsidR="4BFE5219">
        <w:rPr>
          <w:rFonts w:ascii="Palatino Linotype" w:hAnsi="Palatino Linotype"/>
          <w:sz w:val="24"/>
          <w:szCs w:val="24"/>
        </w:rPr>
        <w:t xml:space="preserve"> </w:t>
      </w:r>
    </w:p>
    <w:p w:rsidR="4BFE5219" w:rsidP="474386DC" w:rsidRDefault="4BFE5219" w14:paraId="64E5C213" w14:textId="7C434A55">
      <w:pPr>
        <w:pStyle w:val="Normal"/>
      </w:pPr>
      <w:r w:rsidRPr="474386DC" w:rsidR="4BFE5219">
        <w:rPr>
          <w:rFonts w:ascii="Palatino Linotype" w:hAnsi="Palatino Linotype"/>
          <w:sz w:val="24"/>
          <w:szCs w:val="24"/>
        </w:rPr>
        <w:t>figure()</w:t>
      </w:r>
    </w:p>
    <w:p w:rsidR="4BFE5219" w:rsidP="474386DC" w:rsidRDefault="4BFE5219" w14:paraId="08E3E789" w14:textId="6634C15F">
      <w:pPr>
        <w:pStyle w:val="Normal"/>
      </w:pPr>
      <w:r w:rsidRPr="474386DC" w:rsidR="4BFE5219">
        <w:rPr>
          <w:rFonts w:ascii="Palatino Linotype" w:hAnsi="Palatino Linotype"/>
          <w:sz w:val="24"/>
          <w:szCs w:val="24"/>
        </w:rPr>
        <w:t>subplot(4,1,1);</w:t>
      </w:r>
    </w:p>
    <w:p w:rsidR="4BFE5219" w:rsidP="474386DC" w:rsidRDefault="4BFE5219" w14:paraId="0B4927DD" w14:textId="78EC3BC0">
      <w:pPr>
        <w:pStyle w:val="Normal"/>
      </w:pPr>
      <w:r w:rsidRPr="474386DC" w:rsidR="4BFE5219">
        <w:rPr>
          <w:rFonts w:ascii="Palatino Linotype" w:hAnsi="Palatino Linotype"/>
          <w:sz w:val="24"/>
          <w:szCs w:val="24"/>
        </w:rPr>
        <w:t>plot(sensor_A); xlim([0 3*fs]);</w:t>
      </w:r>
    </w:p>
    <w:p w:rsidR="4BFE5219" w:rsidP="474386DC" w:rsidRDefault="4BFE5219" w14:paraId="4599953F" w14:textId="0F4C5E9D">
      <w:pPr>
        <w:pStyle w:val="Normal"/>
      </w:pPr>
      <w:r w:rsidRPr="474386DC" w:rsidR="4BFE5219">
        <w:rPr>
          <w:rFonts w:ascii="Palatino Linotype" w:hAnsi="Palatino Linotype"/>
          <w:sz w:val="24"/>
          <w:szCs w:val="24"/>
        </w:rPr>
        <w:t>title("Sensor A, Time Domain (Samples)");</w:t>
      </w:r>
    </w:p>
    <w:p w:rsidR="4BFE5219" w:rsidP="474386DC" w:rsidRDefault="4BFE5219" w14:paraId="02428748" w14:textId="1354385A">
      <w:pPr>
        <w:pStyle w:val="Normal"/>
      </w:pPr>
      <w:r w:rsidRPr="474386DC" w:rsidR="4BFE5219">
        <w:rPr>
          <w:rFonts w:ascii="Palatino Linotype" w:hAnsi="Palatino Linotype"/>
          <w:sz w:val="24"/>
          <w:szCs w:val="24"/>
        </w:rPr>
        <w:t>subplot(4,1,2);</w:t>
      </w:r>
    </w:p>
    <w:p w:rsidR="4BFE5219" w:rsidP="474386DC" w:rsidRDefault="4BFE5219" w14:paraId="187E1256" w14:textId="69D1F7F1">
      <w:pPr>
        <w:pStyle w:val="Normal"/>
      </w:pPr>
      <w:r w:rsidRPr="474386DC" w:rsidR="4BFE5219">
        <w:rPr>
          <w:rFonts w:ascii="Palatino Linotype" w:hAnsi="Palatino Linotype"/>
          <w:sz w:val="24"/>
          <w:szCs w:val="24"/>
        </w:rPr>
        <w:t>plot(sensor_B); xlim([0 3*fs]);</w:t>
      </w:r>
    </w:p>
    <w:p w:rsidR="4BFE5219" w:rsidP="474386DC" w:rsidRDefault="4BFE5219" w14:paraId="1395623E" w14:textId="112F618A">
      <w:pPr>
        <w:pStyle w:val="Normal"/>
      </w:pPr>
      <w:r w:rsidRPr="474386DC" w:rsidR="4BFE5219">
        <w:rPr>
          <w:rFonts w:ascii="Palatino Linotype" w:hAnsi="Palatino Linotype"/>
          <w:sz w:val="24"/>
          <w:szCs w:val="24"/>
        </w:rPr>
        <w:t>title("Sensor B, Time Domain (Samples)");</w:t>
      </w:r>
    </w:p>
    <w:p w:rsidR="4BFE5219" w:rsidP="474386DC" w:rsidRDefault="4BFE5219" w14:paraId="1EEF2DA1" w14:textId="4D751356">
      <w:pPr>
        <w:pStyle w:val="Normal"/>
      </w:pPr>
      <w:r w:rsidRPr="474386DC" w:rsidR="4BFE5219">
        <w:rPr>
          <w:rFonts w:ascii="Palatino Linotype" w:hAnsi="Palatino Linotype"/>
          <w:sz w:val="24"/>
          <w:szCs w:val="24"/>
        </w:rPr>
        <w:t>subplot(4,1,3);</w:t>
      </w:r>
    </w:p>
    <w:p w:rsidR="4BFE5219" w:rsidP="474386DC" w:rsidRDefault="4BFE5219" w14:paraId="1AA26B52" w14:textId="48DFCB7D">
      <w:pPr>
        <w:pStyle w:val="Normal"/>
      </w:pPr>
      <w:r w:rsidRPr="474386DC" w:rsidR="4BFE5219">
        <w:rPr>
          <w:rFonts w:ascii="Palatino Linotype" w:hAnsi="Palatino Linotype"/>
          <w:sz w:val="24"/>
          <w:szCs w:val="24"/>
        </w:rPr>
        <w:t>plot(sensor_C); xlim([0 3*fs]);</w:t>
      </w:r>
    </w:p>
    <w:p w:rsidR="4BFE5219" w:rsidP="474386DC" w:rsidRDefault="4BFE5219" w14:paraId="0805429A" w14:textId="546DE0F1">
      <w:pPr>
        <w:pStyle w:val="Normal"/>
      </w:pPr>
      <w:r w:rsidRPr="474386DC" w:rsidR="4BFE5219">
        <w:rPr>
          <w:rFonts w:ascii="Palatino Linotype" w:hAnsi="Palatino Linotype"/>
          <w:sz w:val="24"/>
          <w:szCs w:val="24"/>
        </w:rPr>
        <w:t>title("Sensor C, Time Domain (Samples)");</w:t>
      </w:r>
    </w:p>
    <w:p w:rsidR="4BFE5219" w:rsidP="474386DC" w:rsidRDefault="4BFE5219" w14:paraId="0CFF7FDB" w14:textId="720391C3">
      <w:pPr>
        <w:pStyle w:val="Normal"/>
      </w:pPr>
      <w:r w:rsidRPr="474386DC" w:rsidR="4BFE5219">
        <w:rPr>
          <w:rFonts w:ascii="Palatino Linotype" w:hAnsi="Palatino Linotype"/>
          <w:sz w:val="24"/>
          <w:szCs w:val="24"/>
        </w:rPr>
        <w:t>subplot(4,1,4);</w:t>
      </w:r>
    </w:p>
    <w:p w:rsidR="4BFE5219" w:rsidP="474386DC" w:rsidRDefault="4BFE5219" w14:paraId="64DE3881" w14:textId="0D18CDA2">
      <w:pPr>
        <w:pStyle w:val="Normal"/>
      </w:pPr>
      <w:r w:rsidRPr="474386DC" w:rsidR="4BFE5219">
        <w:rPr>
          <w:rFonts w:ascii="Palatino Linotype" w:hAnsi="Palatino Linotype"/>
          <w:sz w:val="24"/>
          <w:szCs w:val="24"/>
        </w:rPr>
        <w:t>plot(sensor_D); xlim([0 3*fs]);</w:t>
      </w:r>
    </w:p>
    <w:p w:rsidR="4BFE5219" w:rsidP="474386DC" w:rsidRDefault="4BFE5219" w14:paraId="6160DE50" w14:textId="514BE997">
      <w:pPr>
        <w:pStyle w:val="Normal"/>
      </w:pPr>
      <w:r w:rsidRPr="474386DC" w:rsidR="4BFE5219">
        <w:rPr>
          <w:rFonts w:ascii="Palatino Linotype" w:hAnsi="Palatino Linotype"/>
          <w:sz w:val="24"/>
          <w:szCs w:val="24"/>
        </w:rPr>
        <w:t>title("Sensor D, Time Domain (Samples)");</w:t>
      </w:r>
    </w:p>
    <w:p w:rsidR="4BFE5219" w:rsidP="474386DC" w:rsidRDefault="4BFE5219" w14:paraId="5BA5EA8A" w14:textId="5D268AE5">
      <w:pPr>
        <w:pStyle w:val="Normal"/>
      </w:pPr>
      <w:r w:rsidRPr="474386DC" w:rsidR="4BFE5219">
        <w:rPr>
          <w:rFonts w:ascii="Palatino Linotype" w:hAnsi="Palatino Linotype"/>
          <w:sz w:val="24"/>
          <w:szCs w:val="24"/>
        </w:rPr>
        <w:t xml:space="preserve"> </w:t>
      </w:r>
    </w:p>
    <w:p w:rsidR="4BFE5219" w:rsidP="474386DC" w:rsidRDefault="4BFE5219" w14:paraId="18B35C1E" w14:textId="7D179D00">
      <w:pPr>
        <w:pStyle w:val="Normal"/>
      </w:pPr>
      <w:r w:rsidRPr="474386DC" w:rsidR="4BFE5219">
        <w:rPr>
          <w:rFonts w:ascii="Palatino Linotype" w:hAnsi="Palatino Linotype"/>
          <w:sz w:val="24"/>
          <w:szCs w:val="24"/>
        </w:rPr>
        <w:t xml:space="preserve"> </w:t>
      </w:r>
    </w:p>
    <w:p w:rsidR="4BFE5219" w:rsidP="474386DC" w:rsidRDefault="4BFE5219" w14:paraId="1D6D863F" w14:textId="32786930">
      <w:pPr>
        <w:pStyle w:val="Normal"/>
      </w:pPr>
      <w:r w:rsidRPr="474386DC" w:rsidR="4BFE5219">
        <w:rPr>
          <w:rFonts w:ascii="Palatino Linotype" w:hAnsi="Palatino Linotype"/>
          <w:sz w:val="24"/>
          <w:szCs w:val="24"/>
        </w:rPr>
        <w:t>tA = linspace(0,length(sensor_A)/fs,length(sensor_A));</w:t>
      </w:r>
    </w:p>
    <w:p w:rsidR="4BFE5219" w:rsidP="474386DC" w:rsidRDefault="4BFE5219" w14:paraId="4B32E7BA" w14:textId="360CF28A">
      <w:pPr>
        <w:pStyle w:val="Normal"/>
      </w:pPr>
      <w:r w:rsidRPr="474386DC" w:rsidR="4BFE5219">
        <w:rPr>
          <w:rFonts w:ascii="Palatino Linotype" w:hAnsi="Palatino Linotype"/>
          <w:sz w:val="24"/>
          <w:szCs w:val="24"/>
        </w:rPr>
        <w:t>tB = linspace(0,length(sensor_B)/fs,length(sensor_B));</w:t>
      </w:r>
    </w:p>
    <w:p w:rsidR="4BFE5219" w:rsidP="474386DC" w:rsidRDefault="4BFE5219" w14:paraId="533C4935" w14:textId="1152AA8A">
      <w:pPr>
        <w:pStyle w:val="Normal"/>
      </w:pPr>
      <w:r w:rsidRPr="474386DC" w:rsidR="4BFE5219">
        <w:rPr>
          <w:rFonts w:ascii="Palatino Linotype" w:hAnsi="Palatino Linotype"/>
          <w:sz w:val="24"/>
          <w:szCs w:val="24"/>
        </w:rPr>
        <w:t>tC = linspace(0,length(sensor_C)/fs,length(sensor_C));</w:t>
      </w:r>
    </w:p>
    <w:p w:rsidR="4BFE5219" w:rsidP="474386DC" w:rsidRDefault="4BFE5219" w14:paraId="7005691B" w14:textId="6CB0DF1B">
      <w:pPr>
        <w:pStyle w:val="Normal"/>
      </w:pPr>
      <w:r w:rsidRPr="474386DC" w:rsidR="4BFE5219">
        <w:rPr>
          <w:rFonts w:ascii="Palatino Linotype" w:hAnsi="Palatino Linotype"/>
          <w:sz w:val="24"/>
          <w:szCs w:val="24"/>
        </w:rPr>
        <w:t>tD = linspace(0,length(sensor_D)/fs,length(sensor_D));</w:t>
      </w:r>
    </w:p>
    <w:p w:rsidR="4BFE5219" w:rsidP="474386DC" w:rsidRDefault="4BFE5219" w14:paraId="339CDA7D" w14:textId="6F80D9FE">
      <w:pPr>
        <w:pStyle w:val="Normal"/>
      </w:pPr>
      <w:r w:rsidRPr="474386DC" w:rsidR="4BFE5219">
        <w:rPr>
          <w:rFonts w:ascii="Palatino Linotype" w:hAnsi="Palatino Linotype"/>
          <w:sz w:val="24"/>
          <w:szCs w:val="24"/>
        </w:rPr>
        <w:t xml:space="preserve"> </w:t>
      </w:r>
    </w:p>
    <w:p w:rsidR="4BFE5219" w:rsidP="474386DC" w:rsidRDefault="4BFE5219" w14:paraId="5B37D170" w14:textId="06C2B604">
      <w:pPr>
        <w:pStyle w:val="Normal"/>
      </w:pPr>
      <w:r w:rsidRPr="474386DC" w:rsidR="4BFE5219">
        <w:rPr>
          <w:rFonts w:ascii="Palatino Linotype" w:hAnsi="Palatino Linotype"/>
          <w:sz w:val="24"/>
          <w:szCs w:val="24"/>
        </w:rPr>
        <w:t>figure()</w:t>
      </w:r>
    </w:p>
    <w:p w:rsidR="4BFE5219" w:rsidP="474386DC" w:rsidRDefault="4BFE5219" w14:paraId="6C1B49A3" w14:textId="237E00D6">
      <w:pPr>
        <w:pStyle w:val="Normal"/>
      </w:pPr>
      <w:r w:rsidRPr="474386DC" w:rsidR="4BFE5219">
        <w:rPr>
          <w:rFonts w:ascii="Palatino Linotype" w:hAnsi="Palatino Linotype"/>
          <w:sz w:val="24"/>
          <w:szCs w:val="24"/>
        </w:rPr>
        <w:t>subplot(4,2,1);</w:t>
      </w:r>
    </w:p>
    <w:p w:rsidR="4BFE5219" w:rsidP="474386DC" w:rsidRDefault="4BFE5219" w14:paraId="69A9531A" w14:textId="65528EDC">
      <w:pPr>
        <w:pStyle w:val="Normal"/>
      </w:pPr>
      <w:r w:rsidRPr="474386DC" w:rsidR="4BFE5219">
        <w:rPr>
          <w:rFonts w:ascii="Palatino Linotype" w:hAnsi="Palatino Linotype"/>
          <w:sz w:val="24"/>
          <w:szCs w:val="24"/>
        </w:rPr>
        <w:t>plot(tA,sensor_A); xlim([0 2.75]);</w:t>
      </w:r>
    </w:p>
    <w:p w:rsidR="4BFE5219" w:rsidP="474386DC" w:rsidRDefault="4BFE5219" w14:paraId="78F3F5B0" w14:textId="475036DE">
      <w:pPr>
        <w:pStyle w:val="Normal"/>
      </w:pPr>
      <w:r w:rsidRPr="474386DC" w:rsidR="4BFE5219">
        <w:rPr>
          <w:rFonts w:ascii="Palatino Linotype" w:hAnsi="Palatino Linotype"/>
          <w:sz w:val="24"/>
          <w:szCs w:val="24"/>
        </w:rPr>
        <w:t>title("Sensor A, Time Domain (Seconds)");</w:t>
      </w:r>
    </w:p>
    <w:p w:rsidR="4BFE5219" w:rsidP="474386DC" w:rsidRDefault="4BFE5219" w14:paraId="4AA871A6" w14:textId="22754B5A">
      <w:pPr>
        <w:pStyle w:val="Normal"/>
      </w:pPr>
      <w:r w:rsidRPr="474386DC" w:rsidR="4BFE5219">
        <w:rPr>
          <w:rFonts w:ascii="Palatino Linotype" w:hAnsi="Palatino Linotype"/>
          <w:sz w:val="24"/>
          <w:szCs w:val="24"/>
        </w:rPr>
        <w:t>subplot(4,2,3);</w:t>
      </w:r>
    </w:p>
    <w:p w:rsidR="4BFE5219" w:rsidP="474386DC" w:rsidRDefault="4BFE5219" w14:paraId="6BB1411C" w14:textId="5509532F">
      <w:pPr>
        <w:pStyle w:val="Normal"/>
      </w:pPr>
      <w:r w:rsidRPr="474386DC" w:rsidR="4BFE5219">
        <w:rPr>
          <w:rFonts w:ascii="Palatino Linotype" w:hAnsi="Palatino Linotype"/>
          <w:sz w:val="24"/>
          <w:szCs w:val="24"/>
        </w:rPr>
        <w:t>plot(tB,sensor_B); xlim([0 2.75]);</w:t>
      </w:r>
    </w:p>
    <w:p w:rsidR="4BFE5219" w:rsidP="474386DC" w:rsidRDefault="4BFE5219" w14:paraId="7CCC668B" w14:textId="36612557">
      <w:pPr>
        <w:pStyle w:val="Normal"/>
      </w:pPr>
      <w:r w:rsidRPr="474386DC" w:rsidR="4BFE5219">
        <w:rPr>
          <w:rFonts w:ascii="Palatino Linotype" w:hAnsi="Palatino Linotype"/>
          <w:sz w:val="24"/>
          <w:szCs w:val="24"/>
        </w:rPr>
        <w:t>title("Sensor B, Time Domain (Seconds)");</w:t>
      </w:r>
    </w:p>
    <w:p w:rsidR="4BFE5219" w:rsidP="474386DC" w:rsidRDefault="4BFE5219" w14:paraId="0DC22D57" w14:textId="6AAC22BE">
      <w:pPr>
        <w:pStyle w:val="Normal"/>
      </w:pPr>
      <w:r w:rsidRPr="474386DC" w:rsidR="4BFE5219">
        <w:rPr>
          <w:rFonts w:ascii="Palatino Linotype" w:hAnsi="Palatino Linotype"/>
          <w:sz w:val="24"/>
          <w:szCs w:val="24"/>
        </w:rPr>
        <w:t>subplot(4,2,5);</w:t>
      </w:r>
    </w:p>
    <w:p w:rsidR="4BFE5219" w:rsidP="474386DC" w:rsidRDefault="4BFE5219" w14:paraId="059A27C2" w14:textId="757AEB6E">
      <w:pPr>
        <w:pStyle w:val="Normal"/>
      </w:pPr>
      <w:r w:rsidRPr="474386DC" w:rsidR="4BFE5219">
        <w:rPr>
          <w:rFonts w:ascii="Palatino Linotype" w:hAnsi="Palatino Linotype"/>
          <w:sz w:val="24"/>
          <w:szCs w:val="24"/>
        </w:rPr>
        <w:t>plot(tC,sensor_C); xlim([0 2.75]);</w:t>
      </w:r>
    </w:p>
    <w:p w:rsidR="4BFE5219" w:rsidP="474386DC" w:rsidRDefault="4BFE5219" w14:paraId="3C393A0B" w14:textId="05363809">
      <w:pPr>
        <w:pStyle w:val="Normal"/>
      </w:pPr>
      <w:r w:rsidRPr="474386DC" w:rsidR="4BFE5219">
        <w:rPr>
          <w:rFonts w:ascii="Palatino Linotype" w:hAnsi="Palatino Linotype"/>
          <w:sz w:val="24"/>
          <w:szCs w:val="24"/>
        </w:rPr>
        <w:t>title("Sensor C, Time Domain (Seconds)");</w:t>
      </w:r>
    </w:p>
    <w:p w:rsidR="4BFE5219" w:rsidP="474386DC" w:rsidRDefault="4BFE5219" w14:paraId="7A9B813E" w14:textId="76164740">
      <w:pPr>
        <w:pStyle w:val="Normal"/>
      </w:pPr>
      <w:r w:rsidRPr="474386DC" w:rsidR="4BFE5219">
        <w:rPr>
          <w:rFonts w:ascii="Palatino Linotype" w:hAnsi="Palatino Linotype"/>
          <w:sz w:val="24"/>
          <w:szCs w:val="24"/>
        </w:rPr>
        <w:t>subplot(4,2,7);</w:t>
      </w:r>
    </w:p>
    <w:p w:rsidR="4BFE5219" w:rsidP="474386DC" w:rsidRDefault="4BFE5219" w14:paraId="7A874A2A" w14:textId="61217ED3">
      <w:pPr>
        <w:pStyle w:val="Normal"/>
      </w:pPr>
      <w:r w:rsidRPr="474386DC" w:rsidR="4BFE5219">
        <w:rPr>
          <w:rFonts w:ascii="Palatino Linotype" w:hAnsi="Palatino Linotype"/>
          <w:sz w:val="24"/>
          <w:szCs w:val="24"/>
        </w:rPr>
        <w:t>plot(tD,sensor_D); xlim([0 2.75]);</w:t>
      </w:r>
    </w:p>
    <w:p w:rsidR="4BFE5219" w:rsidP="474386DC" w:rsidRDefault="4BFE5219" w14:paraId="2FC3C47D" w14:textId="53A955B8">
      <w:pPr>
        <w:pStyle w:val="Normal"/>
      </w:pPr>
      <w:r w:rsidRPr="474386DC" w:rsidR="4BFE5219">
        <w:rPr>
          <w:rFonts w:ascii="Palatino Linotype" w:hAnsi="Palatino Linotype"/>
          <w:sz w:val="24"/>
          <w:szCs w:val="24"/>
        </w:rPr>
        <w:t>title("Sensor D, Time Domain (Seconds)");</w:t>
      </w:r>
    </w:p>
    <w:p w:rsidR="4BFE5219" w:rsidP="474386DC" w:rsidRDefault="4BFE5219" w14:paraId="6E3661EC" w14:textId="24DF4E3B">
      <w:pPr>
        <w:pStyle w:val="Normal"/>
      </w:pPr>
      <w:r w:rsidRPr="474386DC" w:rsidR="4BFE5219">
        <w:rPr>
          <w:rFonts w:ascii="Palatino Linotype" w:hAnsi="Palatino Linotype"/>
          <w:sz w:val="24"/>
          <w:szCs w:val="24"/>
        </w:rPr>
        <w:t xml:space="preserve"> </w:t>
      </w:r>
    </w:p>
    <w:p w:rsidR="4BFE5219" w:rsidP="474386DC" w:rsidRDefault="4BFE5219" w14:paraId="36B48944" w14:textId="4A30B786">
      <w:pPr>
        <w:pStyle w:val="Normal"/>
      </w:pPr>
      <w:r w:rsidRPr="474386DC" w:rsidR="4BFE5219">
        <w:rPr>
          <w:rFonts w:ascii="Palatino Linotype" w:hAnsi="Palatino Linotype"/>
          <w:sz w:val="24"/>
          <w:szCs w:val="24"/>
        </w:rPr>
        <w:t xml:space="preserve"> </w:t>
      </w:r>
    </w:p>
    <w:p w:rsidR="4BFE5219" w:rsidP="474386DC" w:rsidRDefault="4BFE5219" w14:paraId="3850D559" w14:textId="7C0DE683">
      <w:pPr>
        <w:pStyle w:val="Normal"/>
      </w:pPr>
      <w:r w:rsidRPr="474386DC" w:rsidR="4BFE5219">
        <w:rPr>
          <w:rFonts w:ascii="Palatino Linotype" w:hAnsi="Palatino Linotype"/>
          <w:sz w:val="24"/>
          <w:szCs w:val="24"/>
        </w:rPr>
        <w:t>F_sensor_A = fft(sensor_A); % FFT on "sensor_A"</w:t>
      </w:r>
    </w:p>
    <w:p w:rsidR="4BFE5219" w:rsidP="474386DC" w:rsidRDefault="4BFE5219" w14:paraId="70C8C3E7" w14:textId="58390483">
      <w:pPr>
        <w:pStyle w:val="Normal"/>
      </w:pPr>
      <w:r w:rsidRPr="474386DC" w:rsidR="4BFE5219">
        <w:rPr>
          <w:rFonts w:ascii="Palatino Linotype" w:hAnsi="Palatino Linotype"/>
          <w:sz w:val="24"/>
          <w:szCs w:val="24"/>
        </w:rPr>
        <w:t>F_sensor_B = fft(sensor_B);</w:t>
      </w:r>
    </w:p>
    <w:p w:rsidR="4BFE5219" w:rsidP="474386DC" w:rsidRDefault="4BFE5219" w14:paraId="28AE7BE2" w14:textId="7EFFB660">
      <w:pPr>
        <w:pStyle w:val="Normal"/>
      </w:pPr>
      <w:r w:rsidRPr="474386DC" w:rsidR="4BFE5219">
        <w:rPr>
          <w:rFonts w:ascii="Palatino Linotype" w:hAnsi="Palatino Linotype"/>
          <w:sz w:val="24"/>
          <w:szCs w:val="24"/>
        </w:rPr>
        <w:t>F_sensor_C = fft(sensor_C);</w:t>
      </w:r>
    </w:p>
    <w:p w:rsidR="4BFE5219" w:rsidP="474386DC" w:rsidRDefault="4BFE5219" w14:paraId="360FB547" w14:textId="70F51E3F">
      <w:pPr>
        <w:pStyle w:val="Normal"/>
      </w:pPr>
      <w:r w:rsidRPr="474386DC" w:rsidR="4BFE5219">
        <w:rPr>
          <w:rFonts w:ascii="Palatino Linotype" w:hAnsi="Palatino Linotype"/>
          <w:sz w:val="24"/>
          <w:szCs w:val="24"/>
        </w:rPr>
        <w:t>F_sensor_D = fft(sensor_D);</w:t>
      </w:r>
    </w:p>
    <w:p w:rsidR="4BFE5219" w:rsidP="474386DC" w:rsidRDefault="4BFE5219" w14:paraId="09AD1AB2" w14:textId="44DACA95">
      <w:pPr>
        <w:pStyle w:val="Normal"/>
      </w:pPr>
      <w:r w:rsidRPr="474386DC" w:rsidR="4BFE5219">
        <w:rPr>
          <w:rFonts w:ascii="Palatino Linotype" w:hAnsi="Palatino Linotype"/>
          <w:sz w:val="24"/>
          <w:szCs w:val="24"/>
        </w:rPr>
        <w:t xml:space="preserve"> </w:t>
      </w:r>
    </w:p>
    <w:p w:rsidR="4BFE5219" w:rsidP="474386DC" w:rsidRDefault="4BFE5219" w14:paraId="743AD662" w14:textId="1FF98BC6">
      <w:pPr>
        <w:pStyle w:val="Normal"/>
      </w:pPr>
      <w:r w:rsidRPr="474386DC" w:rsidR="4BFE5219">
        <w:rPr>
          <w:rFonts w:ascii="Palatino Linotype" w:hAnsi="Palatino Linotype"/>
          <w:sz w:val="24"/>
          <w:szCs w:val="24"/>
        </w:rPr>
        <w:t xml:space="preserve"> </w:t>
      </w:r>
    </w:p>
    <w:p w:rsidR="4BFE5219" w:rsidP="474386DC" w:rsidRDefault="4BFE5219" w14:paraId="5CE160E6" w14:textId="460A3DBF">
      <w:pPr>
        <w:pStyle w:val="Normal"/>
      </w:pPr>
      <w:r w:rsidRPr="474386DC" w:rsidR="4BFE5219">
        <w:rPr>
          <w:rFonts w:ascii="Palatino Linotype" w:hAnsi="Palatino Linotype"/>
          <w:sz w:val="24"/>
          <w:szCs w:val="24"/>
        </w:rPr>
        <w:t xml:space="preserve">    </w:t>
      </w:r>
    </w:p>
    <w:p w:rsidR="4BFE5219" w:rsidP="474386DC" w:rsidRDefault="4BFE5219" w14:paraId="21179793" w14:textId="2C47630F">
      <w:pPr>
        <w:pStyle w:val="Normal"/>
      </w:pPr>
      <w:r w:rsidRPr="474386DC" w:rsidR="4BFE5219">
        <w:rPr>
          <w:rFonts w:ascii="Palatino Linotype" w:hAnsi="Palatino Linotype"/>
          <w:sz w:val="24"/>
          <w:szCs w:val="24"/>
        </w:rPr>
        <w:t>fvec_sensor_A = linspace(-fs/2,fs/2,length(sensor_A)); % frequency vector</w:t>
      </w:r>
    </w:p>
    <w:p w:rsidR="4BFE5219" w:rsidP="474386DC" w:rsidRDefault="4BFE5219" w14:paraId="48FFF446" w14:textId="08B21AE7">
      <w:pPr>
        <w:pStyle w:val="Normal"/>
      </w:pPr>
      <w:r w:rsidRPr="474386DC" w:rsidR="4BFE5219">
        <w:rPr>
          <w:rFonts w:ascii="Palatino Linotype" w:hAnsi="Palatino Linotype"/>
          <w:sz w:val="24"/>
          <w:szCs w:val="24"/>
        </w:rPr>
        <w:t>fvec_sensor_B = linspace(-fs/2,fs/2,length(sensor_B));</w:t>
      </w:r>
    </w:p>
    <w:p w:rsidR="4BFE5219" w:rsidP="474386DC" w:rsidRDefault="4BFE5219" w14:paraId="2E859374" w14:textId="61258661">
      <w:pPr>
        <w:pStyle w:val="Normal"/>
      </w:pPr>
      <w:r w:rsidRPr="474386DC" w:rsidR="4BFE5219">
        <w:rPr>
          <w:rFonts w:ascii="Palatino Linotype" w:hAnsi="Palatino Linotype"/>
          <w:sz w:val="24"/>
          <w:szCs w:val="24"/>
        </w:rPr>
        <w:t>fvec_sensor_C = linspace(-fs/2,fs/2,length(sensor_C));</w:t>
      </w:r>
    </w:p>
    <w:p w:rsidR="4BFE5219" w:rsidP="474386DC" w:rsidRDefault="4BFE5219" w14:paraId="70030451" w14:textId="64A24880">
      <w:pPr>
        <w:pStyle w:val="Normal"/>
      </w:pPr>
      <w:r w:rsidRPr="474386DC" w:rsidR="4BFE5219">
        <w:rPr>
          <w:rFonts w:ascii="Palatino Linotype" w:hAnsi="Palatino Linotype"/>
          <w:sz w:val="24"/>
          <w:szCs w:val="24"/>
        </w:rPr>
        <w:t>fvec_sensor_D = linspace(-fs/2,fs/2,length(sensor_D));</w:t>
      </w:r>
    </w:p>
    <w:p w:rsidR="4BFE5219" w:rsidP="474386DC" w:rsidRDefault="4BFE5219" w14:paraId="38DAEB80" w14:textId="1AE126A5">
      <w:pPr>
        <w:pStyle w:val="Normal"/>
      </w:pPr>
      <w:r w:rsidRPr="474386DC" w:rsidR="4BFE5219">
        <w:rPr>
          <w:rFonts w:ascii="Palatino Linotype" w:hAnsi="Palatino Linotype"/>
          <w:sz w:val="24"/>
          <w:szCs w:val="24"/>
        </w:rPr>
        <w:t xml:space="preserve"> </w:t>
      </w:r>
    </w:p>
    <w:p w:rsidR="4BFE5219" w:rsidP="474386DC" w:rsidRDefault="4BFE5219" w14:paraId="46BE7941" w14:textId="23EE6000">
      <w:pPr>
        <w:pStyle w:val="Normal"/>
      </w:pPr>
      <w:r w:rsidRPr="474386DC" w:rsidR="4BFE5219">
        <w:rPr>
          <w:rFonts w:ascii="Palatino Linotype" w:hAnsi="Palatino Linotype"/>
          <w:sz w:val="24"/>
          <w:szCs w:val="24"/>
        </w:rPr>
        <w:t>subplot(4,2,2);</w:t>
      </w:r>
    </w:p>
    <w:p w:rsidR="4BFE5219" w:rsidP="474386DC" w:rsidRDefault="4BFE5219" w14:paraId="30C2A6F8" w14:textId="122F1CA7">
      <w:pPr>
        <w:pStyle w:val="Normal"/>
      </w:pPr>
      <w:r w:rsidRPr="474386DC" w:rsidR="4BFE5219">
        <w:rPr>
          <w:rFonts w:ascii="Palatino Linotype" w:hAnsi="Palatino Linotype"/>
          <w:sz w:val="24"/>
          <w:szCs w:val="24"/>
        </w:rPr>
        <w:t>plot(fvec_sensor_A,fftshift(abs(F_sensor_A))); % plot "sensor_A" in frequency domain</w:t>
      </w:r>
    </w:p>
    <w:p w:rsidR="4BFE5219" w:rsidP="474386DC" w:rsidRDefault="4BFE5219" w14:paraId="25726DB6" w14:textId="4FFB2314">
      <w:pPr>
        <w:pStyle w:val="Normal"/>
      </w:pPr>
      <w:r w:rsidRPr="474386DC" w:rsidR="4BFE5219">
        <w:rPr>
          <w:rFonts w:ascii="Palatino Linotype" w:hAnsi="Palatino Linotype"/>
          <w:sz w:val="24"/>
          <w:szCs w:val="24"/>
        </w:rPr>
        <w:t>title("Sensor A, Frequency Domain");</w:t>
      </w:r>
    </w:p>
    <w:p w:rsidR="4BFE5219" w:rsidP="474386DC" w:rsidRDefault="4BFE5219" w14:paraId="5AF4F0F1" w14:textId="5E29484A">
      <w:pPr>
        <w:pStyle w:val="Normal"/>
      </w:pPr>
      <w:r w:rsidRPr="474386DC" w:rsidR="4BFE5219">
        <w:rPr>
          <w:rFonts w:ascii="Palatino Linotype" w:hAnsi="Palatino Linotype"/>
          <w:sz w:val="24"/>
          <w:szCs w:val="24"/>
        </w:rPr>
        <w:t>subplot(4,2,4);</w:t>
      </w:r>
    </w:p>
    <w:p w:rsidR="4BFE5219" w:rsidP="474386DC" w:rsidRDefault="4BFE5219" w14:paraId="3EC749C6" w14:textId="48CC60A8">
      <w:pPr>
        <w:pStyle w:val="Normal"/>
      </w:pPr>
      <w:r w:rsidRPr="474386DC" w:rsidR="4BFE5219">
        <w:rPr>
          <w:rFonts w:ascii="Palatino Linotype" w:hAnsi="Palatino Linotype"/>
          <w:sz w:val="24"/>
          <w:szCs w:val="24"/>
        </w:rPr>
        <w:t>plot(fvec_sensor_B,fftshift(abs(F_sensor_B)));</w:t>
      </w:r>
    </w:p>
    <w:p w:rsidR="4BFE5219" w:rsidP="474386DC" w:rsidRDefault="4BFE5219" w14:paraId="554506C8" w14:textId="06DBCEFC">
      <w:pPr>
        <w:pStyle w:val="Normal"/>
      </w:pPr>
      <w:r w:rsidRPr="474386DC" w:rsidR="4BFE5219">
        <w:rPr>
          <w:rFonts w:ascii="Palatino Linotype" w:hAnsi="Palatino Linotype"/>
          <w:sz w:val="24"/>
          <w:szCs w:val="24"/>
        </w:rPr>
        <w:t>title("Sensor B, Frequency Domain");</w:t>
      </w:r>
    </w:p>
    <w:p w:rsidR="4BFE5219" w:rsidP="474386DC" w:rsidRDefault="4BFE5219" w14:paraId="789C752B" w14:textId="113BEC37">
      <w:pPr>
        <w:pStyle w:val="Normal"/>
      </w:pPr>
      <w:r w:rsidRPr="474386DC" w:rsidR="4BFE5219">
        <w:rPr>
          <w:rFonts w:ascii="Palatino Linotype" w:hAnsi="Palatino Linotype"/>
          <w:sz w:val="24"/>
          <w:szCs w:val="24"/>
        </w:rPr>
        <w:t>subplot(4,2,6);</w:t>
      </w:r>
    </w:p>
    <w:p w:rsidR="4BFE5219" w:rsidP="474386DC" w:rsidRDefault="4BFE5219" w14:paraId="6D727528" w14:textId="621D8840">
      <w:pPr>
        <w:pStyle w:val="Normal"/>
      </w:pPr>
      <w:r w:rsidRPr="474386DC" w:rsidR="4BFE5219">
        <w:rPr>
          <w:rFonts w:ascii="Palatino Linotype" w:hAnsi="Palatino Linotype"/>
          <w:sz w:val="24"/>
          <w:szCs w:val="24"/>
        </w:rPr>
        <w:t>plot(fvec_sensor_C,fftshift(abs(F_sensor_C)));</w:t>
      </w:r>
    </w:p>
    <w:p w:rsidR="4BFE5219" w:rsidP="474386DC" w:rsidRDefault="4BFE5219" w14:paraId="18BBD9C5" w14:textId="2135CC5C">
      <w:pPr>
        <w:pStyle w:val="Normal"/>
      </w:pPr>
      <w:r w:rsidRPr="474386DC" w:rsidR="4BFE5219">
        <w:rPr>
          <w:rFonts w:ascii="Palatino Linotype" w:hAnsi="Palatino Linotype"/>
          <w:sz w:val="24"/>
          <w:szCs w:val="24"/>
        </w:rPr>
        <w:t>title("Sensor C, Frequency Domain");</w:t>
      </w:r>
    </w:p>
    <w:p w:rsidR="4BFE5219" w:rsidP="474386DC" w:rsidRDefault="4BFE5219" w14:paraId="3BD724B3" w14:textId="787089C0">
      <w:pPr>
        <w:pStyle w:val="Normal"/>
      </w:pPr>
      <w:r w:rsidRPr="474386DC" w:rsidR="4BFE5219">
        <w:rPr>
          <w:rFonts w:ascii="Palatino Linotype" w:hAnsi="Palatino Linotype"/>
          <w:sz w:val="24"/>
          <w:szCs w:val="24"/>
        </w:rPr>
        <w:t>subplot(4,2,8);</w:t>
      </w:r>
    </w:p>
    <w:p w:rsidR="4BFE5219" w:rsidP="474386DC" w:rsidRDefault="4BFE5219" w14:paraId="1A102490" w14:textId="3A71A367">
      <w:pPr>
        <w:pStyle w:val="Normal"/>
      </w:pPr>
      <w:r w:rsidRPr="474386DC" w:rsidR="4BFE5219">
        <w:rPr>
          <w:rFonts w:ascii="Palatino Linotype" w:hAnsi="Palatino Linotype"/>
          <w:sz w:val="24"/>
          <w:szCs w:val="24"/>
        </w:rPr>
        <w:t>plot(fvec_sensor_D,fftshift(abs(F_sensor_D)));</w:t>
      </w:r>
    </w:p>
    <w:p w:rsidR="4BFE5219" w:rsidP="474386DC" w:rsidRDefault="4BFE5219" w14:paraId="14135B29" w14:textId="1F16D3D6">
      <w:pPr>
        <w:pStyle w:val="Normal"/>
      </w:pPr>
      <w:r w:rsidRPr="474386DC" w:rsidR="4BFE5219">
        <w:rPr>
          <w:rFonts w:ascii="Palatino Linotype" w:hAnsi="Palatino Linotype"/>
          <w:sz w:val="24"/>
          <w:szCs w:val="24"/>
        </w:rPr>
        <w:t>title("Sensor D, Frequency Domain");</w:t>
      </w:r>
    </w:p>
    <w:p w:rsidR="4BFE5219" w:rsidP="474386DC" w:rsidRDefault="4BFE5219" w14:paraId="71BEC1D3" w14:textId="1EE74BDF">
      <w:pPr>
        <w:pStyle w:val="Normal"/>
      </w:pPr>
      <w:r w:rsidRPr="474386DC" w:rsidR="4BFE5219">
        <w:rPr>
          <w:rFonts w:ascii="Palatino Linotype" w:hAnsi="Palatino Linotype"/>
          <w:sz w:val="24"/>
          <w:szCs w:val="24"/>
        </w:rPr>
        <w:t xml:space="preserve"> </w:t>
      </w:r>
    </w:p>
    <w:p w:rsidR="4BFE5219" w:rsidP="474386DC" w:rsidRDefault="4BFE5219" w14:paraId="15B6DC7B" w14:textId="7375AEC2">
      <w:pPr>
        <w:pStyle w:val="Normal"/>
      </w:pPr>
      <w:r w:rsidRPr="474386DC" w:rsidR="4BFE5219">
        <w:rPr>
          <w:rFonts w:ascii="Palatino Linotype" w:hAnsi="Palatino Linotype"/>
          <w:sz w:val="24"/>
          <w:szCs w:val="24"/>
        </w:rPr>
        <w:t xml:space="preserve"> </w:t>
      </w:r>
    </w:p>
    <w:p w:rsidR="4BFE5219" w:rsidP="474386DC" w:rsidRDefault="4BFE5219" w14:paraId="39F478C3" w14:textId="36CF7FC2">
      <w:pPr>
        <w:pStyle w:val="Normal"/>
      </w:pPr>
      <w:r w:rsidRPr="474386DC" w:rsidR="4BFE5219">
        <w:rPr>
          <w:rFonts w:ascii="Palatino Linotype" w:hAnsi="Palatino Linotype"/>
          <w:sz w:val="24"/>
          <w:szCs w:val="24"/>
        </w:rPr>
        <w:t xml:space="preserve"> </w:t>
      </w:r>
    </w:p>
    <w:p w:rsidR="4BFE5219" w:rsidP="474386DC" w:rsidRDefault="4BFE5219" w14:paraId="24C85718" w14:textId="57DA89E4">
      <w:pPr>
        <w:pStyle w:val="Normal"/>
      </w:pPr>
      <w:r w:rsidRPr="474386DC" w:rsidR="4BFE5219">
        <w:rPr>
          <w:rFonts w:ascii="Palatino Linotype" w:hAnsi="Palatino Linotype"/>
          <w:sz w:val="24"/>
          <w:szCs w:val="24"/>
        </w:rPr>
        <w:t xml:space="preserve">% Filter audio, Remove errant peaks, create plots. </w:t>
      </w:r>
    </w:p>
    <w:p w:rsidR="4BFE5219" w:rsidP="474386DC" w:rsidRDefault="4BFE5219" w14:paraId="01FC9150" w14:textId="2328A962">
      <w:pPr>
        <w:pStyle w:val="Normal"/>
      </w:pPr>
      <w:r w:rsidRPr="474386DC" w:rsidR="4BFE5219">
        <w:rPr>
          <w:rFonts w:ascii="Palatino Linotype" w:hAnsi="Palatino Linotype"/>
          <w:sz w:val="24"/>
          <w:szCs w:val="24"/>
        </w:rPr>
        <w:t xml:space="preserve">% Filtered &amp; cleaned audio from each sensor A is: </w:t>
      </w:r>
    </w:p>
    <w:p w:rsidR="4BFE5219" w:rsidP="474386DC" w:rsidRDefault="4BFE5219" w14:paraId="0248F659" w14:textId="4B3BA563">
      <w:pPr>
        <w:pStyle w:val="Normal"/>
      </w:pPr>
      <w:r w:rsidRPr="474386DC" w:rsidR="4BFE5219">
        <w:rPr>
          <w:rFonts w:ascii="Palatino Linotype" w:hAnsi="Palatino Linotype"/>
          <w:sz w:val="24"/>
          <w:szCs w:val="24"/>
        </w:rPr>
        <w:t>% "clean_filtered_A"</w:t>
      </w:r>
    </w:p>
    <w:p w:rsidR="4BFE5219" w:rsidP="474386DC" w:rsidRDefault="4BFE5219" w14:paraId="4863B5AC" w14:textId="05D9DC73">
      <w:pPr>
        <w:pStyle w:val="Normal"/>
      </w:pPr>
      <w:r w:rsidRPr="474386DC" w:rsidR="4BFE5219">
        <w:rPr>
          <w:rFonts w:ascii="Palatino Linotype" w:hAnsi="Palatino Linotype"/>
          <w:sz w:val="24"/>
          <w:szCs w:val="24"/>
        </w:rPr>
        <w:t>% "clean_filtered_B"</w:t>
      </w:r>
    </w:p>
    <w:p w:rsidR="4BFE5219" w:rsidP="474386DC" w:rsidRDefault="4BFE5219" w14:paraId="0262D21E" w14:textId="5980CE4A">
      <w:pPr>
        <w:pStyle w:val="Normal"/>
      </w:pPr>
      <w:r w:rsidRPr="474386DC" w:rsidR="4BFE5219">
        <w:rPr>
          <w:rFonts w:ascii="Palatino Linotype" w:hAnsi="Palatino Linotype"/>
          <w:sz w:val="24"/>
          <w:szCs w:val="24"/>
        </w:rPr>
        <w:t>% "clean_filtered_C"</w:t>
      </w:r>
    </w:p>
    <w:p w:rsidR="4BFE5219" w:rsidP="474386DC" w:rsidRDefault="4BFE5219" w14:paraId="38A2E516" w14:textId="2F88A6B3">
      <w:pPr>
        <w:pStyle w:val="Normal"/>
      </w:pPr>
      <w:r w:rsidRPr="474386DC" w:rsidR="4BFE5219">
        <w:rPr>
          <w:rFonts w:ascii="Palatino Linotype" w:hAnsi="Palatino Linotype"/>
          <w:sz w:val="24"/>
          <w:szCs w:val="24"/>
        </w:rPr>
        <w:t>% "clean_filtered_D"</w:t>
      </w:r>
    </w:p>
    <w:p w:rsidR="4BFE5219" w:rsidP="474386DC" w:rsidRDefault="4BFE5219" w14:paraId="37C0E02B" w14:textId="004704ED">
      <w:pPr>
        <w:pStyle w:val="Normal"/>
      </w:pPr>
      <w:r w:rsidRPr="474386DC" w:rsidR="4BFE5219">
        <w:rPr>
          <w:rFonts w:ascii="Palatino Linotype" w:hAnsi="Palatino Linotype"/>
          <w:sz w:val="24"/>
          <w:szCs w:val="24"/>
        </w:rPr>
        <w:t xml:space="preserve"> </w:t>
      </w:r>
    </w:p>
    <w:p w:rsidR="4BFE5219" w:rsidP="474386DC" w:rsidRDefault="4BFE5219" w14:paraId="31300844" w14:textId="57AB7700">
      <w:pPr>
        <w:pStyle w:val="Normal"/>
      </w:pPr>
      <w:r w:rsidRPr="474386DC" w:rsidR="4BFE5219">
        <w:rPr>
          <w:rFonts w:ascii="Palatino Linotype" w:hAnsi="Palatino Linotype"/>
          <w:sz w:val="24"/>
          <w:szCs w:val="24"/>
        </w:rPr>
        <w:t>% Filter &amp; Plots for sensor A</w:t>
      </w:r>
    </w:p>
    <w:p w:rsidR="4BFE5219" w:rsidP="474386DC" w:rsidRDefault="4BFE5219" w14:paraId="565C085E" w14:textId="763D8AB0">
      <w:pPr>
        <w:pStyle w:val="Normal"/>
      </w:pPr>
      <w:r w:rsidRPr="474386DC" w:rsidR="4BFE5219">
        <w:rPr>
          <w:rFonts w:ascii="Palatino Linotype" w:hAnsi="Palatino Linotype"/>
          <w:sz w:val="24"/>
          <w:szCs w:val="24"/>
        </w:rPr>
        <w:t xml:space="preserve"> </w:t>
      </w:r>
    </w:p>
    <w:p w:rsidR="4BFE5219" w:rsidP="474386DC" w:rsidRDefault="4BFE5219" w14:paraId="1C32CCB5" w14:textId="18F27E71">
      <w:pPr>
        <w:pStyle w:val="Normal"/>
      </w:pPr>
      <w:r w:rsidRPr="474386DC" w:rsidR="4BFE5219">
        <w:rPr>
          <w:rFonts w:ascii="Palatino Linotype" w:hAnsi="Palatino Linotype"/>
          <w:sz w:val="24"/>
          <w:szCs w:val="24"/>
        </w:rPr>
        <w:t>[b,a] = butter(5,[freq*1000-750, freq*1000+750]/(Fs/2),'bandpass');</w:t>
      </w:r>
    </w:p>
    <w:p w:rsidR="4BFE5219" w:rsidP="474386DC" w:rsidRDefault="4BFE5219" w14:paraId="63816A42" w14:textId="402CA194">
      <w:pPr>
        <w:pStyle w:val="Normal"/>
      </w:pPr>
      <w:r w:rsidRPr="474386DC" w:rsidR="4BFE5219">
        <w:rPr>
          <w:rFonts w:ascii="Palatino Linotype" w:hAnsi="Palatino Linotype"/>
          <w:sz w:val="24"/>
          <w:szCs w:val="24"/>
        </w:rPr>
        <w:t xml:space="preserve">    filtered_A = filter(b,a,sensor_A);</w:t>
      </w:r>
    </w:p>
    <w:p w:rsidR="4BFE5219" w:rsidP="474386DC" w:rsidRDefault="4BFE5219" w14:paraId="1C051313" w14:textId="03AAFF55">
      <w:pPr>
        <w:pStyle w:val="Normal"/>
      </w:pPr>
      <w:r w:rsidRPr="474386DC" w:rsidR="4BFE5219">
        <w:rPr>
          <w:rFonts w:ascii="Palatino Linotype" w:hAnsi="Palatino Linotype"/>
          <w:sz w:val="24"/>
          <w:szCs w:val="24"/>
        </w:rPr>
        <w:t xml:space="preserve">    FFT_filtered_A = fftshift(abs(fft(filtered_A)));</w:t>
      </w:r>
    </w:p>
    <w:p w:rsidR="4BFE5219" w:rsidP="474386DC" w:rsidRDefault="4BFE5219" w14:paraId="70EAAA42" w14:textId="5814EF98">
      <w:pPr>
        <w:pStyle w:val="Normal"/>
      </w:pPr>
      <w:r w:rsidRPr="474386DC" w:rsidR="4BFE5219">
        <w:rPr>
          <w:rFonts w:ascii="Palatino Linotype" w:hAnsi="Palatino Linotype"/>
          <w:sz w:val="24"/>
          <w:szCs w:val="24"/>
        </w:rPr>
        <w:t xml:space="preserve">    clean_filtered_A = filtered_A;</w:t>
      </w:r>
    </w:p>
    <w:p w:rsidR="4BFE5219" w:rsidP="474386DC" w:rsidRDefault="4BFE5219" w14:paraId="660BE8E5" w14:textId="57F161CB">
      <w:pPr>
        <w:pStyle w:val="Normal"/>
      </w:pPr>
      <w:r w:rsidRPr="474386DC" w:rsidR="4BFE5219">
        <w:rPr>
          <w:rFonts w:ascii="Palatino Linotype" w:hAnsi="Palatino Linotype"/>
          <w:sz w:val="24"/>
          <w:szCs w:val="24"/>
        </w:rPr>
        <w:t xml:space="preserve">    </w:t>
      </w:r>
    </w:p>
    <w:p w:rsidR="4BFE5219" w:rsidP="474386DC" w:rsidRDefault="4BFE5219" w14:paraId="426C4A7F" w14:textId="0F31BBF6">
      <w:pPr>
        <w:pStyle w:val="Normal"/>
      </w:pPr>
      <w:r w:rsidRPr="474386DC" w:rsidR="4BFE5219">
        <w:rPr>
          <w:rFonts w:ascii="Palatino Linotype" w:hAnsi="Palatino Linotype"/>
          <w:sz w:val="24"/>
          <w:szCs w:val="24"/>
        </w:rPr>
        <w:t xml:space="preserve">    thresh = .005;</w:t>
      </w:r>
    </w:p>
    <w:p w:rsidR="4BFE5219" w:rsidP="474386DC" w:rsidRDefault="4BFE5219" w14:paraId="2CF51FC3" w14:textId="237907DF">
      <w:pPr>
        <w:pStyle w:val="Normal"/>
      </w:pPr>
      <w:r w:rsidRPr="474386DC" w:rsidR="4BFE5219">
        <w:rPr>
          <w:rFonts w:ascii="Palatino Linotype" w:hAnsi="Palatino Linotype"/>
          <w:sz w:val="24"/>
          <w:szCs w:val="24"/>
        </w:rPr>
        <w:t xml:space="preserve">    count = 0;</w:t>
      </w:r>
    </w:p>
    <w:p w:rsidR="4BFE5219" w:rsidP="474386DC" w:rsidRDefault="4BFE5219" w14:paraId="6690305D" w14:textId="02EBAD8D">
      <w:pPr>
        <w:pStyle w:val="Normal"/>
      </w:pPr>
      <w:r w:rsidRPr="474386DC" w:rsidR="4BFE5219">
        <w:rPr>
          <w:rFonts w:ascii="Palatino Linotype" w:hAnsi="Palatino Linotype"/>
          <w:sz w:val="24"/>
          <w:szCs w:val="24"/>
        </w:rPr>
        <w:t xml:space="preserve">    </w:t>
      </w:r>
    </w:p>
    <w:p w:rsidR="4BFE5219" w:rsidP="474386DC" w:rsidRDefault="4BFE5219" w14:paraId="13AC84BC" w14:textId="4D588792">
      <w:pPr>
        <w:pStyle w:val="Normal"/>
      </w:pPr>
      <w:r w:rsidRPr="474386DC" w:rsidR="4BFE5219">
        <w:rPr>
          <w:rFonts w:ascii="Palatino Linotype" w:hAnsi="Palatino Linotype"/>
          <w:sz w:val="24"/>
          <w:szCs w:val="24"/>
        </w:rPr>
        <w:t xml:space="preserve">    W = 3000;                               % Window width</w:t>
      </w:r>
    </w:p>
    <w:p w:rsidR="4BFE5219" w:rsidP="474386DC" w:rsidRDefault="4BFE5219" w14:paraId="2F73D7A0" w14:textId="2889E60F">
      <w:pPr>
        <w:pStyle w:val="Normal"/>
      </w:pPr>
      <w:r w:rsidRPr="474386DC" w:rsidR="4BFE5219">
        <w:rPr>
          <w:rFonts w:ascii="Palatino Linotype" w:hAnsi="Palatino Linotype"/>
          <w:sz w:val="24"/>
          <w:szCs w:val="24"/>
        </w:rPr>
        <w:t xml:space="preserve">    for i = W+1:length(clean_filtered_A)-W</w:t>
      </w:r>
    </w:p>
    <w:p w:rsidR="4BFE5219" w:rsidP="474386DC" w:rsidRDefault="4BFE5219" w14:paraId="252ABE28" w14:textId="392A5590">
      <w:pPr>
        <w:pStyle w:val="Normal"/>
      </w:pPr>
      <w:r w:rsidRPr="474386DC" w:rsidR="4BFE5219">
        <w:rPr>
          <w:rFonts w:ascii="Palatino Linotype" w:hAnsi="Palatino Linotype"/>
          <w:sz w:val="24"/>
          <w:szCs w:val="24"/>
        </w:rPr>
        <w:t>%     for i = 175700:175740                 Manually specified test window</w:t>
      </w:r>
    </w:p>
    <w:p w:rsidR="4BFE5219" w:rsidP="474386DC" w:rsidRDefault="4BFE5219" w14:paraId="5CD8A5B8" w14:textId="77B47423">
      <w:pPr>
        <w:pStyle w:val="Normal"/>
      </w:pPr>
      <w:r w:rsidRPr="474386DC" w:rsidR="4BFE5219">
        <w:rPr>
          <w:rFonts w:ascii="Palatino Linotype" w:hAnsi="Palatino Linotype"/>
          <w:sz w:val="24"/>
          <w:szCs w:val="24"/>
        </w:rPr>
        <w:t xml:space="preserve">        if abs(clean_filtered_A(i))&gt;thresh</w:t>
      </w:r>
    </w:p>
    <w:p w:rsidR="4BFE5219" w:rsidP="474386DC" w:rsidRDefault="4BFE5219" w14:paraId="0FA9F200" w14:textId="5CBCF65D">
      <w:pPr>
        <w:pStyle w:val="Normal"/>
      </w:pPr>
      <w:r w:rsidRPr="474386DC" w:rsidR="4BFE5219">
        <w:rPr>
          <w:rFonts w:ascii="Palatino Linotype" w:hAnsi="Palatino Linotype"/>
          <w:sz w:val="24"/>
          <w:szCs w:val="24"/>
        </w:rPr>
        <w:t xml:space="preserve">            count=sum(abs(clean_filtered_A(i-W:i+W))&gt;thresh);</w:t>
      </w:r>
    </w:p>
    <w:p w:rsidR="4BFE5219" w:rsidP="474386DC" w:rsidRDefault="4BFE5219" w14:paraId="0286A2F0" w14:textId="411FD012">
      <w:pPr>
        <w:pStyle w:val="Normal"/>
      </w:pPr>
      <w:r w:rsidRPr="474386DC" w:rsidR="4BFE5219">
        <w:rPr>
          <w:rFonts w:ascii="Palatino Linotype" w:hAnsi="Palatino Linotype"/>
          <w:sz w:val="24"/>
          <w:szCs w:val="24"/>
        </w:rPr>
        <w:t xml:space="preserve">            if count&lt;0.2*W</w:t>
      </w:r>
    </w:p>
    <w:p w:rsidR="4BFE5219" w:rsidP="474386DC" w:rsidRDefault="4BFE5219" w14:paraId="5E630D2C" w14:textId="7EB3F586">
      <w:pPr>
        <w:pStyle w:val="Normal"/>
      </w:pPr>
      <w:r w:rsidRPr="474386DC" w:rsidR="4BFE5219">
        <w:rPr>
          <w:rFonts w:ascii="Palatino Linotype" w:hAnsi="Palatino Linotype"/>
          <w:sz w:val="24"/>
          <w:szCs w:val="24"/>
        </w:rPr>
        <w:t xml:space="preserve">                out2(i)=0;</w:t>
      </w:r>
    </w:p>
    <w:p w:rsidR="4BFE5219" w:rsidP="474386DC" w:rsidRDefault="4BFE5219" w14:paraId="791843BA" w14:textId="4750BDF9">
      <w:pPr>
        <w:pStyle w:val="Normal"/>
      </w:pPr>
      <w:r w:rsidRPr="474386DC" w:rsidR="4BFE5219">
        <w:rPr>
          <w:rFonts w:ascii="Palatino Linotype" w:hAnsi="Palatino Linotype"/>
          <w:sz w:val="24"/>
          <w:szCs w:val="24"/>
        </w:rPr>
        <w:t xml:space="preserve">            end</w:t>
      </w:r>
    </w:p>
    <w:p w:rsidR="4BFE5219" w:rsidP="474386DC" w:rsidRDefault="4BFE5219" w14:paraId="4CA7959F" w14:textId="36FE643B">
      <w:pPr>
        <w:pStyle w:val="Normal"/>
      </w:pPr>
      <w:r w:rsidRPr="474386DC" w:rsidR="4BFE5219">
        <w:rPr>
          <w:rFonts w:ascii="Palatino Linotype" w:hAnsi="Palatino Linotype"/>
          <w:sz w:val="24"/>
          <w:szCs w:val="24"/>
        </w:rPr>
        <w:t xml:space="preserve">        end</w:t>
      </w:r>
    </w:p>
    <w:p w:rsidR="4BFE5219" w:rsidP="474386DC" w:rsidRDefault="4BFE5219" w14:paraId="052EF1A2" w14:textId="2C7E07F5">
      <w:pPr>
        <w:pStyle w:val="Normal"/>
      </w:pPr>
      <w:r w:rsidRPr="474386DC" w:rsidR="4BFE5219">
        <w:rPr>
          <w:rFonts w:ascii="Palatino Linotype" w:hAnsi="Palatino Linotype"/>
          <w:sz w:val="24"/>
          <w:szCs w:val="24"/>
        </w:rPr>
        <w:t xml:space="preserve">    end</w:t>
      </w:r>
    </w:p>
    <w:p w:rsidR="4BFE5219" w:rsidP="474386DC" w:rsidRDefault="4BFE5219" w14:paraId="549EADE5" w14:textId="11B342F7">
      <w:pPr>
        <w:pStyle w:val="Normal"/>
      </w:pPr>
      <w:r w:rsidRPr="474386DC" w:rsidR="4BFE5219">
        <w:rPr>
          <w:rFonts w:ascii="Palatino Linotype" w:hAnsi="Palatino Linotype"/>
          <w:sz w:val="24"/>
          <w:szCs w:val="24"/>
        </w:rPr>
        <w:t xml:space="preserve">    </w:t>
      </w:r>
    </w:p>
    <w:p w:rsidR="4BFE5219" w:rsidP="474386DC" w:rsidRDefault="4BFE5219" w14:paraId="26EF8C9A" w14:textId="3974A218">
      <w:pPr>
        <w:pStyle w:val="Normal"/>
      </w:pPr>
      <w:r w:rsidRPr="474386DC" w:rsidR="4BFE5219">
        <w:rPr>
          <w:rFonts w:ascii="Palatino Linotype" w:hAnsi="Palatino Linotype"/>
          <w:sz w:val="24"/>
          <w:szCs w:val="24"/>
        </w:rPr>
        <w:t xml:space="preserve">    figure();</w:t>
      </w:r>
    </w:p>
    <w:p w:rsidR="4BFE5219" w:rsidP="474386DC" w:rsidRDefault="4BFE5219" w14:paraId="30284D45" w14:textId="7951D9DC">
      <w:pPr>
        <w:pStyle w:val="Normal"/>
      </w:pPr>
      <w:r w:rsidRPr="474386DC" w:rsidR="4BFE5219">
        <w:rPr>
          <w:rFonts w:ascii="Palatino Linotype" w:hAnsi="Palatino Linotype"/>
          <w:sz w:val="24"/>
          <w:szCs w:val="24"/>
        </w:rPr>
        <w:t xml:space="preserve">    </w:t>
      </w:r>
    </w:p>
    <w:p w:rsidR="4BFE5219" w:rsidP="474386DC" w:rsidRDefault="4BFE5219" w14:paraId="7C9CBC42" w14:textId="36A2C33F">
      <w:pPr>
        <w:pStyle w:val="Normal"/>
      </w:pPr>
      <w:r w:rsidRPr="474386DC" w:rsidR="4BFE5219">
        <w:rPr>
          <w:rFonts w:ascii="Palatino Linotype" w:hAnsi="Palatino Linotype"/>
          <w:sz w:val="24"/>
          <w:szCs w:val="24"/>
        </w:rPr>
        <w:t xml:space="preserve">    subplot(3,1,1);</w:t>
      </w:r>
    </w:p>
    <w:p w:rsidR="4BFE5219" w:rsidP="474386DC" w:rsidRDefault="4BFE5219" w14:paraId="72AFB49C" w14:textId="30B0E7FC">
      <w:pPr>
        <w:pStyle w:val="Normal"/>
      </w:pPr>
      <w:r w:rsidRPr="474386DC" w:rsidR="4BFE5219">
        <w:rPr>
          <w:rFonts w:ascii="Palatino Linotype" w:hAnsi="Palatino Linotype"/>
          <w:sz w:val="24"/>
          <w:szCs w:val="24"/>
        </w:rPr>
        <w:t xml:space="preserve">    plot(t,filtered_A);</w:t>
      </w:r>
    </w:p>
    <w:p w:rsidR="4BFE5219" w:rsidP="474386DC" w:rsidRDefault="4BFE5219" w14:paraId="66C6B0CC" w14:textId="65AEA4D2">
      <w:pPr>
        <w:pStyle w:val="Normal"/>
      </w:pPr>
      <w:r w:rsidRPr="474386DC" w:rsidR="4BFE5219">
        <w:rPr>
          <w:rFonts w:ascii="Palatino Linotype" w:hAnsi="Palatino Linotype"/>
          <w:sz w:val="24"/>
          <w:szCs w:val="24"/>
        </w:rPr>
        <w:t xml:space="preserve">    axis([0,2.5, -1.5,1.5]);</w:t>
      </w:r>
    </w:p>
    <w:p w:rsidR="4BFE5219" w:rsidP="474386DC" w:rsidRDefault="4BFE5219" w14:paraId="4C6828CC" w14:textId="792F4987">
      <w:pPr>
        <w:pStyle w:val="Normal"/>
      </w:pPr>
      <w:r w:rsidRPr="474386DC" w:rsidR="4BFE5219">
        <w:rPr>
          <w:rFonts w:ascii="Palatino Linotype" w:hAnsi="Palatino Linotype"/>
          <w:sz w:val="24"/>
          <w:szCs w:val="24"/>
        </w:rPr>
        <w:t xml:space="preserve">    title("A: After filtering");</w:t>
      </w:r>
    </w:p>
    <w:p w:rsidR="4BFE5219" w:rsidP="474386DC" w:rsidRDefault="4BFE5219" w14:paraId="032C5E40" w14:textId="1EB43FF4">
      <w:pPr>
        <w:pStyle w:val="Normal"/>
      </w:pPr>
      <w:r w:rsidRPr="474386DC" w:rsidR="4BFE5219">
        <w:rPr>
          <w:rFonts w:ascii="Palatino Linotype" w:hAnsi="Palatino Linotype"/>
          <w:sz w:val="24"/>
          <w:szCs w:val="24"/>
        </w:rPr>
        <w:t xml:space="preserve">    ylabel("Amplitude");</w:t>
      </w:r>
    </w:p>
    <w:p w:rsidR="4BFE5219" w:rsidP="474386DC" w:rsidRDefault="4BFE5219" w14:paraId="26D287B8" w14:textId="460441B9">
      <w:pPr>
        <w:pStyle w:val="Normal"/>
      </w:pPr>
      <w:r w:rsidRPr="474386DC" w:rsidR="4BFE5219">
        <w:rPr>
          <w:rFonts w:ascii="Palatino Linotype" w:hAnsi="Palatino Linotype"/>
          <w:sz w:val="24"/>
          <w:szCs w:val="24"/>
        </w:rPr>
        <w:t xml:space="preserve">    xlabel("Time (seconds)");</w:t>
      </w:r>
    </w:p>
    <w:p w:rsidR="4BFE5219" w:rsidP="474386DC" w:rsidRDefault="4BFE5219" w14:paraId="3ABBA9CE" w14:textId="75C109F1">
      <w:pPr>
        <w:pStyle w:val="Normal"/>
      </w:pPr>
      <w:r w:rsidRPr="474386DC" w:rsidR="4BFE5219">
        <w:rPr>
          <w:rFonts w:ascii="Palatino Linotype" w:hAnsi="Palatino Linotype"/>
          <w:sz w:val="24"/>
          <w:szCs w:val="24"/>
        </w:rPr>
        <w:t xml:space="preserve"> </w:t>
      </w:r>
    </w:p>
    <w:p w:rsidR="4BFE5219" w:rsidP="474386DC" w:rsidRDefault="4BFE5219" w14:paraId="606CA66A" w14:textId="613CC4A4">
      <w:pPr>
        <w:pStyle w:val="Normal"/>
      </w:pPr>
      <w:r w:rsidRPr="474386DC" w:rsidR="4BFE5219">
        <w:rPr>
          <w:rFonts w:ascii="Palatino Linotype" w:hAnsi="Palatino Linotype"/>
          <w:sz w:val="24"/>
          <w:szCs w:val="24"/>
        </w:rPr>
        <w:t xml:space="preserve">    subplot(3,1,2);</w:t>
      </w:r>
    </w:p>
    <w:p w:rsidR="4BFE5219" w:rsidP="474386DC" w:rsidRDefault="4BFE5219" w14:paraId="7C1AF656" w14:textId="5893E3CD">
      <w:pPr>
        <w:pStyle w:val="Normal"/>
      </w:pPr>
      <w:r w:rsidRPr="474386DC" w:rsidR="4BFE5219">
        <w:rPr>
          <w:rFonts w:ascii="Palatino Linotype" w:hAnsi="Palatino Linotype"/>
          <w:sz w:val="24"/>
          <w:szCs w:val="24"/>
        </w:rPr>
        <w:t xml:space="preserve">    plot(t,clean_filtered_A);</w:t>
      </w:r>
    </w:p>
    <w:p w:rsidR="4BFE5219" w:rsidP="474386DC" w:rsidRDefault="4BFE5219" w14:paraId="49C8CF27" w14:textId="7AAF33A5">
      <w:pPr>
        <w:pStyle w:val="Normal"/>
      </w:pPr>
      <w:r w:rsidRPr="474386DC" w:rsidR="4BFE5219">
        <w:rPr>
          <w:rFonts w:ascii="Palatino Linotype" w:hAnsi="Palatino Linotype"/>
          <w:sz w:val="24"/>
          <w:szCs w:val="24"/>
        </w:rPr>
        <w:t xml:space="preserve">    axis([0,2.5, -1.5,1.5]);</w:t>
      </w:r>
    </w:p>
    <w:p w:rsidR="4BFE5219" w:rsidP="474386DC" w:rsidRDefault="4BFE5219" w14:paraId="2EB8184D" w14:textId="09C5BC7A">
      <w:pPr>
        <w:pStyle w:val="Normal"/>
      </w:pPr>
      <w:r w:rsidRPr="474386DC" w:rsidR="4BFE5219">
        <w:rPr>
          <w:rFonts w:ascii="Palatino Linotype" w:hAnsi="Palatino Linotype"/>
          <w:sz w:val="24"/>
          <w:szCs w:val="24"/>
        </w:rPr>
        <w:t xml:space="preserve">    title("A: After peak removal");</w:t>
      </w:r>
    </w:p>
    <w:p w:rsidR="4BFE5219" w:rsidP="474386DC" w:rsidRDefault="4BFE5219" w14:paraId="1A3C06DE" w14:textId="36048731">
      <w:pPr>
        <w:pStyle w:val="Normal"/>
      </w:pPr>
      <w:r w:rsidRPr="474386DC" w:rsidR="4BFE5219">
        <w:rPr>
          <w:rFonts w:ascii="Palatino Linotype" w:hAnsi="Palatino Linotype"/>
          <w:sz w:val="24"/>
          <w:szCs w:val="24"/>
        </w:rPr>
        <w:t xml:space="preserve">    ylabel("Amplitude");</w:t>
      </w:r>
    </w:p>
    <w:p w:rsidR="4BFE5219" w:rsidP="474386DC" w:rsidRDefault="4BFE5219" w14:paraId="2C427D5B" w14:textId="12542704">
      <w:pPr>
        <w:pStyle w:val="Normal"/>
      </w:pPr>
      <w:r w:rsidRPr="474386DC" w:rsidR="4BFE5219">
        <w:rPr>
          <w:rFonts w:ascii="Palatino Linotype" w:hAnsi="Palatino Linotype"/>
          <w:sz w:val="24"/>
          <w:szCs w:val="24"/>
        </w:rPr>
        <w:t xml:space="preserve">    xlabel("Time (seconds)");</w:t>
      </w:r>
    </w:p>
    <w:p w:rsidR="4BFE5219" w:rsidP="474386DC" w:rsidRDefault="4BFE5219" w14:paraId="7D843052" w14:textId="1CB5F5F2">
      <w:pPr>
        <w:pStyle w:val="Normal"/>
      </w:pPr>
      <w:r w:rsidRPr="474386DC" w:rsidR="4BFE5219">
        <w:rPr>
          <w:rFonts w:ascii="Palatino Linotype" w:hAnsi="Palatino Linotype"/>
          <w:sz w:val="24"/>
          <w:szCs w:val="24"/>
        </w:rPr>
        <w:t xml:space="preserve">    </w:t>
      </w:r>
    </w:p>
    <w:p w:rsidR="4BFE5219" w:rsidP="474386DC" w:rsidRDefault="4BFE5219" w14:paraId="6B1FE5B9" w14:textId="12DEFDA0">
      <w:pPr>
        <w:pStyle w:val="Normal"/>
      </w:pPr>
      <w:r w:rsidRPr="474386DC" w:rsidR="4BFE5219">
        <w:rPr>
          <w:rFonts w:ascii="Palatino Linotype" w:hAnsi="Palatino Linotype"/>
          <w:sz w:val="24"/>
          <w:szCs w:val="24"/>
        </w:rPr>
        <w:t xml:space="preserve">    subplot(3,1,3);</w:t>
      </w:r>
    </w:p>
    <w:p w:rsidR="4BFE5219" w:rsidP="474386DC" w:rsidRDefault="4BFE5219" w14:paraId="493F3F07" w14:textId="1B17987B">
      <w:pPr>
        <w:pStyle w:val="Normal"/>
      </w:pPr>
      <w:r w:rsidRPr="474386DC" w:rsidR="4BFE5219">
        <w:rPr>
          <w:rFonts w:ascii="Palatino Linotype" w:hAnsi="Palatino Linotype"/>
          <w:sz w:val="24"/>
          <w:szCs w:val="24"/>
        </w:rPr>
        <w:t xml:space="preserve">    plot(fvec_sensor_A,FFT_filtered_A);</w:t>
      </w:r>
    </w:p>
    <w:p w:rsidR="4BFE5219" w:rsidP="474386DC" w:rsidRDefault="4BFE5219" w14:paraId="33909E9F" w14:textId="744F1A74">
      <w:pPr>
        <w:pStyle w:val="Normal"/>
      </w:pPr>
      <w:r w:rsidRPr="474386DC" w:rsidR="4BFE5219">
        <w:rPr>
          <w:rFonts w:ascii="Palatino Linotype" w:hAnsi="Palatino Linotype"/>
          <w:sz w:val="24"/>
          <w:szCs w:val="24"/>
        </w:rPr>
        <w:t xml:space="preserve">    title("A:frequency domain, after filtering");</w:t>
      </w:r>
    </w:p>
    <w:p w:rsidR="4BFE5219" w:rsidP="474386DC" w:rsidRDefault="4BFE5219" w14:paraId="0082E171" w14:textId="73A3FA62">
      <w:pPr>
        <w:pStyle w:val="Normal"/>
      </w:pPr>
      <w:r w:rsidRPr="474386DC" w:rsidR="4BFE5219">
        <w:rPr>
          <w:rFonts w:ascii="Palatino Linotype" w:hAnsi="Palatino Linotype"/>
          <w:sz w:val="24"/>
          <w:szCs w:val="24"/>
        </w:rPr>
        <w:t xml:space="preserve">    ylabel("Amplitude");</w:t>
      </w:r>
    </w:p>
    <w:p w:rsidR="4BFE5219" w:rsidP="474386DC" w:rsidRDefault="4BFE5219" w14:paraId="1A3ADF10" w14:textId="7867597A">
      <w:pPr>
        <w:pStyle w:val="Normal"/>
      </w:pPr>
      <w:r w:rsidRPr="474386DC" w:rsidR="4BFE5219">
        <w:rPr>
          <w:rFonts w:ascii="Palatino Linotype" w:hAnsi="Palatino Linotype"/>
          <w:sz w:val="24"/>
          <w:szCs w:val="24"/>
        </w:rPr>
        <w:t xml:space="preserve">    xlabel("Frequency (10^4 Hz)");</w:t>
      </w:r>
    </w:p>
    <w:p w:rsidR="4BFE5219" w:rsidP="474386DC" w:rsidRDefault="4BFE5219" w14:paraId="4B6D708D" w14:textId="3FD8430B">
      <w:pPr>
        <w:pStyle w:val="Normal"/>
      </w:pPr>
      <w:r w:rsidRPr="474386DC" w:rsidR="4BFE5219">
        <w:rPr>
          <w:rFonts w:ascii="Palatino Linotype" w:hAnsi="Palatino Linotype"/>
          <w:sz w:val="24"/>
          <w:szCs w:val="24"/>
        </w:rPr>
        <w:t xml:space="preserve">    </w:t>
      </w:r>
    </w:p>
    <w:p w:rsidR="4BFE5219" w:rsidP="474386DC" w:rsidRDefault="4BFE5219" w14:paraId="6CFAF18D" w14:textId="3A3F15F6">
      <w:pPr>
        <w:pStyle w:val="Normal"/>
      </w:pPr>
      <w:r w:rsidRPr="474386DC" w:rsidR="4BFE5219">
        <w:rPr>
          <w:rFonts w:ascii="Palatino Linotype" w:hAnsi="Palatino Linotype"/>
          <w:sz w:val="24"/>
          <w:szCs w:val="24"/>
        </w:rPr>
        <w:t>% Filter &amp; Plots for sensor B</w:t>
      </w:r>
    </w:p>
    <w:p w:rsidR="4BFE5219" w:rsidP="474386DC" w:rsidRDefault="4BFE5219" w14:paraId="238C749A" w14:textId="31C55D54">
      <w:pPr>
        <w:pStyle w:val="Normal"/>
      </w:pPr>
      <w:r w:rsidRPr="474386DC" w:rsidR="4BFE5219">
        <w:rPr>
          <w:rFonts w:ascii="Palatino Linotype" w:hAnsi="Palatino Linotype"/>
          <w:sz w:val="24"/>
          <w:szCs w:val="24"/>
        </w:rPr>
        <w:t xml:space="preserve"> </w:t>
      </w:r>
    </w:p>
    <w:p w:rsidR="4BFE5219" w:rsidP="474386DC" w:rsidRDefault="4BFE5219" w14:paraId="40DA9C73" w14:textId="551507C4">
      <w:pPr>
        <w:pStyle w:val="Normal"/>
      </w:pPr>
      <w:r w:rsidRPr="474386DC" w:rsidR="4BFE5219">
        <w:rPr>
          <w:rFonts w:ascii="Palatino Linotype" w:hAnsi="Palatino Linotype"/>
          <w:sz w:val="24"/>
          <w:szCs w:val="24"/>
        </w:rPr>
        <w:t>[b,a] = butter(5,[freq*1000-750, freq*1000+750]/(Fs/2),'bandpass');</w:t>
      </w:r>
    </w:p>
    <w:p w:rsidR="4BFE5219" w:rsidP="474386DC" w:rsidRDefault="4BFE5219" w14:paraId="73BA87EB" w14:textId="70EDA71E">
      <w:pPr>
        <w:pStyle w:val="Normal"/>
      </w:pPr>
      <w:r w:rsidRPr="474386DC" w:rsidR="4BFE5219">
        <w:rPr>
          <w:rFonts w:ascii="Palatino Linotype" w:hAnsi="Palatino Linotype"/>
          <w:sz w:val="24"/>
          <w:szCs w:val="24"/>
        </w:rPr>
        <w:t xml:space="preserve">    filtered_B = filter(b,a,sensor_B);</w:t>
      </w:r>
    </w:p>
    <w:p w:rsidR="4BFE5219" w:rsidP="474386DC" w:rsidRDefault="4BFE5219" w14:paraId="3B0CA3E3" w14:textId="37C1F985">
      <w:pPr>
        <w:pStyle w:val="Normal"/>
      </w:pPr>
      <w:r w:rsidRPr="474386DC" w:rsidR="4BFE5219">
        <w:rPr>
          <w:rFonts w:ascii="Palatino Linotype" w:hAnsi="Palatino Linotype"/>
          <w:sz w:val="24"/>
          <w:szCs w:val="24"/>
        </w:rPr>
        <w:t xml:space="preserve">    FFT_filtered_B = fftshift(abs(fft(filtered_B)));</w:t>
      </w:r>
    </w:p>
    <w:p w:rsidR="4BFE5219" w:rsidP="474386DC" w:rsidRDefault="4BFE5219" w14:paraId="1ED64B04" w14:textId="0D71638C">
      <w:pPr>
        <w:pStyle w:val="Normal"/>
      </w:pPr>
      <w:r w:rsidRPr="474386DC" w:rsidR="4BFE5219">
        <w:rPr>
          <w:rFonts w:ascii="Palatino Linotype" w:hAnsi="Palatino Linotype"/>
          <w:sz w:val="24"/>
          <w:szCs w:val="24"/>
        </w:rPr>
        <w:t xml:space="preserve">    clean_filtered_B = filtered_B;</w:t>
      </w:r>
    </w:p>
    <w:p w:rsidR="4BFE5219" w:rsidP="474386DC" w:rsidRDefault="4BFE5219" w14:paraId="285F7459" w14:textId="27010C08">
      <w:pPr>
        <w:pStyle w:val="Normal"/>
      </w:pPr>
      <w:r w:rsidRPr="474386DC" w:rsidR="4BFE5219">
        <w:rPr>
          <w:rFonts w:ascii="Palatino Linotype" w:hAnsi="Palatino Linotype"/>
          <w:sz w:val="24"/>
          <w:szCs w:val="24"/>
        </w:rPr>
        <w:t xml:space="preserve">    </w:t>
      </w:r>
    </w:p>
    <w:p w:rsidR="4BFE5219" w:rsidP="474386DC" w:rsidRDefault="4BFE5219" w14:paraId="3175AABF" w14:textId="67E50CF5">
      <w:pPr>
        <w:pStyle w:val="Normal"/>
      </w:pPr>
      <w:r w:rsidRPr="474386DC" w:rsidR="4BFE5219">
        <w:rPr>
          <w:rFonts w:ascii="Palatino Linotype" w:hAnsi="Palatino Linotype"/>
          <w:sz w:val="24"/>
          <w:szCs w:val="24"/>
        </w:rPr>
        <w:t xml:space="preserve">    thresh = .005;</w:t>
      </w:r>
    </w:p>
    <w:p w:rsidR="4BFE5219" w:rsidP="474386DC" w:rsidRDefault="4BFE5219" w14:paraId="57D68423" w14:textId="1A29A3AC">
      <w:pPr>
        <w:pStyle w:val="Normal"/>
      </w:pPr>
      <w:r w:rsidRPr="474386DC" w:rsidR="4BFE5219">
        <w:rPr>
          <w:rFonts w:ascii="Palatino Linotype" w:hAnsi="Palatino Linotype"/>
          <w:sz w:val="24"/>
          <w:szCs w:val="24"/>
        </w:rPr>
        <w:t xml:space="preserve">    count = 0;</w:t>
      </w:r>
    </w:p>
    <w:p w:rsidR="4BFE5219" w:rsidP="474386DC" w:rsidRDefault="4BFE5219" w14:paraId="491E8777" w14:textId="4E254FB7">
      <w:pPr>
        <w:pStyle w:val="Normal"/>
      </w:pPr>
      <w:r w:rsidRPr="474386DC" w:rsidR="4BFE5219">
        <w:rPr>
          <w:rFonts w:ascii="Palatino Linotype" w:hAnsi="Palatino Linotype"/>
          <w:sz w:val="24"/>
          <w:szCs w:val="24"/>
        </w:rPr>
        <w:t xml:space="preserve">    </w:t>
      </w:r>
    </w:p>
    <w:p w:rsidR="4BFE5219" w:rsidP="474386DC" w:rsidRDefault="4BFE5219" w14:paraId="38879475" w14:textId="40DA10C9">
      <w:pPr>
        <w:pStyle w:val="Normal"/>
      </w:pPr>
      <w:r w:rsidRPr="474386DC" w:rsidR="4BFE5219">
        <w:rPr>
          <w:rFonts w:ascii="Palatino Linotype" w:hAnsi="Palatino Linotype"/>
          <w:sz w:val="24"/>
          <w:szCs w:val="24"/>
        </w:rPr>
        <w:t xml:space="preserve">    </w:t>
      </w:r>
    </w:p>
    <w:p w:rsidR="4BFE5219" w:rsidP="474386DC" w:rsidRDefault="4BFE5219" w14:paraId="1E2831F0" w14:textId="64C27FEA">
      <w:pPr>
        <w:pStyle w:val="Normal"/>
      </w:pPr>
      <w:r w:rsidRPr="474386DC" w:rsidR="4BFE5219">
        <w:rPr>
          <w:rFonts w:ascii="Palatino Linotype" w:hAnsi="Palatino Linotype"/>
          <w:sz w:val="24"/>
          <w:szCs w:val="24"/>
        </w:rPr>
        <w:t xml:space="preserve">    for i = W+1:length(clean_filtered_B)-W</w:t>
      </w:r>
    </w:p>
    <w:p w:rsidR="4BFE5219" w:rsidP="474386DC" w:rsidRDefault="4BFE5219" w14:paraId="7B14541C" w14:textId="6CFBF323">
      <w:pPr>
        <w:pStyle w:val="Normal"/>
      </w:pPr>
      <w:r w:rsidRPr="474386DC" w:rsidR="4BFE5219">
        <w:rPr>
          <w:rFonts w:ascii="Palatino Linotype" w:hAnsi="Palatino Linotype"/>
          <w:sz w:val="24"/>
          <w:szCs w:val="24"/>
        </w:rPr>
        <w:t>%     for i = 175700:175740</w:t>
      </w:r>
    </w:p>
    <w:p w:rsidR="4BFE5219" w:rsidP="474386DC" w:rsidRDefault="4BFE5219" w14:paraId="73B16659" w14:textId="65D952A5">
      <w:pPr>
        <w:pStyle w:val="Normal"/>
      </w:pPr>
      <w:r w:rsidRPr="474386DC" w:rsidR="4BFE5219">
        <w:rPr>
          <w:rFonts w:ascii="Palatino Linotype" w:hAnsi="Palatino Linotype"/>
          <w:sz w:val="24"/>
          <w:szCs w:val="24"/>
        </w:rPr>
        <w:t xml:space="preserve">        if abs(clean_filtered_B(i))&gt;thresh</w:t>
      </w:r>
    </w:p>
    <w:p w:rsidR="4BFE5219" w:rsidP="474386DC" w:rsidRDefault="4BFE5219" w14:paraId="6C49C26A" w14:textId="0995FA02">
      <w:pPr>
        <w:pStyle w:val="Normal"/>
      </w:pPr>
      <w:r w:rsidRPr="474386DC" w:rsidR="4BFE5219">
        <w:rPr>
          <w:rFonts w:ascii="Palatino Linotype" w:hAnsi="Palatino Linotype"/>
          <w:sz w:val="24"/>
          <w:szCs w:val="24"/>
        </w:rPr>
        <w:t xml:space="preserve">            count=sum(abs(clean_filtered_B(i-W:i+W))&gt;thresh);</w:t>
      </w:r>
    </w:p>
    <w:p w:rsidR="4BFE5219" w:rsidP="474386DC" w:rsidRDefault="4BFE5219" w14:paraId="3B12197E" w14:textId="24E2AC38">
      <w:pPr>
        <w:pStyle w:val="Normal"/>
      </w:pPr>
      <w:r w:rsidRPr="474386DC" w:rsidR="4BFE5219">
        <w:rPr>
          <w:rFonts w:ascii="Palatino Linotype" w:hAnsi="Palatino Linotype"/>
          <w:sz w:val="24"/>
          <w:szCs w:val="24"/>
        </w:rPr>
        <w:t xml:space="preserve">            if count&lt;0.2*W</w:t>
      </w:r>
    </w:p>
    <w:p w:rsidR="4BFE5219" w:rsidP="474386DC" w:rsidRDefault="4BFE5219" w14:paraId="13CAF101" w14:textId="039DD780">
      <w:pPr>
        <w:pStyle w:val="Normal"/>
      </w:pPr>
      <w:r w:rsidRPr="474386DC" w:rsidR="4BFE5219">
        <w:rPr>
          <w:rFonts w:ascii="Palatino Linotype" w:hAnsi="Palatino Linotype"/>
          <w:sz w:val="24"/>
          <w:szCs w:val="24"/>
        </w:rPr>
        <w:t xml:space="preserve">                out2(i)=0;</w:t>
      </w:r>
    </w:p>
    <w:p w:rsidR="4BFE5219" w:rsidP="474386DC" w:rsidRDefault="4BFE5219" w14:paraId="361FDB2C" w14:textId="50F45377">
      <w:pPr>
        <w:pStyle w:val="Normal"/>
      </w:pPr>
      <w:r w:rsidRPr="474386DC" w:rsidR="4BFE5219">
        <w:rPr>
          <w:rFonts w:ascii="Palatino Linotype" w:hAnsi="Palatino Linotype"/>
          <w:sz w:val="24"/>
          <w:szCs w:val="24"/>
        </w:rPr>
        <w:t xml:space="preserve">            end</w:t>
      </w:r>
    </w:p>
    <w:p w:rsidR="4BFE5219" w:rsidP="474386DC" w:rsidRDefault="4BFE5219" w14:paraId="2C84FF80" w14:textId="39CCD8CF">
      <w:pPr>
        <w:pStyle w:val="Normal"/>
      </w:pPr>
      <w:r w:rsidRPr="474386DC" w:rsidR="4BFE5219">
        <w:rPr>
          <w:rFonts w:ascii="Palatino Linotype" w:hAnsi="Palatino Linotype"/>
          <w:sz w:val="24"/>
          <w:szCs w:val="24"/>
        </w:rPr>
        <w:t xml:space="preserve">        end</w:t>
      </w:r>
    </w:p>
    <w:p w:rsidR="4BFE5219" w:rsidP="474386DC" w:rsidRDefault="4BFE5219" w14:paraId="1B6D244C" w14:textId="558B521E">
      <w:pPr>
        <w:pStyle w:val="Normal"/>
      </w:pPr>
      <w:r w:rsidRPr="474386DC" w:rsidR="4BFE5219">
        <w:rPr>
          <w:rFonts w:ascii="Palatino Linotype" w:hAnsi="Palatino Linotype"/>
          <w:sz w:val="24"/>
          <w:szCs w:val="24"/>
        </w:rPr>
        <w:t xml:space="preserve">    end</w:t>
      </w:r>
    </w:p>
    <w:p w:rsidR="4BFE5219" w:rsidP="474386DC" w:rsidRDefault="4BFE5219" w14:paraId="2BC34282" w14:textId="1F7FAC7C">
      <w:pPr>
        <w:pStyle w:val="Normal"/>
      </w:pPr>
      <w:r w:rsidRPr="474386DC" w:rsidR="4BFE5219">
        <w:rPr>
          <w:rFonts w:ascii="Palatino Linotype" w:hAnsi="Palatino Linotype"/>
          <w:sz w:val="24"/>
          <w:szCs w:val="24"/>
        </w:rPr>
        <w:t xml:space="preserve">    </w:t>
      </w:r>
    </w:p>
    <w:p w:rsidR="4BFE5219" w:rsidP="474386DC" w:rsidRDefault="4BFE5219" w14:paraId="6FFBEE36" w14:textId="7E62BD8C">
      <w:pPr>
        <w:pStyle w:val="Normal"/>
      </w:pPr>
      <w:r w:rsidRPr="474386DC" w:rsidR="4BFE5219">
        <w:rPr>
          <w:rFonts w:ascii="Palatino Linotype" w:hAnsi="Palatino Linotype"/>
          <w:sz w:val="24"/>
          <w:szCs w:val="24"/>
        </w:rPr>
        <w:t xml:space="preserve">    figure();</w:t>
      </w:r>
    </w:p>
    <w:p w:rsidR="4BFE5219" w:rsidP="474386DC" w:rsidRDefault="4BFE5219" w14:paraId="13D5F7F0" w14:textId="4EF50D2A">
      <w:pPr>
        <w:pStyle w:val="Normal"/>
      </w:pPr>
      <w:r w:rsidRPr="474386DC" w:rsidR="4BFE5219">
        <w:rPr>
          <w:rFonts w:ascii="Palatino Linotype" w:hAnsi="Palatino Linotype"/>
          <w:sz w:val="24"/>
          <w:szCs w:val="24"/>
        </w:rPr>
        <w:t xml:space="preserve">    </w:t>
      </w:r>
    </w:p>
    <w:p w:rsidR="4BFE5219" w:rsidP="474386DC" w:rsidRDefault="4BFE5219" w14:paraId="5627C645" w14:textId="349E4D27">
      <w:pPr>
        <w:pStyle w:val="Normal"/>
      </w:pPr>
      <w:r w:rsidRPr="474386DC" w:rsidR="4BFE5219">
        <w:rPr>
          <w:rFonts w:ascii="Palatino Linotype" w:hAnsi="Palatino Linotype"/>
          <w:sz w:val="24"/>
          <w:szCs w:val="24"/>
        </w:rPr>
        <w:t xml:space="preserve">    subplot(3,1,1);</w:t>
      </w:r>
    </w:p>
    <w:p w:rsidR="4BFE5219" w:rsidP="474386DC" w:rsidRDefault="4BFE5219" w14:paraId="24FB4396" w14:textId="363FBB27">
      <w:pPr>
        <w:pStyle w:val="Normal"/>
      </w:pPr>
      <w:r w:rsidRPr="474386DC" w:rsidR="4BFE5219">
        <w:rPr>
          <w:rFonts w:ascii="Palatino Linotype" w:hAnsi="Palatino Linotype"/>
          <w:sz w:val="24"/>
          <w:szCs w:val="24"/>
        </w:rPr>
        <w:t xml:space="preserve">    plot(t,filtered_B);</w:t>
      </w:r>
    </w:p>
    <w:p w:rsidR="4BFE5219" w:rsidP="474386DC" w:rsidRDefault="4BFE5219" w14:paraId="10FB7C48" w14:textId="5A4B04C9">
      <w:pPr>
        <w:pStyle w:val="Normal"/>
      </w:pPr>
      <w:r w:rsidRPr="474386DC" w:rsidR="4BFE5219">
        <w:rPr>
          <w:rFonts w:ascii="Palatino Linotype" w:hAnsi="Palatino Linotype"/>
          <w:sz w:val="24"/>
          <w:szCs w:val="24"/>
        </w:rPr>
        <w:t xml:space="preserve">    axis([0,2.5, -1.5,1.5]);</w:t>
      </w:r>
    </w:p>
    <w:p w:rsidR="4BFE5219" w:rsidP="474386DC" w:rsidRDefault="4BFE5219" w14:paraId="77D58239" w14:textId="26BB75BD">
      <w:pPr>
        <w:pStyle w:val="Normal"/>
      </w:pPr>
      <w:r w:rsidRPr="474386DC" w:rsidR="4BFE5219">
        <w:rPr>
          <w:rFonts w:ascii="Palatino Linotype" w:hAnsi="Palatino Linotype"/>
          <w:sz w:val="24"/>
          <w:szCs w:val="24"/>
        </w:rPr>
        <w:t xml:space="preserve">    title("B: After filtering");</w:t>
      </w:r>
    </w:p>
    <w:p w:rsidR="4BFE5219" w:rsidP="474386DC" w:rsidRDefault="4BFE5219" w14:paraId="38DA68E4" w14:textId="4C8DD8C7">
      <w:pPr>
        <w:pStyle w:val="Normal"/>
      </w:pPr>
      <w:r w:rsidRPr="474386DC" w:rsidR="4BFE5219">
        <w:rPr>
          <w:rFonts w:ascii="Palatino Linotype" w:hAnsi="Palatino Linotype"/>
          <w:sz w:val="24"/>
          <w:szCs w:val="24"/>
        </w:rPr>
        <w:t xml:space="preserve">    ylabel("Amplitude");</w:t>
      </w:r>
    </w:p>
    <w:p w:rsidR="4BFE5219" w:rsidP="474386DC" w:rsidRDefault="4BFE5219" w14:paraId="0A89F889" w14:textId="4DE4F3EB">
      <w:pPr>
        <w:pStyle w:val="Normal"/>
      </w:pPr>
      <w:r w:rsidRPr="474386DC" w:rsidR="4BFE5219">
        <w:rPr>
          <w:rFonts w:ascii="Palatino Linotype" w:hAnsi="Palatino Linotype"/>
          <w:sz w:val="24"/>
          <w:szCs w:val="24"/>
        </w:rPr>
        <w:t xml:space="preserve">    xlabel("Time (seconds)");</w:t>
      </w:r>
    </w:p>
    <w:p w:rsidR="4BFE5219" w:rsidP="474386DC" w:rsidRDefault="4BFE5219" w14:paraId="0D6A13F5" w14:textId="4FD207E1">
      <w:pPr>
        <w:pStyle w:val="Normal"/>
      </w:pPr>
      <w:r w:rsidRPr="474386DC" w:rsidR="4BFE5219">
        <w:rPr>
          <w:rFonts w:ascii="Palatino Linotype" w:hAnsi="Palatino Linotype"/>
          <w:sz w:val="24"/>
          <w:szCs w:val="24"/>
        </w:rPr>
        <w:t xml:space="preserve"> </w:t>
      </w:r>
    </w:p>
    <w:p w:rsidR="4BFE5219" w:rsidP="474386DC" w:rsidRDefault="4BFE5219" w14:paraId="51B975D0" w14:textId="19A6887F">
      <w:pPr>
        <w:pStyle w:val="Normal"/>
      </w:pPr>
      <w:r w:rsidRPr="474386DC" w:rsidR="4BFE5219">
        <w:rPr>
          <w:rFonts w:ascii="Palatino Linotype" w:hAnsi="Palatino Linotype"/>
          <w:sz w:val="24"/>
          <w:szCs w:val="24"/>
        </w:rPr>
        <w:t xml:space="preserve">    subplot(3,1,2);</w:t>
      </w:r>
    </w:p>
    <w:p w:rsidR="4BFE5219" w:rsidP="474386DC" w:rsidRDefault="4BFE5219" w14:paraId="088C296B" w14:textId="73BB2610">
      <w:pPr>
        <w:pStyle w:val="Normal"/>
      </w:pPr>
      <w:r w:rsidRPr="474386DC" w:rsidR="4BFE5219">
        <w:rPr>
          <w:rFonts w:ascii="Palatino Linotype" w:hAnsi="Palatino Linotype"/>
          <w:sz w:val="24"/>
          <w:szCs w:val="24"/>
        </w:rPr>
        <w:t xml:space="preserve">    plot(t,clean_filtered_B);</w:t>
      </w:r>
    </w:p>
    <w:p w:rsidR="4BFE5219" w:rsidP="474386DC" w:rsidRDefault="4BFE5219" w14:paraId="0BCF8BA0" w14:textId="7E9D9A6A">
      <w:pPr>
        <w:pStyle w:val="Normal"/>
      </w:pPr>
      <w:r w:rsidRPr="474386DC" w:rsidR="4BFE5219">
        <w:rPr>
          <w:rFonts w:ascii="Palatino Linotype" w:hAnsi="Palatino Linotype"/>
          <w:sz w:val="24"/>
          <w:szCs w:val="24"/>
        </w:rPr>
        <w:t xml:space="preserve">    axis([0,2.5, -1.5,1.5]);</w:t>
      </w:r>
    </w:p>
    <w:p w:rsidR="4BFE5219" w:rsidP="474386DC" w:rsidRDefault="4BFE5219" w14:paraId="2BD54929" w14:textId="330274B9">
      <w:pPr>
        <w:pStyle w:val="Normal"/>
      </w:pPr>
      <w:r w:rsidRPr="474386DC" w:rsidR="4BFE5219">
        <w:rPr>
          <w:rFonts w:ascii="Palatino Linotype" w:hAnsi="Palatino Linotype"/>
          <w:sz w:val="24"/>
          <w:szCs w:val="24"/>
        </w:rPr>
        <w:t xml:space="preserve">    title("B: After peak removal");</w:t>
      </w:r>
    </w:p>
    <w:p w:rsidR="4BFE5219" w:rsidP="474386DC" w:rsidRDefault="4BFE5219" w14:paraId="4550C47F" w14:textId="791CC286">
      <w:pPr>
        <w:pStyle w:val="Normal"/>
      </w:pPr>
      <w:r w:rsidRPr="474386DC" w:rsidR="4BFE5219">
        <w:rPr>
          <w:rFonts w:ascii="Palatino Linotype" w:hAnsi="Palatino Linotype"/>
          <w:sz w:val="24"/>
          <w:szCs w:val="24"/>
        </w:rPr>
        <w:t xml:space="preserve">    ylabel("Amplitude");</w:t>
      </w:r>
    </w:p>
    <w:p w:rsidR="4BFE5219" w:rsidP="474386DC" w:rsidRDefault="4BFE5219" w14:paraId="7A5538AE" w14:textId="3CFCCE72">
      <w:pPr>
        <w:pStyle w:val="Normal"/>
      </w:pPr>
      <w:r w:rsidRPr="474386DC" w:rsidR="4BFE5219">
        <w:rPr>
          <w:rFonts w:ascii="Palatino Linotype" w:hAnsi="Palatino Linotype"/>
          <w:sz w:val="24"/>
          <w:szCs w:val="24"/>
        </w:rPr>
        <w:t xml:space="preserve">    xlabel("Time (seconds)");</w:t>
      </w:r>
    </w:p>
    <w:p w:rsidR="4BFE5219" w:rsidP="474386DC" w:rsidRDefault="4BFE5219" w14:paraId="0BF0464D" w14:textId="23B7D769">
      <w:pPr>
        <w:pStyle w:val="Normal"/>
      </w:pPr>
      <w:r w:rsidRPr="474386DC" w:rsidR="4BFE5219">
        <w:rPr>
          <w:rFonts w:ascii="Palatino Linotype" w:hAnsi="Palatino Linotype"/>
          <w:sz w:val="24"/>
          <w:szCs w:val="24"/>
        </w:rPr>
        <w:t xml:space="preserve">    </w:t>
      </w:r>
    </w:p>
    <w:p w:rsidR="4BFE5219" w:rsidP="474386DC" w:rsidRDefault="4BFE5219" w14:paraId="283702E7" w14:textId="13DEDD1F">
      <w:pPr>
        <w:pStyle w:val="Normal"/>
      </w:pPr>
      <w:r w:rsidRPr="474386DC" w:rsidR="4BFE5219">
        <w:rPr>
          <w:rFonts w:ascii="Palatino Linotype" w:hAnsi="Palatino Linotype"/>
          <w:sz w:val="24"/>
          <w:szCs w:val="24"/>
        </w:rPr>
        <w:t xml:space="preserve">    subplot(3,1,3);</w:t>
      </w:r>
    </w:p>
    <w:p w:rsidR="4BFE5219" w:rsidP="474386DC" w:rsidRDefault="4BFE5219" w14:paraId="073D0A07" w14:textId="32329F2A">
      <w:pPr>
        <w:pStyle w:val="Normal"/>
      </w:pPr>
      <w:r w:rsidRPr="474386DC" w:rsidR="4BFE5219">
        <w:rPr>
          <w:rFonts w:ascii="Palatino Linotype" w:hAnsi="Palatino Linotype"/>
          <w:sz w:val="24"/>
          <w:szCs w:val="24"/>
        </w:rPr>
        <w:t xml:space="preserve">    plot(fvec_sensor_B,FFT_filtered_B);</w:t>
      </w:r>
    </w:p>
    <w:p w:rsidR="4BFE5219" w:rsidP="474386DC" w:rsidRDefault="4BFE5219" w14:paraId="4EDA12CA" w14:textId="589A90D8">
      <w:pPr>
        <w:pStyle w:val="Normal"/>
      </w:pPr>
      <w:r w:rsidRPr="474386DC" w:rsidR="4BFE5219">
        <w:rPr>
          <w:rFonts w:ascii="Palatino Linotype" w:hAnsi="Palatino Linotype"/>
          <w:sz w:val="24"/>
          <w:szCs w:val="24"/>
        </w:rPr>
        <w:t xml:space="preserve">    title("B:frequency domain, after filtering");</w:t>
      </w:r>
    </w:p>
    <w:p w:rsidR="4BFE5219" w:rsidP="474386DC" w:rsidRDefault="4BFE5219" w14:paraId="7E6F7214" w14:textId="22A0EADD">
      <w:pPr>
        <w:pStyle w:val="Normal"/>
      </w:pPr>
      <w:r w:rsidRPr="474386DC" w:rsidR="4BFE5219">
        <w:rPr>
          <w:rFonts w:ascii="Palatino Linotype" w:hAnsi="Palatino Linotype"/>
          <w:sz w:val="24"/>
          <w:szCs w:val="24"/>
        </w:rPr>
        <w:t xml:space="preserve">    ylabel("Amplitude");</w:t>
      </w:r>
    </w:p>
    <w:p w:rsidR="4BFE5219" w:rsidP="474386DC" w:rsidRDefault="4BFE5219" w14:paraId="4F3A3208" w14:textId="5E508AFF">
      <w:pPr>
        <w:pStyle w:val="Normal"/>
      </w:pPr>
      <w:r w:rsidRPr="474386DC" w:rsidR="4BFE5219">
        <w:rPr>
          <w:rFonts w:ascii="Palatino Linotype" w:hAnsi="Palatino Linotype"/>
          <w:sz w:val="24"/>
          <w:szCs w:val="24"/>
        </w:rPr>
        <w:t xml:space="preserve">    xlabel("Frequency (10^4 Hz)");</w:t>
      </w:r>
    </w:p>
    <w:p w:rsidR="4BFE5219" w:rsidP="474386DC" w:rsidRDefault="4BFE5219" w14:paraId="772DB3F0" w14:textId="73D175AA">
      <w:pPr>
        <w:pStyle w:val="Normal"/>
      </w:pPr>
      <w:r w:rsidRPr="474386DC" w:rsidR="4BFE5219">
        <w:rPr>
          <w:rFonts w:ascii="Palatino Linotype" w:hAnsi="Palatino Linotype"/>
          <w:sz w:val="24"/>
          <w:szCs w:val="24"/>
        </w:rPr>
        <w:t xml:space="preserve"> </w:t>
      </w:r>
    </w:p>
    <w:p w:rsidR="4BFE5219" w:rsidP="474386DC" w:rsidRDefault="4BFE5219" w14:paraId="2C5C80D2" w14:textId="61D78FE7">
      <w:pPr>
        <w:pStyle w:val="Normal"/>
      </w:pPr>
      <w:r w:rsidRPr="474386DC" w:rsidR="4BFE5219">
        <w:rPr>
          <w:rFonts w:ascii="Palatino Linotype" w:hAnsi="Palatino Linotype"/>
          <w:sz w:val="24"/>
          <w:szCs w:val="24"/>
        </w:rPr>
        <w:t>% Filter &amp; Plots for sensor C</w:t>
      </w:r>
    </w:p>
    <w:p w:rsidR="4BFE5219" w:rsidP="474386DC" w:rsidRDefault="4BFE5219" w14:paraId="14A28BD8" w14:textId="3B7132AF">
      <w:pPr>
        <w:pStyle w:val="Normal"/>
      </w:pPr>
      <w:r w:rsidRPr="474386DC" w:rsidR="4BFE5219">
        <w:rPr>
          <w:rFonts w:ascii="Palatino Linotype" w:hAnsi="Palatino Linotype"/>
          <w:sz w:val="24"/>
          <w:szCs w:val="24"/>
        </w:rPr>
        <w:t xml:space="preserve"> </w:t>
      </w:r>
    </w:p>
    <w:p w:rsidR="4BFE5219" w:rsidP="474386DC" w:rsidRDefault="4BFE5219" w14:paraId="382F51F9" w14:textId="32C1DAB4">
      <w:pPr>
        <w:pStyle w:val="Normal"/>
      </w:pPr>
      <w:r w:rsidRPr="474386DC" w:rsidR="4BFE5219">
        <w:rPr>
          <w:rFonts w:ascii="Palatino Linotype" w:hAnsi="Palatino Linotype"/>
          <w:sz w:val="24"/>
          <w:szCs w:val="24"/>
        </w:rPr>
        <w:t>[b,a] = butter(5,[freq*1000-750, freq*1000+750]/(Fs/2),'bandpass');</w:t>
      </w:r>
    </w:p>
    <w:p w:rsidR="4BFE5219" w:rsidP="474386DC" w:rsidRDefault="4BFE5219" w14:paraId="19BD478B" w14:textId="5A94A575">
      <w:pPr>
        <w:pStyle w:val="Normal"/>
      </w:pPr>
      <w:r w:rsidRPr="474386DC" w:rsidR="4BFE5219">
        <w:rPr>
          <w:rFonts w:ascii="Palatino Linotype" w:hAnsi="Palatino Linotype"/>
          <w:sz w:val="24"/>
          <w:szCs w:val="24"/>
        </w:rPr>
        <w:t xml:space="preserve">    filtered_C = filter(b,a,sensor_C);</w:t>
      </w:r>
    </w:p>
    <w:p w:rsidR="4BFE5219" w:rsidP="474386DC" w:rsidRDefault="4BFE5219" w14:paraId="19620E45" w14:textId="658397E4">
      <w:pPr>
        <w:pStyle w:val="Normal"/>
      </w:pPr>
      <w:r w:rsidRPr="474386DC" w:rsidR="4BFE5219">
        <w:rPr>
          <w:rFonts w:ascii="Palatino Linotype" w:hAnsi="Palatino Linotype"/>
          <w:sz w:val="24"/>
          <w:szCs w:val="24"/>
        </w:rPr>
        <w:t xml:space="preserve">    FFT_filtered_C = fftshift(abs(fft(filtered_C)));</w:t>
      </w:r>
    </w:p>
    <w:p w:rsidR="4BFE5219" w:rsidP="474386DC" w:rsidRDefault="4BFE5219" w14:paraId="3B832CB3" w14:textId="4D002DDA">
      <w:pPr>
        <w:pStyle w:val="Normal"/>
      </w:pPr>
      <w:r w:rsidRPr="474386DC" w:rsidR="4BFE5219">
        <w:rPr>
          <w:rFonts w:ascii="Palatino Linotype" w:hAnsi="Palatino Linotype"/>
          <w:sz w:val="24"/>
          <w:szCs w:val="24"/>
        </w:rPr>
        <w:t xml:space="preserve">    clean_filtered_C = filtered_C;</w:t>
      </w:r>
    </w:p>
    <w:p w:rsidR="4BFE5219" w:rsidP="474386DC" w:rsidRDefault="4BFE5219" w14:paraId="19E2533D" w14:textId="7F222B1D">
      <w:pPr>
        <w:pStyle w:val="Normal"/>
      </w:pPr>
      <w:r w:rsidRPr="474386DC" w:rsidR="4BFE5219">
        <w:rPr>
          <w:rFonts w:ascii="Palatino Linotype" w:hAnsi="Palatino Linotype"/>
          <w:sz w:val="24"/>
          <w:szCs w:val="24"/>
        </w:rPr>
        <w:t xml:space="preserve">    </w:t>
      </w:r>
    </w:p>
    <w:p w:rsidR="4BFE5219" w:rsidP="474386DC" w:rsidRDefault="4BFE5219" w14:paraId="2EFA53D4" w14:textId="392E1115">
      <w:pPr>
        <w:pStyle w:val="Normal"/>
      </w:pPr>
      <w:r w:rsidRPr="474386DC" w:rsidR="4BFE5219">
        <w:rPr>
          <w:rFonts w:ascii="Palatino Linotype" w:hAnsi="Palatino Linotype"/>
          <w:sz w:val="24"/>
          <w:szCs w:val="24"/>
        </w:rPr>
        <w:t xml:space="preserve">    thresh = .005;</w:t>
      </w:r>
    </w:p>
    <w:p w:rsidR="4BFE5219" w:rsidP="474386DC" w:rsidRDefault="4BFE5219" w14:paraId="22C7C9C7" w14:textId="2EC5F8C6">
      <w:pPr>
        <w:pStyle w:val="Normal"/>
      </w:pPr>
      <w:r w:rsidRPr="474386DC" w:rsidR="4BFE5219">
        <w:rPr>
          <w:rFonts w:ascii="Palatino Linotype" w:hAnsi="Palatino Linotype"/>
          <w:sz w:val="24"/>
          <w:szCs w:val="24"/>
        </w:rPr>
        <w:t xml:space="preserve">    count = 0;</w:t>
      </w:r>
    </w:p>
    <w:p w:rsidR="4BFE5219" w:rsidP="474386DC" w:rsidRDefault="4BFE5219" w14:paraId="0AD80FF2" w14:textId="12DD4BE3">
      <w:pPr>
        <w:pStyle w:val="Normal"/>
      </w:pPr>
      <w:r w:rsidRPr="474386DC" w:rsidR="4BFE5219">
        <w:rPr>
          <w:rFonts w:ascii="Palatino Linotype" w:hAnsi="Palatino Linotype"/>
          <w:sz w:val="24"/>
          <w:szCs w:val="24"/>
        </w:rPr>
        <w:t xml:space="preserve">    </w:t>
      </w:r>
    </w:p>
    <w:p w:rsidR="4BFE5219" w:rsidP="474386DC" w:rsidRDefault="4BFE5219" w14:paraId="670C2547" w14:textId="08D69B01">
      <w:pPr>
        <w:pStyle w:val="Normal"/>
      </w:pPr>
      <w:r w:rsidRPr="474386DC" w:rsidR="4BFE5219">
        <w:rPr>
          <w:rFonts w:ascii="Palatino Linotype" w:hAnsi="Palatino Linotype"/>
          <w:sz w:val="24"/>
          <w:szCs w:val="24"/>
        </w:rPr>
        <w:t xml:space="preserve">    </w:t>
      </w:r>
    </w:p>
    <w:p w:rsidR="4BFE5219" w:rsidP="474386DC" w:rsidRDefault="4BFE5219" w14:paraId="05D0FCDB" w14:textId="4907BB19">
      <w:pPr>
        <w:pStyle w:val="Normal"/>
      </w:pPr>
      <w:r w:rsidRPr="474386DC" w:rsidR="4BFE5219">
        <w:rPr>
          <w:rFonts w:ascii="Palatino Linotype" w:hAnsi="Palatino Linotype"/>
          <w:sz w:val="24"/>
          <w:szCs w:val="24"/>
        </w:rPr>
        <w:t xml:space="preserve">    for i = W+1:length(clean_filtered_C)-W</w:t>
      </w:r>
    </w:p>
    <w:p w:rsidR="4BFE5219" w:rsidP="474386DC" w:rsidRDefault="4BFE5219" w14:paraId="67510AE7" w14:textId="530A19C6">
      <w:pPr>
        <w:pStyle w:val="Normal"/>
      </w:pPr>
      <w:r w:rsidRPr="474386DC" w:rsidR="4BFE5219">
        <w:rPr>
          <w:rFonts w:ascii="Palatino Linotype" w:hAnsi="Palatino Linotype"/>
          <w:sz w:val="24"/>
          <w:szCs w:val="24"/>
        </w:rPr>
        <w:t>%     for i = 175700:175740</w:t>
      </w:r>
    </w:p>
    <w:p w:rsidR="4BFE5219" w:rsidP="474386DC" w:rsidRDefault="4BFE5219" w14:paraId="54A6B9E3" w14:textId="24358CFF">
      <w:pPr>
        <w:pStyle w:val="Normal"/>
      </w:pPr>
      <w:r w:rsidRPr="474386DC" w:rsidR="4BFE5219">
        <w:rPr>
          <w:rFonts w:ascii="Palatino Linotype" w:hAnsi="Palatino Linotype"/>
          <w:sz w:val="24"/>
          <w:szCs w:val="24"/>
        </w:rPr>
        <w:t xml:space="preserve">        if abs(clean_filtered_C(i))&gt;thresh</w:t>
      </w:r>
    </w:p>
    <w:p w:rsidR="4BFE5219" w:rsidP="474386DC" w:rsidRDefault="4BFE5219" w14:paraId="48A5368A" w14:textId="27300210">
      <w:pPr>
        <w:pStyle w:val="Normal"/>
      </w:pPr>
      <w:r w:rsidRPr="474386DC" w:rsidR="4BFE5219">
        <w:rPr>
          <w:rFonts w:ascii="Palatino Linotype" w:hAnsi="Palatino Linotype"/>
          <w:sz w:val="24"/>
          <w:szCs w:val="24"/>
        </w:rPr>
        <w:t xml:space="preserve">            count=sum(abs(clean_filtered_C(i-W:i+W))&gt;thresh);</w:t>
      </w:r>
    </w:p>
    <w:p w:rsidR="4BFE5219" w:rsidP="474386DC" w:rsidRDefault="4BFE5219" w14:paraId="12B4F6C0" w14:textId="10491D97">
      <w:pPr>
        <w:pStyle w:val="Normal"/>
      </w:pPr>
      <w:r w:rsidRPr="474386DC" w:rsidR="4BFE5219">
        <w:rPr>
          <w:rFonts w:ascii="Palatino Linotype" w:hAnsi="Palatino Linotype"/>
          <w:sz w:val="24"/>
          <w:szCs w:val="24"/>
        </w:rPr>
        <w:t xml:space="preserve">            if count&lt;0.2*W</w:t>
      </w:r>
    </w:p>
    <w:p w:rsidR="4BFE5219" w:rsidP="474386DC" w:rsidRDefault="4BFE5219" w14:paraId="3D1EA8B2" w14:textId="2D57595F">
      <w:pPr>
        <w:pStyle w:val="Normal"/>
      </w:pPr>
      <w:r w:rsidRPr="474386DC" w:rsidR="4BFE5219">
        <w:rPr>
          <w:rFonts w:ascii="Palatino Linotype" w:hAnsi="Palatino Linotype"/>
          <w:sz w:val="24"/>
          <w:szCs w:val="24"/>
        </w:rPr>
        <w:t xml:space="preserve">                out2(i)=0;</w:t>
      </w:r>
    </w:p>
    <w:p w:rsidR="4BFE5219" w:rsidP="474386DC" w:rsidRDefault="4BFE5219" w14:paraId="39941CF1" w14:textId="4BB40D7F">
      <w:pPr>
        <w:pStyle w:val="Normal"/>
      </w:pPr>
      <w:r w:rsidRPr="474386DC" w:rsidR="4BFE5219">
        <w:rPr>
          <w:rFonts w:ascii="Palatino Linotype" w:hAnsi="Palatino Linotype"/>
          <w:sz w:val="24"/>
          <w:szCs w:val="24"/>
        </w:rPr>
        <w:t xml:space="preserve">            end</w:t>
      </w:r>
    </w:p>
    <w:p w:rsidR="4BFE5219" w:rsidP="474386DC" w:rsidRDefault="4BFE5219" w14:paraId="1BC566CA" w14:textId="4AE2BC4C">
      <w:pPr>
        <w:pStyle w:val="Normal"/>
      </w:pPr>
      <w:r w:rsidRPr="474386DC" w:rsidR="4BFE5219">
        <w:rPr>
          <w:rFonts w:ascii="Palatino Linotype" w:hAnsi="Palatino Linotype"/>
          <w:sz w:val="24"/>
          <w:szCs w:val="24"/>
        </w:rPr>
        <w:t xml:space="preserve">        end</w:t>
      </w:r>
    </w:p>
    <w:p w:rsidR="4BFE5219" w:rsidP="474386DC" w:rsidRDefault="4BFE5219" w14:paraId="5CBEB2D6" w14:textId="5ADFC33B">
      <w:pPr>
        <w:pStyle w:val="Normal"/>
      </w:pPr>
      <w:r w:rsidRPr="474386DC" w:rsidR="4BFE5219">
        <w:rPr>
          <w:rFonts w:ascii="Palatino Linotype" w:hAnsi="Palatino Linotype"/>
          <w:sz w:val="24"/>
          <w:szCs w:val="24"/>
        </w:rPr>
        <w:t xml:space="preserve">    end</w:t>
      </w:r>
    </w:p>
    <w:p w:rsidR="4BFE5219" w:rsidP="474386DC" w:rsidRDefault="4BFE5219" w14:paraId="3E40D0B0" w14:textId="65E773ED">
      <w:pPr>
        <w:pStyle w:val="Normal"/>
      </w:pPr>
      <w:r w:rsidRPr="474386DC" w:rsidR="4BFE5219">
        <w:rPr>
          <w:rFonts w:ascii="Palatino Linotype" w:hAnsi="Palatino Linotype"/>
          <w:sz w:val="24"/>
          <w:szCs w:val="24"/>
        </w:rPr>
        <w:t xml:space="preserve">    </w:t>
      </w:r>
    </w:p>
    <w:p w:rsidR="4BFE5219" w:rsidP="474386DC" w:rsidRDefault="4BFE5219" w14:paraId="3947A8A9" w14:textId="57A141EF">
      <w:pPr>
        <w:pStyle w:val="Normal"/>
      </w:pPr>
      <w:r w:rsidRPr="474386DC" w:rsidR="4BFE5219">
        <w:rPr>
          <w:rFonts w:ascii="Palatino Linotype" w:hAnsi="Palatino Linotype"/>
          <w:sz w:val="24"/>
          <w:szCs w:val="24"/>
        </w:rPr>
        <w:t xml:space="preserve">    figure();</w:t>
      </w:r>
    </w:p>
    <w:p w:rsidR="4BFE5219" w:rsidP="474386DC" w:rsidRDefault="4BFE5219" w14:paraId="764DB423" w14:textId="48F04DD3">
      <w:pPr>
        <w:pStyle w:val="Normal"/>
      </w:pPr>
      <w:r w:rsidRPr="474386DC" w:rsidR="4BFE5219">
        <w:rPr>
          <w:rFonts w:ascii="Palatino Linotype" w:hAnsi="Palatino Linotype"/>
          <w:sz w:val="24"/>
          <w:szCs w:val="24"/>
        </w:rPr>
        <w:t xml:space="preserve">    </w:t>
      </w:r>
    </w:p>
    <w:p w:rsidR="4BFE5219" w:rsidP="474386DC" w:rsidRDefault="4BFE5219" w14:paraId="5659625C" w14:textId="7E2629E0">
      <w:pPr>
        <w:pStyle w:val="Normal"/>
      </w:pPr>
      <w:r w:rsidRPr="474386DC" w:rsidR="4BFE5219">
        <w:rPr>
          <w:rFonts w:ascii="Palatino Linotype" w:hAnsi="Palatino Linotype"/>
          <w:sz w:val="24"/>
          <w:szCs w:val="24"/>
        </w:rPr>
        <w:t xml:space="preserve">    subplot(3,1,1);</w:t>
      </w:r>
    </w:p>
    <w:p w:rsidR="4BFE5219" w:rsidP="474386DC" w:rsidRDefault="4BFE5219" w14:paraId="28035D9F" w14:textId="452EC30C">
      <w:pPr>
        <w:pStyle w:val="Normal"/>
      </w:pPr>
      <w:r w:rsidRPr="474386DC" w:rsidR="4BFE5219">
        <w:rPr>
          <w:rFonts w:ascii="Palatino Linotype" w:hAnsi="Palatino Linotype"/>
          <w:sz w:val="24"/>
          <w:szCs w:val="24"/>
        </w:rPr>
        <w:t xml:space="preserve">    plot(t,filtered_C);</w:t>
      </w:r>
    </w:p>
    <w:p w:rsidR="4BFE5219" w:rsidP="474386DC" w:rsidRDefault="4BFE5219" w14:paraId="45E0F553" w14:textId="7D24DEA1">
      <w:pPr>
        <w:pStyle w:val="Normal"/>
      </w:pPr>
      <w:r w:rsidRPr="474386DC" w:rsidR="4BFE5219">
        <w:rPr>
          <w:rFonts w:ascii="Palatino Linotype" w:hAnsi="Palatino Linotype"/>
          <w:sz w:val="24"/>
          <w:szCs w:val="24"/>
        </w:rPr>
        <w:t xml:space="preserve">    axis([0,2.5, -1.5,1.5]);</w:t>
      </w:r>
    </w:p>
    <w:p w:rsidR="4BFE5219" w:rsidP="474386DC" w:rsidRDefault="4BFE5219" w14:paraId="7A07AB19" w14:textId="042F3797">
      <w:pPr>
        <w:pStyle w:val="Normal"/>
      </w:pPr>
      <w:r w:rsidRPr="474386DC" w:rsidR="4BFE5219">
        <w:rPr>
          <w:rFonts w:ascii="Palatino Linotype" w:hAnsi="Palatino Linotype"/>
          <w:sz w:val="24"/>
          <w:szCs w:val="24"/>
        </w:rPr>
        <w:t xml:space="preserve">    title("C: After filtering");</w:t>
      </w:r>
    </w:p>
    <w:p w:rsidR="4BFE5219" w:rsidP="474386DC" w:rsidRDefault="4BFE5219" w14:paraId="4FCB3F44" w14:textId="727A6B27">
      <w:pPr>
        <w:pStyle w:val="Normal"/>
      </w:pPr>
      <w:r w:rsidRPr="474386DC" w:rsidR="4BFE5219">
        <w:rPr>
          <w:rFonts w:ascii="Palatino Linotype" w:hAnsi="Palatino Linotype"/>
          <w:sz w:val="24"/>
          <w:szCs w:val="24"/>
        </w:rPr>
        <w:t xml:space="preserve">    ylabel("Amplitude");</w:t>
      </w:r>
    </w:p>
    <w:p w:rsidR="4BFE5219" w:rsidP="474386DC" w:rsidRDefault="4BFE5219" w14:paraId="7FB4C603" w14:textId="24F4A1A7">
      <w:pPr>
        <w:pStyle w:val="Normal"/>
      </w:pPr>
      <w:r w:rsidRPr="474386DC" w:rsidR="4BFE5219">
        <w:rPr>
          <w:rFonts w:ascii="Palatino Linotype" w:hAnsi="Palatino Linotype"/>
          <w:sz w:val="24"/>
          <w:szCs w:val="24"/>
        </w:rPr>
        <w:t xml:space="preserve">    xlabel("Time (seconds)");</w:t>
      </w:r>
    </w:p>
    <w:p w:rsidR="4BFE5219" w:rsidP="474386DC" w:rsidRDefault="4BFE5219" w14:paraId="7EEA3BC5" w14:textId="7ADE44C8">
      <w:pPr>
        <w:pStyle w:val="Normal"/>
      </w:pPr>
      <w:r w:rsidRPr="474386DC" w:rsidR="4BFE5219">
        <w:rPr>
          <w:rFonts w:ascii="Palatino Linotype" w:hAnsi="Palatino Linotype"/>
          <w:sz w:val="24"/>
          <w:szCs w:val="24"/>
        </w:rPr>
        <w:t xml:space="preserve"> </w:t>
      </w:r>
    </w:p>
    <w:p w:rsidR="4BFE5219" w:rsidP="474386DC" w:rsidRDefault="4BFE5219" w14:paraId="566CDAAC" w14:textId="08DE2234">
      <w:pPr>
        <w:pStyle w:val="Normal"/>
      </w:pPr>
      <w:r w:rsidRPr="474386DC" w:rsidR="4BFE5219">
        <w:rPr>
          <w:rFonts w:ascii="Palatino Linotype" w:hAnsi="Palatino Linotype"/>
          <w:sz w:val="24"/>
          <w:szCs w:val="24"/>
        </w:rPr>
        <w:t xml:space="preserve">    subplot(3,1,2);</w:t>
      </w:r>
    </w:p>
    <w:p w:rsidR="4BFE5219" w:rsidP="474386DC" w:rsidRDefault="4BFE5219" w14:paraId="4989B13E" w14:textId="77556C6C">
      <w:pPr>
        <w:pStyle w:val="Normal"/>
      </w:pPr>
      <w:r w:rsidRPr="474386DC" w:rsidR="4BFE5219">
        <w:rPr>
          <w:rFonts w:ascii="Palatino Linotype" w:hAnsi="Palatino Linotype"/>
          <w:sz w:val="24"/>
          <w:szCs w:val="24"/>
        </w:rPr>
        <w:t xml:space="preserve">    plot(t,clean_filtered_C);</w:t>
      </w:r>
    </w:p>
    <w:p w:rsidR="4BFE5219" w:rsidP="474386DC" w:rsidRDefault="4BFE5219" w14:paraId="43E851D0" w14:textId="4E1F519F">
      <w:pPr>
        <w:pStyle w:val="Normal"/>
      </w:pPr>
      <w:r w:rsidRPr="474386DC" w:rsidR="4BFE5219">
        <w:rPr>
          <w:rFonts w:ascii="Palatino Linotype" w:hAnsi="Palatino Linotype"/>
          <w:sz w:val="24"/>
          <w:szCs w:val="24"/>
        </w:rPr>
        <w:t xml:space="preserve">    axis([0,2.5, -1.5,1.5]);</w:t>
      </w:r>
    </w:p>
    <w:p w:rsidR="4BFE5219" w:rsidP="474386DC" w:rsidRDefault="4BFE5219" w14:paraId="512E343A" w14:textId="6A3A1E72">
      <w:pPr>
        <w:pStyle w:val="Normal"/>
      </w:pPr>
      <w:r w:rsidRPr="474386DC" w:rsidR="4BFE5219">
        <w:rPr>
          <w:rFonts w:ascii="Palatino Linotype" w:hAnsi="Palatino Linotype"/>
          <w:sz w:val="24"/>
          <w:szCs w:val="24"/>
        </w:rPr>
        <w:t xml:space="preserve">    title("C: After peak removal");</w:t>
      </w:r>
    </w:p>
    <w:p w:rsidR="4BFE5219" w:rsidP="474386DC" w:rsidRDefault="4BFE5219" w14:paraId="38F85874" w14:textId="2158B017">
      <w:pPr>
        <w:pStyle w:val="Normal"/>
      </w:pPr>
      <w:r w:rsidRPr="474386DC" w:rsidR="4BFE5219">
        <w:rPr>
          <w:rFonts w:ascii="Palatino Linotype" w:hAnsi="Palatino Linotype"/>
          <w:sz w:val="24"/>
          <w:szCs w:val="24"/>
        </w:rPr>
        <w:t xml:space="preserve">    ylabel("Amplitude");</w:t>
      </w:r>
    </w:p>
    <w:p w:rsidR="4BFE5219" w:rsidP="474386DC" w:rsidRDefault="4BFE5219" w14:paraId="3C624936" w14:textId="1D7FFED3">
      <w:pPr>
        <w:pStyle w:val="Normal"/>
      </w:pPr>
      <w:r w:rsidRPr="474386DC" w:rsidR="4BFE5219">
        <w:rPr>
          <w:rFonts w:ascii="Palatino Linotype" w:hAnsi="Palatino Linotype"/>
          <w:sz w:val="24"/>
          <w:szCs w:val="24"/>
        </w:rPr>
        <w:t xml:space="preserve">    xlabel("Time (seconds)");</w:t>
      </w:r>
    </w:p>
    <w:p w:rsidR="4BFE5219" w:rsidP="474386DC" w:rsidRDefault="4BFE5219" w14:paraId="14AE1292" w14:textId="7C236A4A">
      <w:pPr>
        <w:pStyle w:val="Normal"/>
      </w:pPr>
      <w:r w:rsidRPr="474386DC" w:rsidR="4BFE5219">
        <w:rPr>
          <w:rFonts w:ascii="Palatino Linotype" w:hAnsi="Palatino Linotype"/>
          <w:sz w:val="24"/>
          <w:szCs w:val="24"/>
        </w:rPr>
        <w:t xml:space="preserve">    </w:t>
      </w:r>
    </w:p>
    <w:p w:rsidR="4BFE5219" w:rsidP="474386DC" w:rsidRDefault="4BFE5219" w14:paraId="25C89CA7" w14:textId="070D6C06">
      <w:pPr>
        <w:pStyle w:val="Normal"/>
      </w:pPr>
      <w:r w:rsidRPr="474386DC" w:rsidR="4BFE5219">
        <w:rPr>
          <w:rFonts w:ascii="Palatino Linotype" w:hAnsi="Palatino Linotype"/>
          <w:sz w:val="24"/>
          <w:szCs w:val="24"/>
        </w:rPr>
        <w:t xml:space="preserve">    subplot(3,1,3);</w:t>
      </w:r>
    </w:p>
    <w:p w:rsidR="4BFE5219" w:rsidP="474386DC" w:rsidRDefault="4BFE5219" w14:paraId="1B207FD9" w14:textId="4BA44C37">
      <w:pPr>
        <w:pStyle w:val="Normal"/>
      </w:pPr>
      <w:r w:rsidRPr="474386DC" w:rsidR="4BFE5219">
        <w:rPr>
          <w:rFonts w:ascii="Palatino Linotype" w:hAnsi="Palatino Linotype"/>
          <w:sz w:val="24"/>
          <w:szCs w:val="24"/>
        </w:rPr>
        <w:t xml:space="preserve">    plot(fvec_sensor_C,FFT_filtered_C);</w:t>
      </w:r>
    </w:p>
    <w:p w:rsidR="4BFE5219" w:rsidP="474386DC" w:rsidRDefault="4BFE5219" w14:paraId="56114508" w14:textId="29C6F6CF">
      <w:pPr>
        <w:pStyle w:val="Normal"/>
      </w:pPr>
      <w:r w:rsidRPr="474386DC" w:rsidR="4BFE5219">
        <w:rPr>
          <w:rFonts w:ascii="Palatino Linotype" w:hAnsi="Palatino Linotype"/>
          <w:sz w:val="24"/>
          <w:szCs w:val="24"/>
        </w:rPr>
        <w:t xml:space="preserve">    title("C:frequency domain, after filtering");</w:t>
      </w:r>
    </w:p>
    <w:p w:rsidR="4BFE5219" w:rsidP="474386DC" w:rsidRDefault="4BFE5219" w14:paraId="675140D4" w14:textId="767B1EFA">
      <w:pPr>
        <w:pStyle w:val="Normal"/>
      </w:pPr>
      <w:r w:rsidRPr="474386DC" w:rsidR="4BFE5219">
        <w:rPr>
          <w:rFonts w:ascii="Palatino Linotype" w:hAnsi="Palatino Linotype"/>
          <w:sz w:val="24"/>
          <w:szCs w:val="24"/>
        </w:rPr>
        <w:t xml:space="preserve">    ylabel("Amplitude");</w:t>
      </w:r>
    </w:p>
    <w:p w:rsidR="4BFE5219" w:rsidP="474386DC" w:rsidRDefault="4BFE5219" w14:paraId="5D5E507B" w14:textId="6AACB5B8">
      <w:pPr>
        <w:pStyle w:val="Normal"/>
      </w:pPr>
      <w:r w:rsidRPr="474386DC" w:rsidR="4BFE5219">
        <w:rPr>
          <w:rFonts w:ascii="Palatino Linotype" w:hAnsi="Palatino Linotype"/>
          <w:sz w:val="24"/>
          <w:szCs w:val="24"/>
        </w:rPr>
        <w:t xml:space="preserve">    xlabel("Frequency (10^4 Hz)");</w:t>
      </w:r>
    </w:p>
    <w:p w:rsidR="4BFE5219" w:rsidP="474386DC" w:rsidRDefault="4BFE5219" w14:paraId="37F5C2A3" w14:textId="64959948">
      <w:pPr>
        <w:pStyle w:val="Normal"/>
      </w:pPr>
      <w:r w:rsidRPr="474386DC" w:rsidR="4BFE5219">
        <w:rPr>
          <w:rFonts w:ascii="Palatino Linotype" w:hAnsi="Palatino Linotype"/>
          <w:sz w:val="24"/>
          <w:szCs w:val="24"/>
        </w:rPr>
        <w:t xml:space="preserve"> </w:t>
      </w:r>
    </w:p>
    <w:p w:rsidR="4BFE5219" w:rsidP="474386DC" w:rsidRDefault="4BFE5219" w14:paraId="4F65ABE2" w14:textId="57F3D9FC">
      <w:pPr>
        <w:pStyle w:val="Normal"/>
      </w:pPr>
      <w:r w:rsidRPr="474386DC" w:rsidR="4BFE5219">
        <w:rPr>
          <w:rFonts w:ascii="Palatino Linotype" w:hAnsi="Palatino Linotype"/>
          <w:sz w:val="24"/>
          <w:szCs w:val="24"/>
        </w:rPr>
        <w:t>% Filter &amp; Plots for sensor D</w:t>
      </w:r>
    </w:p>
    <w:p w:rsidR="4BFE5219" w:rsidP="474386DC" w:rsidRDefault="4BFE5219" w14:paraId="0F08EEE2" w14:textId="301E41C1">
      <w:pPr>
        <w:pStyle w:val="Normal"/>
      </w:pPr>
      <w:r w:rsidRPr="474386DC" w:rsidR="4BFE5219">
        <w:rPr>
          <w:rFonts w:ascii="Palatino Linotype" w:hAnsi="Palatino Linotype"/>
          <w:sz w:val="24"/>
          <w:szCs w:val="24"/>
        </w:rPr>
        <w:t xml:space="preserve"> </w:t>
      </w:r>
    </w:p>
    <w:p w:rsidR="4BFE5219" w:rsidP="474386DC" w:rsidRDefault="4BFE5219" w14:paraId="1F3C4FB6" w14:textId="19F45336">
      <w:pPr>
        <w:pStyle w:val="Normal"/>
      </w:pPr>
      <w:r w:rsidRPr="474386DC" w:rsidR="4BFE5219">
        <w:rPr>
          <w:rFonts w:ascii="Palatino Linotype" w:hAnsi="Palatino Linotype"/>
          <w:sz w:val="24"/>
          <w:szCs w:val="24"/>
        </w:rPr>
        <w:t>[b,a] = butter(5,[freq*1000-750, freq*1000+750]/(Fs/2),'bandpass');</w:t>
      </w:r>
    </w:p>
    <w:p w:rsidR="4BFE5219" w:rsidP="474386DC" w:rsidRDefault="4BFE5219" w14:paraId="26729E4E" w14:textId="59137A14">
      <w:pPr>
        <w:pStyle w:val="Normal"/>
      </w:pPr>
      <w:r w:rsidRPr="474386DC" w:rsidR="4BFE5219">
        <w:rPr>
          <w:rFonts w:ascii="Palatino Linotype" w:hAnsi="Palatino Linotype"/>
          <w:sz w:val="24"/>
          <w:szCs w:val="24"/>
        </w:rPr>
        <w:t xml:space="preserve">    filtered_D = filter(b,a,sensor_D);</w:t>
      </w:r>
    </w:p>
    <w:p w:rsidR="4BFE5219" w:rsidP="474386DC" w:rsidRDefault="4BFE5219" w14:paraId="1B95F27A" w14:textId="40D6AADA">
      <w:pPr>
        <w:pStyle w:val="Normal"/>
      </w:pPr>
      <w:r w:rsidRPr="474386DC" w:rsidR="4BFE5219">
        <w:rPr>
          <w:rFonts w:ascii="Palatino Linotype" w:hAnsi="Palatino Linotype"/>
          <w:sz w:val="24"/>
          <w:szCs w:val="24"/>
        </w:rPr>
        <w:t xml:space="preserve">    FFT_filtered_D = fftshift(abs(fft(filtered_D)));</w:t>
      </w:r>
    </w:p>
    <w:p w:rsidR="4BFE5219" w:rsidP="474386DC" w:rsidRDefault="4BFE5219" w14:paraId="5CFCF3F9" w14:textId="5CC4889D">
      <w:pPr>
        <w:pStyle w:val="Normal"/>
      </w:pPr>
      <w:r w:rsidRPr="474386DC" w:rsidR="4BFE5219">
        <w:rPr>
          <w:rFonts w:ascii="Palatino Linotype" w:hAnsi="Palatino Linotype"/>
          <w:sz w:val="24"/>
          <w:szCs w:val="24"/>
        </w:rPr>
        <w:t xml:space="preserve">    clean_filtered_D = filtered_D;</w:t>
      </w:r>
    </w:p>
    <w:p w:rsidR="4BFE5219" w:rsidP="474386DC" w:rsidRDefault="4BFE5219" w14:paraId="76504B68" w14:textId="51D00C95">
      <w:pPr>
        <w:pStyle w:val="Normal"/>
      </w:pPr>
      <w:r w:rsidRPr="474386DC" w:rsidR="4BFE5219">
        <w:rPr>
          <w:rFonts w:ascii="Palatino Linotype" w:hAnsi="Palatino Linotype"/>
          <w:sz w:val="24"/>
          <w:szCs w:val="24"/>
        </w:rPr>
        <w:t xml:space="preserve">    </w:t>
      </w:r>
    </w:p>
    <w:p w:rsidR="4BFE5219" w:rsidP="474386DC" w:rsidRDefault="4BFE5219" w14:paraId="6C02733A" w14:textId="00EE436B">
      <w:pPr>
        <w:pStyle w:val="Normal"/>
      </w:pPr>
      <w:r w:rsidRPr="474386DC" w:rsidR="4BFE5219">
        <w:rPr>
          <w:rFonts w:ascii="Palatino Linotype" w:hAnsi="Palatino Linotype"/>
          <w:sz w:val="24"/>
          <w:szCs w:val="24"/>
        </w:rPr>
        <w:t xml:space="preserve">    thresh = .005;</w:t>
      </w:r>
    </w:p>
    <w:p w:rsidR="4BFE5219" w:rsidP="474386DC" w:rsidRDefault="4BFE5219" w14:paraId="60182E8A" w14:textId="41D271C9">
      <w:pPr>
        <w:pStyle w:val="Normal"/>
      </w:pPr>
      <w:r w:rsidRPr="474386DC" w:rsidR="4BFE5219">
        <w:rPr>
          <w:rFonts w:ascii="Palatino Linotype" w:hAnsi="Palatino Linotype"/>
          <w:sz w:val="24"/>
          <w:szCs w:val="24"/>
        </w:rPr>
        <w:t xml:space="preserve">    count = 0;</w:t>
      </w:r>
    </w:p>
    <w:p w:rsidR="4BFE5219" w:rsidP="474386DC" w:rsidRDefault="4BFE5219" w14:paraId="1D38C40A" w14:textId="38A91478">
      <w:pPr>
        <w:pStyle w:val="Normal"/>
      </w:pPr>
      <w:r w:rsidRPr="474386DC" w:rsidR="4BFE5219">
        <w:rPr>
          <w:rFonts w:ascii="Palatino Linotype" w:hAnsi="Palatino Linotype"/>
          <w:sz w:val="24"/>
          <w:szCs w:val="24"/>
        </w:rPr>
        <w:t xml:space="preserve">    </w:t>
      </w:r>
    </w:p>
    <w:p w:rsidR="4BFE5219" w:rsidP="474386DC" w:rsidRDefault="4BFE5219" w14:paraId="1F1F7B03" w14:textId="48E3ECCC">
      <w:pPr>
        <w:pStyle w:val="Normal"/>
      </w:pPr>
      <w:r w:rsidRPr="474386DC" w:rsidR="4BFE5219">
        <w:rPr>
          <w:rFonts w:ascii="Palatino Linotype" w:hAnsi="Palatino Linotype"/>
          <w:sz w:val="24"/>
          <w:szCs w:val="24"/>
        </w:rPr>
        <w:t xml:space="preserve">    </w:t>
      </w:r>
    </w:p>
    <w:p w:rsidR="4BFE5219" w:rsidP="474386DC" w:rsidRDefault="4BFE5219" w14:paraId="39BBBA2B" w14:textId="4FFB7E2F">
      <w:pPr>
        <w:pStyle w:val="Normal"/>
      </w:pPr>
      <w:r w:rsidRPr="474386DC" w:rsidR="4BFE5219">
        <w:rPr>
          <w:rFonts w:ascii="Palatino Linotype" w:hAnsi="Palatino Linotype"/>
          <w:sz w:val="24"/>
          <w:szCs w:val="24"/>
        </w:rPr>
        <w:t xml:space="preserve">    for i = W+1:length(clean_filtered_B)-W</w:t>
      </w:r>
    </w:p>
    <w:p w:rsidR="4BFE5219" w:rsidP="474386DC" w:rsidRDefault="4BFE5219" w14:paraId="1EC53427" w14:textId="358C2F6F">
      <w:pPr>
        <w:pStyle w:val="Normal"/>
      </w:pPr>
      <w:r w:rsidRPr="474386DC" w:rsidR="4BFE5219">
        <w:rPr>
          <w:rFonts w:ascii="Palatino Linotype" w:hAnsi="Palatino Linotype"/>
          <w:sz w:val="24"/>
          <w:szCs w:val="24"/>
        </w:rPr>
        <w:t>%     for i = 175700:175740</w:t>
      </w:r>
    </w:p>
    <w:p w:rsidR="4BFE5219" w:rsidP="474386DC" w:rsidRDefault="4BFE5219" w14:paraId="4892B890" w14:textId="7B700070">
      <w:pPr>
        <w:pStyle w:val="Normal"/>
      </w:pPr>
      <w:r w:rsidRPr="474386DC" w:rsidR="4BFE5219">
        <w:rPr>
          <w:rFonts w:ascii="Palatino Linotype" w:hAnsi="Palatino Linotype"/>
          <w:sz w:val="24"/>
          <w:szCs w:val="24"/>
        </w:rPr>
        <w:t xml:space="preserve">        if abs(clean_filtered_D(i))&gt;thresh</w:t>
      </w:r>
    </w:p>
    <w:p w:rsidR="4BFE5219" w:rsidP="474386DC" w:rsidRDefault="4BFE5219" w14:paraId="4D5710F0" w14:textId="63097CD9">
      <w:pPr>
        <w:pStyle w:val="Normal"/>
      </w:pPr>
      <w:r w:rsidRPr="474386DC" w:rsidR="4BFE5219">
        <w:rPr>
          <w:rFonts w:ascii="Palatino Linotype" w:hAnsi="Palatino Linotype"/>
          <w:sz w:val="24"/>
          <w:szCs w:val="24"/>
        </w:rPr>
        <w:t xml:space="preserve">            count=sum(abs(clean_filtered_B(i-W:i+W))&gt;thresh);</w:t>
      </w:r>
    </w:p>
    <w:p w:rsidR="4BFE5219" w:rsidP="474386DC" w:rsidRDefault="4BFE5219" w14:paraId="06CE321D" w14:textId="4F166CF9">
      <w:pPr>
        <w:pStyle w:val="Normal"/>
      </w:pPr>
      <w:r w:rsidRPr="474386DC" w:rsidR="4BFE5219">
        <w:rPr>
          <w:rFonts w:ascii="Palatino Linotype" w:hAnsi="Palatino Linotype"/>
          <w:sz w:val="24"/>
          <w:szCs w:val="24"/>
        </w:rPr>
        <w:t xml:space="preserve">            if count&lt;0.2*W</w:t>
      </w:r>
    </w:p>
    <w:p w:rsidR="4BFE5219" w:rsidP="474386DC" w:rsidRDefault="4BFE5219" w14:paraId="4A784618" w14:textId="748D2795">
      <w:pPr>
        <w:pStyle w:val="Normal"/>
      </w:pPr>
      <w:r w:rsidRPr="474386DC" w:rsidR="4BFE5219">
        <w:rPr>
          <w:rFonts w:ascii="Palatino Linotype" w:hAnsi="Palatino Linotype"/>
          <w:sz w:val="24"/>
          <w:szCs w:val="24"/>
        </w:rPr>
        <w:t xml:space="preserve">                out2(i)=0;</w:t>
      </w:r>
    </w:p>
    <w:p w:rsidR="4BFE5219" w:rsidP="474386DC" w:rsidRDefault="4BFE5219" w14:paraId="7ED26087" w14:textId="16CC81E2">
      <w:pPr>
        <w:pStyle w:val="Normal"/>
      </w:pPr>
      <w:r w:rsidRPr="474386DC" w:rsidR="4BFE5219">
        <w:rPr>
          <w:rFonts w:ascii="Palatino Linotype" w:hAnsi="Palatino Linotype"/>
          <w:sz w:val="24"/>
          <w:szCs w:val="24"/>
        </w:rPr>
        <w:t xml:space="preserve">            end</w:t>
      </w:r>
    </w:p>
    <w:p w:rsidR="4BFE5219" w:rsidP="474386DC" w:rsidRDefault="4BFE5219" w14:paraId="1E1F4DBD" w14:textId="7FC8AA17">
      <w:pPr>
        <w:pStyle w:val="Normal"/>
      </w:pPr>
      <w:r w:rsidRPr="474386DC" w:rsidR="4BFE5219">
        <w:rPr>
          <w:rFonts w:ascii="Palatino Linotype" w:hAnsi="Palatino Linotype"/>
          <w:sz w:val="24"/>
          <w:szCs w:val="24"/>
        </w:rPr>
        <w:t xml:space="preserve">        end</w:t>
      </w:r>
    </w:p>
    <w:p w:rsidR="4BFE5219" w:rsidP="474386DC" w:rsidRDefault="4BFE5219" w14:paraId="7225E44E" w14:textId="678D49AC">
      <w:pPr>
        <w:pStyle w:val="Normal"/>
      </w:pPr>
      <w:r w:rsidRPr="474386DC" w:rsidR="4BFE5219">
        <w:rPr>
          <w:rFonts w:ascii="Palatino Linotype" w:hAnsi="Palatino Linotype"/>
          <w:sz w:val="24"/>
          <w:szCs w:val="24"/>
        </w:rPr>
        <w:t xml:space="preserve">    end</w:t>
      </w:r>
    </w:p>
    <w:p w:rsidR="4BFE5219" w:rsidP="474386DC" w:rsidRDefault="4BFE5219" w14:paraId="44F2AC8F" w14:textId="2E5BC043">
      <w:pPr>
        <w:pStyle w:val="Normal"/>
      </w:pPr>
      <w:r w:rsidRPr="474386DC" w:rsidR="4BFE5219">
        <w:rPr>
          <w:rFonts w:ascii="Palatino Linotype" w:hAnsi="Palatino Linotype"/>
          <w:sz w:val="24"/>
          <w:szCs w:val="24"/>
        </w:rPr>
        <w:t xml:space="preserve">    </w:t>
      </w:r>
    </w:p>
    <w:p w:rsidR="4BFE5219" w:rsidP="474386DC" w:rsidRDefault="4BFE5219" w14:paraId="1AA7831D" w14:textId="3FA236A6">
      <w:pPr>
        <w:pStyle w:val="Normal"/>
      </w:pPr>
      <w:r w:rsidRPr="474386DC" w:rsidR="4BFE5219">
        <w:rPr>
          <w:rFonts w:ascii="Palatino Linotype" w:hAnsi="Palatino Linotype"/>
          <w:sz w:val="24"/>
          <w:szCs w:val="24"/>
        </w:rPr>
        <w:t xml:space="preserve">    figure();</w:t>
      </w:r>
    </w:p>
    <w:p w:rsidR="4BFE5219" w:rsidP="474386DC" w:rsidRDefault="4BFE5219" w14:paraId="1D8433DB" w14:textId="49F1AD1A">
      <w:pPr>
        <w:pStyle w:val="Normal"/>
      </w:pPr>
      <w:r w:rsidRPr="474386DC" w:rsidR="4BFE5219">
        <w:rPr>
          <w:rFonts w:ascii="Palatino Linotype" w:hAnsi="Palatino Linotype"/>
          <w:sz w:val="24"/>
          <w:szCs w:val="24"/>
        </w:rPr>
        <w:t xml:space="preserve">    </w:t>
      </w:r>
    </w:p>
    <w:p w:rsidR="4BFE5219" w:rsidP="474386DC" w:rsidRDefault="4BFE5219" w14:paraId="64E77965" w14:textId="25F669E6">
      <w:pPr>
        <w:pStyle w:val="Normal"/>
      </w:pPr>
      <w:r w:rsidRPr="474386DC" w:rsidR="4BFE5219">
        <w:rPr>
          <w:rFonts w:ascii="Palatino Linotype" w:hAnsi="Palatino Linotype"/>
          <w:sz w:val="24"/>
          <w:szCs w:val="24"/>
        </w:rPr>
        <w:t xml:space="preserve">    subplot(3,1,1);</w:t>
      </w:r>
    </w:p>
    <w:p w:rsidR="4BFE5219" w:rsidP="474386DC" w:rsidRDefault="4BFE5219" w14:paraId="2F144EC0" w14:textId="79C4CBDB">
      <w:pPr>
        <w:pStyle w:val="Normal"/>
      </w:pPr>
      <w:r w:rsidRPr="474386DC" w:rsidR="4BFE5219">
        <w:rPr>
          <w:rFonts w:ascii="Palatino Linotype" w:hAnsi="Palatino Linotype"/>
          <w:sz w:val="24"/>
          <w:szCs w:val="24"/>
        </w:rPr>
        <w:t xml:space="preserve">    plot(t,filtered_D);</w:t>
      </w:r>
    </w:p>
    <w:p w:rsidR="4BFE5219" w:rsidP="474386DC" w:rsidRDefault="4BFE5219" w14:paraId="2C5D1259" w14:textId="1784DB8A">
      <w:pPr>
        <w:pStyle w:val="Normal"/>
      </w:pPr>
      <w:r w:rsidRPr="474386DC" w:rsidR="4BFE5219">
        <w:rPr>
          <w:rFonts w:ascii="Palatino Linotype" w:hAnsi="Palatino Linotype"/>
          <w:sz w:val="24"/>
          <w:szCs w:val="24"/>
        </w:rPr>
        <w:t xml:space="preserve">    axis([0,2.5, -1.5,1.5]);</w:t>
      </w:r>
    </w:p>
    <w:p w:rsidR="4BFE5219" w:rsidP="474386DC" w:rsidRDefault="4BFE5219" w14:paraId="29E3B1DF" w14:textId="00AB77A0">
      <w:pPr>
        <w:pStyle w:val="Normal"/>
      </w:pPr>
      <w:r w:rsidRPr="474386DC" w:rsidR="4BFE5219">
        <w:rPr>
          <w:rFonts w:ascii="Palatino Linotype" w:hAnsi="Palatino Linotype"/>
          <w:sz w:val="24"/>
          <w:szCs w:val="24"/>
        </w:rPr>
        <w:t xml:space="preserve">    title("D: After filtering");</w:t>
      </w:r>
    </w:p>
    <w:p w:rsidR="4BFE5219" w:rsidP="474386DC" w:rsidRDefault="4BFE5219" w14:paraId="150D76BF" w14:textId="6D9A05C6">
      <w:pPr>
        <w:pStyle w:val="Normal"/>
      </w:pPr>
      <w:r w:rsidRPr="474386DC" w:rsidR="4BFE5219">
        <w:rPr>
          <w:rFonts w:ascii="Palatino Linotype" w:hAnsi="Palatino Linotype"/>
          <w:sz w:val="24"/>
          <w:szCs w:val="24"/>
        </w:rPr>
        <w:t xml:space="preserve">    ylabel("Amplitude");</w:t>
      </w:r>
    </w:p>
    <w:p w:rsidR="4BFE5219" w:rsidP="474386DC" w:rsidRDefault="4BFE5219" w14:paraId="563A6DC8" w14:textId="00EAB749">
      <w:pPr>
        <w:pStyle w:val="Normal"/>
      </w:pPr>
      <w:r w:rsidRPr="474386DC" w:rsidR="4BFE5219">
        <w:rPr>
          <w:rFonts w:ascii="Palatino Linotype" w:hAnsi="Palatino Linotype"/>
          <w:sz w:val="24"/>
          <w:szCs w:val="24"/>
        </w:rPr>
        <w:t xml:space="preserve">    xlabel("Time (seconds)");</w:t>
      </w:r>
    </w:p>
    <w:p w:rsidR="4BFE5219" w:rsidP="474386DC" w:rsidRDefault="4BFE5219" w14:paraId="12EC222D" w14:textId="6422C182">
      <w:pPr>
        <w:pStyle w:val="Normal"/>
      </w:pPr>
      <w:r w:rsidRPr="474386DC" w:rsidR="4BFE5219">
        <w:rPr>
          <w:rFonts w:ascii="Palatino Linotype" w:hAnsi="Palatino Linotype"/>
          <w:sz w:val="24"/>
          <w:szCs w:val="24"/>
        </w:rPr>
        <w:t xml:space="preserve"> </w:t>
      </w:r>
    </w:p>
    <w:p w:rsidR="4BFE5219" w:rsidP="474386DC" w:rsidRDefault="4BFE5219" w14:paraId="307BB706" w14:textId="1FD4DA78">
      <w:pPr>
        <w:pStyle w:val="Normal"/>
      </w:pPr>
      <w:r w:rsidRPr="474386DC" w:rsidR="4BFE5219">
        <w:rPr>
          <w:rFonts w:ascii="Palatino Linotype" w:hAnsi="Palatino Linotype"/>
          <w:sz w:val="24"/>
          <w:szCs w:val="24"/>
        </w:rPr>
        <w:t xml:space="preserve">    subplot(3,1,2);</w:t>
      </w:r>
    </w:p>
    <w:p w:rsidR="4BFE5219" w:rsidP="474386DC" w:rsidRDefault="4BFE5219" w14:paraId="65271E97" w14:textId="4CC13D98">
      <w:pPr>
        <w:pStyle w:val="Normal"/>
      </w:pPr>
      <w:r w:rsidRPr="474386DC" w:rsidR="4BFE5219">
        <w:rPr>
          <w:rFonts w:ascii="Palatino Linotype" w:hAnsi="Palatino Linotype"/>
          <w:sz w:val="24"/>
          <w:szCs w:val="24"/>
        </w:rPr>
        <w:t xml:space="preserve">    plot(t,clean_filtered_D);</w:t>
      </w:r>
    </w:p>
    <w:p w:rsidR="4BFE5219" w:rsidP="474386DC" w:rsidRDefault="4BFE5219" w14:paraId="2748FF3B" w14:textId="76337C05">
      <w:pPr>
        <w:pStyle w:val="Normal"/>
      </w:pPr>
      <w:r w:rsidRPr="474386DC" w:rsidR="4BFE5219">
        <w:rPr>
          <w:rFonts w:ascii="Palatino Linotype" w:hAnsi="Palatino Linotype"/>
          <w:sz w:val="24"/>
          <w:szCs w:val="24"/>
        </w:rPr>
        <w:t xml:space="preserve">    axis([0,2.5, -1.5,1.5]);</w:t>
      </w:r>
    </w:p>
    <w:p w:rsidR="4BFE5219" w:rsidP="474386DC" w:rsidRDefault="4BFE5219" w14:paraId="6C3AC920" w14:textId="7D341F21">
      <w:pPr>
        <w:pStyle w:val="Normal"/>
      </w:pPr>
      <w:r w:rsidRPr="474386DC" w:rsidR="4BFE5219">
        <w:rPr>
          <w:rFonts w:ascii="Palatino Linotype" w:hAnsi="Palatino Linotype"/>
          <w:sz w:val="24"/>
          <w:szCs w:val="24"/>
        </w:rPr>
        <w:t xml:space="preserve">    title("D: After peak removal");</w:t>
      </w:r>
    </w:p>
    <w:p w:rsidR="4BFE5219" w:rsidP="474386DC" w:rsidRDefault="4BFE5219" w14:paraId="01C6A7EE" w14:textId="1375D745">
      <w:pPr>
        <w:pStyle w:val="Normal"/>
      </w:pPr>
      <w:r w:rsidRPr="474386DC" w:rsidR="4BFE5219">
        <w:rPr>
          <w:rFonts w:ascii="Palatino Linotype" w:hAnsi="Palatino Linotype"/>
          <w:sz w:val="24"/>
          <w:szCs w:val="24"/>
        </w:rPr>
        <w:t xml:space="preserve">    ylabel("Amplitude");</w:t>
      </w:r>
    </w:p>
    <w:p w:rsidR="4BFE5219" w:rsidP="474386DC" w:rsidRDefault="4BFE5219" w14:paraId="5801847B" w14:textId="6E65AA66">
      <w:pPr>
        <w:pStyle w:val="Normal"/>
      </w:pPr>
      <w:r w:rsidRPr="474386DC" w:rsidR="4BFE5219">
        <w:rPr>
          <w:rFonts w:ascii="Palatino Linotype" w:hAnsi="Palatino Linotype"/>
          <w:sz w:val="24"/>
          <w:szCs w:val="24"/>
        </w:rPr>
        <w:t xml:space="preserve">    xlabel("Time (seconds)");</w:t>
      </w:r>
    </w:p>
    <w:p w:rsidR="4BFE5219" w:rsidP="474386DC" w:rsidRDefault="4BFE5219" w14:paraId="5341C0EA" w14:textId="1B79ACE6">
      <w:pPr>
        <w:pStyle w:val="Normal"/>
      </w:pPr>
      <w:r w:rsidRPr="474386DC" w:rsidR="4BFE5219">
        <w:rPr>
          <w:rFonts w:ascii="Palatino Linotype" w:hAnsi="Palatino Linotype"/>
          <w:sz w:val="24"/>
          <w:szCs w:val="24"/>
        </w:rPr>
        <w:t xml:space="preserve">    </w:t>
      </w:r>
    </w:p>
    <w:p w:rsidR="4BFE5219" w:rsidP="474386DC" w:rsidRDefault="4BFE5219" w14:paraId="3AC6A68B" w14:textId="100978C4">
      <w:pPr>
        <w:pStyle w:val="Normal"/>
      </w:pPr>
      <w:r w:rsidRPr="474386DC" w:rsidR="4BFE5219">
        <w:rPr>
          <w:rFonts w:ascii="Palatino Linotype" w:hAnsi="Palatino Linotype"/>
          <w:sz w:val="24"/>
          <w:szCs w:val="24"/>
        </w:rPr>
        <w:t xml:space="preserve">    subplot(3,1,3);</w:t>
      </w:r>
    </w:p>
    <w:p w:rsidR="4BFE5219" w:rsidP="474386DC" w:rsidRDefault="4BFE5219" w14:paraId="151B21A8" w14:textId="063A157B">
      <w:pPr>
        <w:pStyle w:val="Normal"/>
      </w:pPr>
      <w:r w:rsidRPr="474386DC" w:rsidR="4BFE5219">
        <w:rPr>
          <w:rFonts w:ascii="Palatino Linotype" w:hAnsi="Palatino Linotype"/>
          <w:sz w:val="24"/>
          <w:szCs w:val="24"/>
        </w:rPr>
        <w:t xml:space="preserve">    plot(fvec_sensor_D,FFT_filtered_D);</w:t>
      </w:r>
    </w:p>
    <w:p w:rsidR="4BFE5219" w:rsidP="474386DC" w:rsidRDefault="4BFE5219" w14:paraId="25C8E0CF" w14:textId="768023C6">
      <w:pPr>
        <w:pStyle w:val="Normal"/>
      </w:pPr>
      <w:r w:rsidRPr="474386DC" w:rsidR="4BFE5219">
        <w:rPr>
          <w:rFonts w:ascii="Palatino Linotype" w:hAnsi="Palatino Linotype"/>
          <w:sz w:val="24"/>
          <w:szCs w:val="24"/>
        </w:rPr>
        <w:t xml:space="preserve">    title("D:frequency domain, after filtering");</w:t>
      </w:r>
    </w:p>
    <w:p w:rsidR="4BFE5219" w:rsidP="474386DC" w:rsidRDefault="4BFE5219" w14:paraId="5472BFA7" w14:textId="04FBC88A">
      <w:pPr>
        <w:pStyle w:val="Normal"/>
      </w:pPr>
      <w:r w:rsidRPr="474386DC" w:rsidR="4BFE5219">
        <w:rPr>
          <w:rFonts w:ascii="Palatino Linotype" w:hAnsi="Palatino Linotype"/>
          <w:sz w:val="24"/>
          <w:szCs w:val="24"/>
        </w:rPr>
        <w:t xml:space="preserve">    ylabel("Amplitude");</w:t>
      </w:r>
    </w:p>
    <w:p w:rsidR="4BFE5219" w:rsidP="474386DC" w:rsidRDefault="4BFE5219" w14:paraId="4202A8F7" w14:textId="66BF6C0B">
      <w:pPr>
        <w:pStyle w:val="Normal"/>
      </w:pPr>
      <w:r w:rsidRPr="474386DC" w:rsidR="4BFE5219">
        <w:rPr>
          <w:rFonts w:ascii="Palatino Linotype" w:hAnsi="Palatino Linotype"/>
          <w:sz w:val="24"/>
          <w:szCs w:val="24"/>
        </w:rPr>
        <w:t xml:space="preserve">    xlabel("Frequency (10^4 Hz)");</w:t>
      </w:r>
    </w:p>
    <w:p w:rsidR="4BFE5219" w:rsidP="474386DC" w:rsidRDefault="4BFE5219" w14:paraId="56FA2714" w14:textId="7946FF9D">
      <w:pPr>
        <w:pStyle w:val="Normal"/>
      </w:pPr>
      <w:r w:rsidRPr="474386DC" w:rsidR="4BFE5219">
        <w:rPr>
          <w:rFonts w:ascii="Palatino Linotype" w:hAnsi="Palatino Linotype"/>
          <w:sz w:val="24"/>
          <w:szCs w:val="24"/>
        </w:rPr>
        <w:t xml:space="preserve">    </w:t>
      </w:r>
    </w:p>
    <w:p w:rsidR="4BFE5219" w:rsidP="474386DC" w:rsidRDefault="4BFE5219" w14:paraId="4DE29478" w14:textId="4CE92C4F">
      <w:pPr>
        <w:pStyle w:val="Normal"/>
      </w:pPr>
      <w:r w:rsidRPr="474386DC" w:rsidR="4BFE5219">
        <w:rPr>
          <w:rFonts w:ascii="Palatino Linotype" w:hAnsi="Palatino Linotype"/>
          <w:sz w:val="24"/>
          <w:szCs w:val="24"/>
        </w:rPr>
        <w:t xml:space="preserve">    figure() % Time domain pairs, pre and post filter</w:t>
      </w:r>
    </w:p>
    <w:p w:rsidR="4BFE5219" w:rsidP="474386DC" w:rsidRDefault="4BFE5219" w14:paraId="6C515B2E" w14:textId="5A96BCC3">
      <w:pPr>
        <w:pStyle w:val="Normal"/>
      </w:pPr>
      <w:r w:rsidRPr="474386DC" w:rsidR="4BFE5219">
        <w:rPr>
          <w:rFonts w:ascii="Palatino Linotype" w:hAnsi="Palatino Linotype"/>
          <w:sz w:val="24"/>
          <w:szCs w:val="24"/>
        </w:rPr>
        <w:t xml:space="preserve">    </w:t>
      </w:r>
    </w:p>
    <w:p w:rsidR="4BFE5219" w:rsidP="474386DC" w:rsidRDefault="4BFE5219" w14:paraId="46A1084F" w14:textId="44A2FA10">
      <w:pPr>
        <w:pStyle w:val="Normal"/>
      </w:pPr>
      <w:r w:rsidRPr="474386DC" w:rsidR="4BFE5219">
        <w:rPr>
          <w:rFonts w:ascii="Palatino Linotype" w:hAnsi="Palatino Linotype"/>
          <w:sz w:val="24"/>
          <w:szCs w:val="24"/>
        </w:rPr>
        <w:t xml:space="preserve">    subplot(4,2,1);</w:t>
      </w:r>
    </w:p>
    <w:p w:rsidR="4BFE5219" w:rsidP="474386DC" w:rsidRDefault="4BFE5219" w14:paraId="65B59DFD" w14:textId="43578CA5">
      <w:pPr>
        <w:pStyle w:val="Normal"/>
      </w:pPr>
      <w:r w:rsidRPr="474386DC" w:rsidR="4BFE5219">
        <w:rPr>
          <w:rFonts w:ascii="Palatino Linotype" w:hAnsi="Palatino Linotype"/>
          <w:sz w:val="24"/>
          <w:szCs w:val="24"/>
        </w:rPr>
        <w:t xml:space="preserve">    plot(tA,sensor_A); xlim([0 2.75]);</w:t>
      </w:r>
    </w:p>
    <w:p w:rsidR="4BFE5219" w:rsidP="474386DC" w:rsidRDefault="4BFE5219" w14:paraId="17FBF2D3" w14:textId="29E67F3D">
      <w:pPr>
        <w:pStyle w:val="Normal"/>
      </w:pPr>
      <w:r w:rsidRPr="474386DC" w:rsidR="4BFE5219">
        <w:rPr>
          <w:rFonts w:ascii="Palatino Linotype" w:hAnsi="Palatino Linotype"/>
          <w:sz w:val="24"/>
          <w:szCs w:val="24"/>
        </w:rPr>
        <w:t xml:space="preserve">    title("Sensor A, Time Domain");</w:t>
      </w:r>
    </w:p>
    <w:p w:rsidR="4BFE5219" w:rsidP="474386DC" w:rsidRDefault="4BFE5219" w14:paraId="38980CEF" w14:textId="7B71AED6">
      <w:pPr>
        <w:pStyle w:val="Normal"/>
      </w:pPr>
      <w:r w:rsidRPr="474386DC" w:rsidR="4BFE5219">
        <w:rPr>
          <w:rFonts w:ascii="Palatino Linotype" w:hAnsi="Palatino Linotype"/>
          <w:sz w:val="24"/>
          <w:szCs w:val="24"/>
        </w:rPr>
        <w:t xml:space="preserve">    ylabel("Amplitude");</w:t>
      </w:r>
    </w:p>
    <w:p w:rsidR="4BFE5219" w:rsidP="474386DC" w:rsidRDefault="4BFE5219" w14:paraId="4FB1C59C" w14:textId="02FF97A2">
      <w:pPr>
        <w:pStyle w:val="Normal"/>
      </w:pPr>
      <w:r w:rsidRPr="474386DC" w:rsidR="4BFE5219">
        <w:rPr>
          <w:rFonts w:ascii="Palatino Linotype" w:hAnsi="Palatino Linotype"/>
          <w:sz w:val="24"/>
          <w:szCs w:val="24"/>
        </w:rPr>
        <w:t xml:space="preserve">    xlabel("Time (seconds)");</w:t>
      </w:r>
    </w:p>
    <w:p w:rsidR="4BFE5219" w:rsidP="474386DC" w:rsidRDefault="4BFE5219" w14:paraId="76D97557" w14:textId="7F62FF2F">
      <w:pPr>
        <w:pStyle w:val="Normal"/>
      </w:pPr>
      <w:r w:rsidRPr="474386DC" w:rsidR="4BFE5219">
        <w:rPr>
          <w:rFonts w:ascii="Palatino Linotype" w:hAnsi="Palatino Linotype"/>
          <w:sz w:val="24"/>
          <w:szCs w:val="24"/>
        </w:rPr>
        <w:t xml:space="preserve"> </w:t>
      </w:r>
    </w:p>
    <w:p w:rsidR="4BFE5219" w:rsidP="474386DC" w:rsidRDefault="4BFE5219" w14:paraId="0C341B1C" w14:textId="1F0CF9C6">
      <w:pPr>
        <w:pStyle w:val="Normal"/>
      </w:pPr>
      <w:r w:rsidRPr="474386DC" w:rsidR="4BFE5219">
        <w:rPr>
          <w:rFonts w:ascii="Palatino Linotype" w:hAnsi="Palatino Linotype"/>
          <w:sz w:val="24"/>
          <w:szCs w:val="24"/>
        </w:rPr>
        <w:t xml:space="preserve">    subplot(4,2,2);</w:t>
      </w:r>
    </w:p>
    <w:p w:rsidR="4BFE5219" w:rsidP="474386DC" w:rsidRDefault="4BFE5219" w14:paraId="3347A9D6" w14:textId="68F8D065">
      <w:pPr>
        <w:pStyle w:val="Normal"/>
      </w:pPr>
      <w:r w:rsidRPr="474386DC" w:rsidR="4BFE5219">
        <w:rPr>
          <w:rFonts w:ascii="Palatino Linotype" w:hAnsi="Palatino Linotype"/>
          <w:sz w:val="24"/>
          <w:szCs w:val="24"/>
        </w:rPr>
        <w:t xml:space="preserve">    plot(t,filtered_A);</w:t>
      </w:r>
    </w:p>
    <w:p w:rsidR="4BFE5219" w:rsidP="474386DC" w:rsidRDefault="4BFE5219" w14:paraId="5F7E86A9" w14:textId="4E18F492">
      <w:pPr>
        <w:pStyle w:val="Normal"/>
      </w:pPr>
      <w:r w:rsidRPr="474386DC" w:rsidR="4BFE5219">
        <w:rPr>
          <w:rFonts w:ascii="Palatino Linotype" w:hAnsi="Palatino Linotype"/>
          <w:sz w:val="24"/>
          <w:szCs w:val="24"/>
        </w:rPr>
        <w:t xml:space="preserve">    axis([0,2.5, -.5,.5]);</w:t>
      </w:r>
    </w:p>
    <w:p w:rsidR="4BFE5219" w:rsidP="474386DC" w:rsidRDefault="4BFE5219" w14:paraId="42851FCA" w14:textId="4E1F055D">
      <w:pPr>
        <w:pStyle w:val="Normal"/>
      </w:pPr>
      <w:r w:rsidRPr="474386DC" w:rsidR="4BFE5219">
        <w:rPr>
          <w:rFonts w:ascii="Palatino Linotype" w:hAnsi="Palatino Linotype"/>
          <w:sz w:val="24"/>
          <w:szCs w:val="24"/>
        </w:rPr>
        <w:t xml:space="preserve">    title("A: After filtering");</w:t>
      </w:r>
    </w:p>
    <w:p w:rsidR="4BFE5219" w:rsidP="474386DC" w:rsidRDefault="4BFE5219" w14:paraId="282CEB43" w14:textId="29865DCE">
      <w:pPr>
        <w:pStyle w:val="Normal"/>
      </w:pPr>
      <w:r w:rsidRPr="474386DC" w:rsidR="4BFE5219">
        <w:rPr>
          <w:rFonts w:ascii="Palatino Linotype" w:hAnsi="Palatino Linotype"/>
          <w:sz w:val="24"/>
          <w:szCs w:val="24"/>
        </w:rPr>
        <w:t xml:space="preserve">    ylabel("Amplitude");</w:t>
      </w:r>
    </w:p>
    <w:p w:rsidR="4BFE5219" w:rsidP="474386DC" w:rsidRDefault="4BFE5219" w14:paraId="69B87A43" w14:textId="1A34409A">
      <w:pPr>
        <w:pStyle w:val="Normal"/>
      </w:pPr>
      <w:r w:rsidRPr="474386DC" w:rsidR="4BFE5219">
        <w:rPr>
          <w:rFonts w:ascii="Palatino Linotype" w:hAnsi="Palatino Linotype"/>
          <w:sz w:val="24"/>
          <w:szCs w:val="24"/>
        </w:rPr>
        <w:t xml:space="preserve">    xlabel("Time (seconds)");</w:t>
      </w:r>
    </w:p>
    <w:p w:rsidR="4BFE5219" w:rsidP="474386DC" w:rsidRDefault="4BFE5219" w14:paraId="17581F71" w14:textId="4B328F59">
      <w:pPr>
        <w:pStyle w:val="Normal"/>
      </w:pPr>
      <w:r w:rsidRPr="474386DC" w:rsidR="4BFE5219">
        <w:rPr>
          <w:rFonts w:ascii="Palatino Linotype" w:hAnsi="Palatino Linotype"/>
          <w:sz w:val="24"/>
          <w:szCs w:val="24"/>
        </w:rPr>
        <w:t xml:space="preserve">    </w:t>
      </w:r>
    </w:p>
    <w:p w:rsidR="4BFE5219" w:rsidP="474386DC" w:rsidRDefault="4BFE5219" w14:paraId="706C9063" w14:textId="167DF837">
      <w:pPr>
        <w:pStyle w:val="Normal"/>
      </w:pPr>
      <w:r w:rsidRPr="474386DC" w:rsidR="4BFE5219">
        <w:rPr>
          <w:rFonts w:ascii="Palatino Linotype" w:hAnsi="Palatino Linotype"/>
          <w:sz w:val="24"/>
          <w:szCs w:val="24"/>
        </w:rPr>
        <w:t xml:space="preserve">    subplot(4,2,3);</w:t>
      </w:r>
    </w:p>
    <w:p w:rsidR="4BFE5219" w:rsidP="474386DC" w:rsidRDefault="4BFE5219" w14:paraId="59F89BAC" w14:textId="222C4DD3">
      <w:pPr>
        <w:pStyle w:val="Normal"/>
      </w:pPr>
      <w:r w:rsidRPr="474386DC" w:rsidR="4BFE5219">
        <w:rPr>
          <w:rFonts w:ascii="Palatino Linotype" w:hAnsi="Palatino Linotype"/>
          <w:sz w:val="24"/>
          <w:szCs w:val="24"/>
        </w:rPr>
        <w:t xml:space="preserve">    plot(tB,sensor_B); xlim([0 2.75]);</w:t>
      </w:r>
    </w:p>
    <w:p w:rsidR="4BFE5219" w:rsidP="474386DC" w:rsidRDefault="4BFE5219" w14:paraId="60014BE0" w14:textId="52D97BED">
      <w:pPr>
        <w:pStyle w:val="Normal"/>
      </w:pPr>
      <w:r w:rsidRPr="474386DC" w:rsidR="4BFE5219">
        <w:rPr>
          <w:rFonts w:ascii="Palatino Linotype" w:hAnsi="Palatino Linotype"/>
          <w:sz w:val="24"/>
          <w:szCs w:val="24"/>
        </w:rPr>
        <w:t xml:space="preserve">    title("Sensor B, Time Domain");</w:t>
      </w:r>
    </w:p>
    <w:p w:rsidR="4BFE5219" w:rsidP="474386DC" w:rsidRDefault="4BFE5219" w14:paraId="58308BF1" w14:textId="7A08B2E0">
      <w:pPr>
        <w:pStyle w:val="Normal"/>
      </w:pPr>
      <w:r w:rsidRPr="474386DC" w:rsidR="4BFE5219">
        <w:rPr>
          <w:rFonts w:ascii="Palatino Linotype" w:hAnsi="Palatino Linotype"/>
          <w:sz w:val="24"/>
          <w:szCs w:val="24"/>
        </w:rPr>
        <w:t xml:space="preserve">    ylabel("Amplitude");</w:t>
      </w:r>
    </w:p>
    <w:p w:rsidR="4BFE5219" w:rsidP="474386DC" w:rsidRDefault="4BFE5219" w14:paraId="554EB97A" w14:textId="571FB6E2">
      <w:pPr>
        <w:pStyle w:val="Normal"/>
      </w:pPr>
      <w:r w:rsidRPr="474386DC" w:rsidR="4BFE5219">
        <w:rPr>
          <w:rFonts w:ascii="Palatino Linotype" w:hAnsi="Palatino Linotype"/>
          <w:sz w:val="24"/>
          <w:szCs w:val="24"/>
        </w:rPr>
        <w:t xml:space="preserve">    xlabel("Time (seconds)");</w:t>
      </w:r>
    </w:p>
    <w:p w:rsidR="4BFE5219" w:rsidP="474386DC" w:rsidRDefault="4BFE5219" w14:paraId="5A4B1C7A" w14:textId="728FDED5">
      <w:pPr>
        <w:pStyle w:val="Normal"/>
      </w:pPr>
      <w:r w:rsidRPr="474386DC" w:rsidR="4BFE5219">
        <w:rPr>
          <w:rFonts w:ascii="Palatino Linotype" w:hAnsi="Palatino Linotype"/>
          <w:sz w:val="24"/>
          <w:szCs w:val="24"/>
        </w:rPr>
        <w:t xml:space="preserve">    </w:t>
      </w:r>
    </w:p>
    <w:p w:rsidR="4BFE5219" w:rsidP="474386DC" w:rsidRDefault="4BFE5219" w14:paraId="27199FA1" w14:textId="7446D481">
      <w:pPr>
        <w:pStyle w:val="Normal"/>
      </w:pPr>
      <w:r w:rsidRPr="474386DC" w:rsidR="4BFE5219">
        <w:rPr>
          <w:rFonts w:ascii="Palatino Linotype" w:hAnsi="Palatino Linotype"/>
          <w:sz w:val="24"/>
          <w:szCs w:val="24"/>
        </w:rPr>
        <w:t xml:space="preserve">    subplot(4,2,4);</w:t>
      </w:r>
    </w:p>
    <w:p w:rsidR="4BFE5219" w:rsidP="474386DC" w:rsidRDefault="4BFE5219" w14:paraId="4C359F1A" w14:textId="59492306">
      <w:pPr>
        <w:pStyle w:val="Normal"/>
      </w:pPr>
      <w:r w:rsidRPr="474386DC" w:rsidR="4BFE5219">
        <w:rPr>
          <w:rFonts w:ascii="Palatino Linotype" w:hAnsi="Palatino Linotype"/>
          <w:sz w:val="24"/>
          <w:szCs w:val="24"/>
        </w:rPr>
        <w:t xml:space="preserve">    plot(t,filtered_B);</w:t>
      </w:r>
    </w:p>
    <w:p w:rsidR="4BFE5219" w:rsidP="474386DC" w:rsidRDefault="4BFE5219" w14:paraId="2A1D3343" w14:textId="01F3D786">
      <w:pPr>
        <w:pStyle w:val="Normal"/>
      </w:pPr>
      <w:r w:rsidRPr="474386DC" w:rsidR="4BFE5219">
        <w:rPr>
          <w:rFonts w:ascii="Palatino Linotype" w:hAnsi="Palatino Linotype"/>
          <w:sz w:val="24"/>
          <w:szCs w:val="24"/>
        </w:rPr>
        <w:t xml:space="preserve">    axis([0,2.5, -.5,.5]);</w:t>
      </w:r>
    </w:p>
    <w:p w:rsidR="4BFE5219" w:rsidP="474386DC" w:rsidRDefault="4BFE5219" w14:paraId="2FB4DE1F" w14:textId="47C7252E">
      <w:pPr>
        <w:pStyle w:val="Normal"/>
      </w:pPr>
      <w:r w:rsidRPr="474386DC" w:rsidR="4BFE5219">
        <w:rPr>
          <w:rFonts w:ascii="Palatino Linotype" w:hAnsi="Palatino Linotype"/>
          <w:sz w:val="24"/>
          <w:szCs w:val="24"/>
        </w:rPr>
        <w:t xml:space="preserve">    title("B: After filtering");</w:t>
      </w:r>
    </w:p>
    <w:p w:rsidR="4BFE5219" w:rsidP="474386DC" w:rsidRDefault="4BFE5219" w14:paraId="60ACECCC" w14:textId="26697217">
      <w:pPr>
        <w:pStyle w:val="Normal"/>
      </w:pPr>
      <w:r w:rsidRPr="474386DC" w:rsidR="4BFE5219">
        <w:rPr>
          <w:rFonts w:ascii="Palatino Linotype" w:hAnsi="Palatino Linotype"/>
          <w:sz w:val="24"/>
          <w:szCs w:val="24"/>
        </w:rPr>
        <w:t xml:space="preserve">    ylabel("Amplitude");</w:t>
      </w:r>
    </w:p>
    <w:p w:rsidR="4BFE5219" w:rsidP="474386DC" w:rsidRDefault="4BFE5219" w14:paraId="0F0F36E7" w14:textId="16091EAF">
      <w:pPr>
        <w:pStyle w:val="Normal"/>
      </w:pPr>
      <w:r w:rsidRPr="474386DC" w:rsidR="4BFE5219">
        <w:rPr>
          <w:rFonts w:ascii="Palatino Linotype" w:hAnsi="Palatino Linotype"/>
          <w:sz w:val="24"/>
          <w:szCs w:val="24"/>
        </w:rPr>
        <w:t xml:space="preserve">    xlabel("Time (seconds)");</w:t>
      </w:r>
    </w:p>
    <w:p w:rsidR="4BFE5219" w:rsidP="474386DC" w:rsidRDefault="4BFE5219" w14:paraId="61CAB172" w14:textId="3509D037">
      <w:pPr>
        <w:pStyle w:val="Normal"/>
      </w:pPr>
      <w:r w:rsidRPr="474386DC" w:rsidR="4BFE5219">
        <w:rPr>
          <w:rFonts w:ascii="Palatino Linotype" w:hAnsi="Palatino Linotype"/>
          <w:sz w:val="24"/>
          <w:szCs w:val="24"/>
        </w:rPr>
        <w:t xml:space="preserve">    </w:t>
      </w:r>
    </w:p>
    <w:p w:rsidR="4BFE5219" w:rsidP="474386DC" w:rsidRDefault="4BFE5219" w14:paraId="46E1D9F8" w14:textId="6E80CE97">
      <w:pPr>
        <w:pStyle w:val="Normal"/>
      </w:pPr>
      <w:r w:rsidRPr="474386DC" w:rsidR="4BFE5219">
        <w:rPr>
          <w:rFonts w:ascii="Palatino Linotype" w:hAnsi="Palatino Linotype"/>
          <w:sz w:val="24"/>
          <w:szCs w:val="24"/>
        </w:rPr>
        <w:t xml:space="preserve">    subplot(4,2,5);</w:t>
      </w:r>
    </w:p>
    <w:p w:rsidR="4BFE5219" w:rsidP="474386DC" w:rsidRDefault="4BFE5219" w14:paraId="0CEC73BB" w14:textId="715259E2">
      <w:pPr>
        <w:pStyle w:val="Normal"/>
      </w:pPr>
      <w:r w:rsidRPr="474386DC" w:rsidR="4BFE5219">
        <w:rPr>
          <w:rFonts w:ascii="Palatino Linotype" w:hAnsi="Palatino Linotype"/>
          <w:sz w:val="24"/>
          <w:szCs w:val="24"/>
        </w:rPr>
        <w:t xml:space="preserve">    plot(tC,sensor_C); xlim([0 2.75]);</w:t>
      </w:r>
    </w:p>
    <w:p w:rsidR="4BFE5219" w:rsidP="474386DC" w:rsidRDefault="4BFE5219" w14:paraId="03C5E35B" w14:textId="6FB976C6">
      <w:pPr>
        <w:pStyle w:val="Normal"/>
      </w:pPr>
      <w:r w:rsidRPr="474386DC" w:rsidR="4BFE5219">
        <w:rPr>
          <w:rFonts w:ascii="Palatino Linotype" w:hAnsi="Palatino Linotype"/>
          <w:sz w:val="24"/>
          <w:szCs w:val="24"/>
        </w:rPr>
        <w:t xml:space="preserve">    title("Sensor C, Time Domain");</w:t>
      </w:r>
    </w:p>
    <w:p w:rsidR="4BFE5219" w:rsidP="474386DC" w:rsidRDefault="4BFE5219" w14:paraId="7E62B6EA" w14:textId="4186C471">
      <w:pPr>
        <w:pStyle w:val="Normal"/>
      </w:pPr>
      <w:r w:rsidRPr="474386DC" w:rsidR="4BFE5219">
        <w:rPr>
          <w:rFonts w:ascii="Palatino Linotype" w:hAnsi="Palatino Linotype"/>
          <w:sz w:val="24"/>
          <w:szCs w:val="24"/>
        </w:rPr>
        <w:t xml:space="preserve">    ylabel("Amplitude");</w:t>
      </w:r>
    </w:p>
    <w:p w:rsidR="4BFE5219" w:rsidP="474386DC" w:rsidRDefault="4BFE5219" w14:paraId="4E642E62" w14:textId="1477DFC6">
      <w:pPr>
        <w:pStyle w:val="Normal"/>
      </w:pPr>
      <w:r w:rsidRPr="474386DC" w:rsidR="4BFE5219">
        <w:rPr>
          <w:rFonts w:ascii="Palatino Linotype" w:hAnsi="Palatino Linotype"/>
          <w:sz w:val="24"/>
          <w:szCs w:val="24"/>
        </w:rPr>
        <w:t xml:space="preserve">    xlabel("Time (seconds)");</w:t>
      </w:r>
    </w:p>
    <w:p w:rsidR="4BFE5219" w:rsidP="474386DC" w:rsidRDefault="4BFE5219" w14:paraId="214046C9" w14:textId="725362AA">
      <w:pPr>
        <w:pStyle w:val="Normal"/>
      </w:pPr>
      <w:r w:rsidRPr="474386DC" w:rsidR="4BFE5219">
        <w:rPr>
          <w:rFonts w:ascii="Palatino Linotype" w:hAnsi="Palatino Linotype"/>
          <w:sz w:val="24"/>
          <w:szCs w:val="24"/>
        </w:rPr>
        <w:t xml:space="preserve">    </w:t>
      </w:r>
    </w:p>
    <w:p w:rsidR="4BFE5219" w:rsidP="474386DC" w:rsidRDefault="4BFE5219" w14:paraId="23500D87" w14:textId="4814E1C9">
      <w:pPr>
        <w:pStyle w:val="Normal"/>
      </w:pPr>
      <w:r w:rsidRPr="474386DC" w:rsidR="4BFE5219">
        <w:rPr>
          <w:rFonts w:ascii="Palatino Linotype" w:hAnsi="Palatino Linotype"/>
          <w:sz w:val="24"/>
          <w:szCs w:val="24"/>
        </w:rPr>
        <w:t xml:space="preserve">    subplot(4,2,6);</w:t>
      </w:r>
    </w:p>
    <w:p w:rsidR="4BFE5219" w:rsidP="474386DC" w:rsidRDefault="4BFE5219" w14:paraId="0AA8B62A" w14:textId="6A4528AD">
      <w:pPr>
        <w:pStyle w:val="Normal"/>
      </w:pPr>
      <w:r w:rsidRPr="474386DC" w:rsidR="4BFE5219">
        <w:rPr>
          <w:rFonts w:ascii="Palatino Linotype" w:hAnsi="Palatino Linotype"/>
          <w:sz w:val="24"/>
          <w:szCs w:val="24"/>
        </w:rPr>
        <w:t xml:space="preserve">    plot(t,filtered_C);</w:t>
      </w:r>
    </w:p>
    <w:p w:rsidR="4BFE5219" w:rsidP="474386DC" w:rsidRDefault="4BFE5219" w14:paraId="70424CB3" w14:textId="5B0687CA">
      <w:pPr>
        <w:pStyle w:val="Normal"/>
      </w:pPr>
      <w:r w:rsidRPr="474386DC" w:rsidR="4BFE5219">
        <w:rPr>
          <w:rFonts w:ascii="Palatino Linotype" w:hAnsi="Palatino Linotype"/>
          <w:sz w:val="24"/>
          <w:szCs w:val="24"/>
        </w:rPr>
        <w:t xml:space="preserve">    axis([0,2.5, -.5,.5]);</w:t>
      </w:r>
    </w:p>
    <w:p w:rsidR="4BFE5219" w:rsidP="474386DC" w:rsidRDefault="4BFE5219" w14:paraId="50E116E4" w14:textId="18F818C0">
      <w:pPr>
        <w:pStyle w:val="Normal"/>
      </w:pPr>
      <w:r w:rsidRPr="474386DC" w:rsidR="4BFE5219">
        <w:rPr>
          <w:rFonts w:ascii="Palatino Linotype" w:hAnsi="Palatino Linotype"/>
          <w:sz w:val="24"/>
          <w:szCs w:val="24"/>
        </w:rPr>
        <w:t xml:space="preserve">    title("C: After filtering");</w:t>
      </w:r>
    </w:p>
    <w:p w:rsidR="4BFE5219" w:rsidP="474386DC" w:rsidRDefault="4BFE5219" w14:paraId="62595459" w14:textId="11F16102">
      <w:pPr>
        <w:pStyle w:val="Normal"/>
      </w:pPr>
      <w:r w:rsidRPr="474386DC" w:rsidR="4BFE5219">
        <w:rPr>
          <w:rFonts w:ascii="Palatino Linotype" w:hAnsi="Palatino Linotype"/>
          <w:sz w:val="24"/>
          <w:szCs w:val="24"/>
        </w:rPr>
        <w:t xml:space="preserve">    ylabel("Amplitude");</w:t>
      </w:r>
    </w:p>
    <w:p w:rsidR="4BFE5219" w:rsidP="474386DC" w:rsidRDefault="4BFE5219" w14:paraId="37D0A09B" w14:textId="44EDD26B">
      <w:pPr>
        <w:pStyle w:val="Normal"/>
      </w:pPr>
      <w:r w:rsidRPr="474386DC" w:rsidR="4BFE5219">
        <w:rPr>
          <w:rFonts w:ascii="Palatino Linotype" w:hAnsi="Palatino Linotype"/>
          <w:sz w:val="24"/>
          <w:szCs w:val="24"/>
        </w:rPr>
        <w:t xml:space="preserve">    xlabel("Time (seconds)");</w:t>
      </w:r>
    </w:p>
    <w:p w:rsidR="4BFE5219" w:rsidP="474386DC" w:rsidRDefault="4BFE5219" w14:paraId="4B857FF6" w14:textId="24D20E0D">
      <w:pPr>
        <w:pStyle w:val="Normal"/>
      </w:pPr>
      <w:r w:rsidRPr="474386DC" w:rsidR="4BFE5219">
        <w:rPr>
          <w:rFonts w:ascii="Palatino Linotype" w:hAnsi="Palatino Linotype"/>
          <w:sz w:val="24"/>
          <w:szCs w:val="24"/>
        </w:rPr>
        <w:t xml:space="preserve">    </w:t>
      </w:r>
    </w:p>
    <w:p w:rsidR="4BFE5219" w:rsidP="474386DC" w:rsidRDefault="4BFE5219" w14:paraId="0AF25368" w14:textId="4F7D570A">
      <w:pPr>
        <w:pStyle w:val="Normal"/>
      </w:pPr>
      <w:r w:rsidRPr="474386DC" w:rsidR="4BFE5219">
        <w:rPr>
          <w:rFonts w:ascii="Palatino Linotype" w:hAnsi="Palatino Linotype"/>
          <w:sz w:val="24"/>
          <w:szCs w:val="24"/>
        </w:rPr>
        <w:t xml:space="preserve">    subplot(4,2,7);</w:t>
      </w:r>
    </w:p>
    <w:p w:rsidR="4BFE5219" w:rsidP="474386DC" w:rsidRDefault="4BFE5219" w14:paraId="44478777" w14:textId="2B27319F">
      <w:pPr>
        <w:pStyle w:val="Normal"/>
      </w:pPr>
      <w:r w:rsidRPr="474386DC" w:rsidR="4BFE5219">
        <w:rPr>
          <w:rFonts w:ascii="Palatino Linotype" w:hAnsi="Palatino Linotype"/>
          <w:sz w:val="24"/>
          <w:szCs w:val="24"/>
        </w:rPr>
        <w:t xml:space="preserve">    plot(tD,sensor_D); xlim([0 2.75]);</w:t>
      </w:r>
    </w:p>
    <w:p w:rsidR="4BFE5219" w:rsidP="474386DC" w:rsidRDefault="4BFE5219" w14:paraId="6C213E0D" w14:textId="26D82B2F">
      <w:pPr>
        <w:pStyle w:val="Normal"/>
      </w:pPr>
      <w:r w:rsidRPr="474386DC" w:rsidR="4BFE5219">
        <w:rPr>
          <w:rFonts w:ascii="Palatino Linotype" w:hAnsi="Palatino Linotype"/>
          <w:sz w:val="24"/>
          <w:szCs w:val="24"/>
        </w:rPr>
        <w:t xml:space="preserve">    title("Sensor D, Time Domain");</w:t>
      </w:r>
    </w:p>
    <w:p w:rsidR="4BFE5219" w:rsidP="474386DC" w:rsidRDefault="4BFE5219" w14:paraId="10244885" w14:textId="65922449">
      <w:pPr>
        <w:pStyle w:val="Normal"/>
      </w:pPr>
      <w:r w:rsidRPr="474386DC" w:rsidR="4BFE5219">
        <w:rPr>
          <w:rFonts w:ascii="Palatino Linotype" w:hAnsi="Palatino Linotype"/>
          <w:sz w:val="24"/>
          <w:szCs w:val="24"/>
        </w:rPr>
        <w:t xml:space="preserve">    ylabel("Amplitude");</w:t>
      </w:r>
    </w:p>
    <w:p w:rsidR="4BFE5219" w:rsidP="474386DC" w:rsidRDefault="4BFE5219" w14:paraId="7D1ACE79" w14:textId="307F7283">
      <w:pPr>
        <w:pStyle w:val="Normal"/>
      </w:pPr>
      <w:r w:rsidRPr="474386DC" w:rsidR="4BFE5219">
        <w:rPr>
          <w:rFonts w:ascii="Palatino Linotype" w:hAnsi="Palatino Linotype"/>
          <w:sz w:val="24"/>
          <w:szCs w:val="24"/>
        </w:rPr>
        <w:t xml:space="preserve">    xlabel("Time (seconds)");</w:t>
      </w:r>
    </w:p>
    <w:p w:rsidR="4BFE5219" w:rsidP="474386DC" w:rsidRDefault="4BFE5219" w14:paraId="1898C461" w14:textId="19F57F61">
      <w:pPr>
        <w:pStyle w:val="Normal"/>
      </w:pPr>
      <w:r w:rsidRPr="474386DC" w:rsidR="4BFE5219">
        <w:rPr>
          <w:rFonts w:ascii="Palatino Linotype" w:hAnsi="Palatino Linotype"/>
          <w:sz w:val="24"/>
          <w:szCs w:val="24"/>
        </w:rPr>
        <w:t xml:space="preserve">    </w:t>
      </w:r>
    </w:p>
    <w:p w:rsidR="4BFE5219" w:rsidP="474386DC" w:rsidRDefault="4BFE5219" w14:paraId="4FD3E533" w14:textId="094318E2">
      <w:pPr>
        <w:pStyle w:val="Normal"/>
      </w:pPr>
      <w:r w:rsidRPr="474386DC" w:rsidR="4BFE5219">
        <w:rPr>
          <w:rFonts w:ascii="Palatino Linotype" w:hAnsi="Palatino Linotype"/>
          <w:sz w:val="24"/>
          <w:szCs w:val="24"/>
        </w:rPr>
        <w:t xml:space="preserve">    subplot(4,2,8);</w:t>
      </w:r>
    </w:p>
    <w:p w:rsidR="4BFE5219" w:rsidP="474386DC" w:rsidRDefault="4BFE5219" w14:paraId="6FBCBDE4" w14:textId="1FF2203B">
      <w:pPr>
        <w:pStyle w:val="Normal"/>
      </w:pPr>
      <w:r w:rsidRPr="474386DC" w:rsidR="4BFE5219">
        <w:rPr>
          <w:rFonts w:ascii="Palatino Linotype" w:hAnsi="Palatino Linotype"/>
          <w:sz w:val="24"/>
          <w:szCs w:val="24"/>
        </w:rPr>
        <w:t xml:space="preserve">    plot(t,filtered_D);</w:t>
      </w:r>
    </w:p>
    <w:p w:rsidR="4BFE5219" w:rsidP="474386DC" w:rsidRDefault="4BFE5219" w14:paraId="3E51B11D" w14:textId="0144FD4E">
      <w:pPr>
        <w:pStyle w:val="Normal"/>
      </w:pPr>
      <w:r w:rsidRPr="474386DC" w:rsidR="4BFE5219">
        <w:rPr>
          <w:rFonts w:ascii="Palatino Linotype" w:hAnsi="Palatino Linotype"/>
          <w:sz w:val="24"/>
          <w:szCs w:val="24"/>
        </w:rPr>
        <w:t xml:space="preserve">    axis([0,2.5, -.5,.5]);</w:t>
      </w:r>
    </w:p>
    <w:p w:rsidR="4BFE5219" w:rsidP="474386DC" w:rsidRDefault="4BFE5219" w14:paraId="43A9AD69" w14:textId="3DCFBB13">
      <w:pPr>
        <w:pStyle w:val="Normal"/>
      </w:pPr>
      <w:r w:rsidRPr="474386DC" w:rsidR="4BFE5219">
        <w:rPr>
          <w:rFonts w:ascii="Palatino Linotype" w:hAnsi="Palatino Linotype"/>
          <w:sz w:val="24"/>
          <w:szCs w:val="24"/>
        </w:rPr>
        <w:t xml:space="preserve">    title("D: After filtering");</w:t>
      </w:r>
    </w:p>
    <w:p w:rsidR="4BFE5219" w:rsidP="474386DC" w:rsidRDefault="4BFE5219" w14:paraId="641EF8C7" w14:textId="2EADE106">
      <w:pPr>
        <w:pStyle w:val="Normal"/>
      </w:pPr>
      <w:r w:rsidRPr="474386DC" w:rsidR="4BFE5219">
        <w:rPr>
          <w:rFonts w:ascii="Palatino Linotype" w:hAnsi="Palatino Linotype"/>
          <w:sz w:val="24"/>
          <w:szCs w:val="24"/>
        </w:rPr>
        <w:t xml:space="preserve">    ylabel("Amplitude");</w:t>
      </w:r>
    </w:p>
    <w:p w:rsidR="4BFE5219" w:rsidP="474386DC" w:rsidRDefault="4BFE5219" w14:paraId="42CF1ED5" w14:textId="48B60F91">
      <w:pPr>
        <w:pStyle w:val="Normal"/>
      </w:pPr>
      <w:r w:rsidRPr="474386DC" w:rsidR="4BFE5219">
        <w:rPr>
          <w:rFonts w:ascii="Palatino Linotype" w:hAnsi="Palatino Linotype"/>
          <w:sz w:val="24"/>
          <w:szCs w:val="24"/>
        </w:rPr>
        <w:t xml:space="preserve">    xlabel("Time (seconds)");</w:t>
      </w:r>
    </w:p>
    <w:p w:rsidR="4BFE5219" w:rsidP="474386DC" w:rsidRDefault="4BFE5219" w14:paraId="02C22A1B" w14:textId="40EE049A">
      <w:pPr>
        <w:pStyle w:val="Normal"/>
      </w:pPr>
      <w:r w:rsidRPr="474386DC" w:rsidR="4BFE5219">
        <w:rPr>
          <w:rFonts w:ascii="Palatino Linotype" w:hAnsi="Palatino Linotype"/>
          <w:sz w:val="24"/>
          <w:szCs w:val="24"/>
        </w:rPr>
        <w:t xml:space="preserve">    </w:t>
      </w:r>
    </w:p>
    <w:p w:rsidR="4BFE5219" w:rsidP="474386DC" w:rsidRDefault="4BFE5219" w14:paraId="08B4A035" w14:textId="27A4FD1A">
      <w:pPr>
        <w:pStyle w:val="Normal"/>
      </w:pPr>
      <w:r w:rsidRPr="474386DC" w:rsidR="4BFE5219">
        <w:rPr>
          <w:rFonts w:ascii="Palatino Linotype" w:hAnsi="Palatino Linotype"/>
          <w:sz w:val="24"/>
          <w:szCs w:val="24"/>
        </w:rPr>
        <w:t xml:space="preserve"> </w:t>
      </w:r>
    </w:p>
    <w:p w:rsidR="4BFE5219" w:rsidP="474386DC" w:rsidRDefault="4BFE5219" w14:paraId="595D6351" w14:textId="7D20AF68">
      <w:pPr>
        <w:pStyle w:val="Normal"/>
      </w:pPr>
      <w:r w:rsidRPr="474386DC" w:rsidR="4BFE5219">
        <w:rPr>
          <w:rFonts w:ascii="Palatino Linotype" w:hAnsi="Palatino Linotype"/>
          <w:sz w:val="24"/>
          <w:szCs w:val="24"/>
        </w:rPr>
        <w:t xml:space="preserve"> </w:t>
      </w:r>
    </w:p>
    <w:p w:rsidR="4BFE5219" w:rsidP="474386DC" w:rsidRDefault="4BFE5219" w14:paraId="1D8B9A1C" w14:textId="0BCDDD84">
      <w:pPr>
        <w:pStyle w:val="Normal"/>
      </w:pPr>
      <w:r w:rsidRPr="474386DC" w:rsidR="4BFE5219">
        <w:rPr>
          <w:rFonts w:ascii="Palatino Linotype" w:hAnsi="Palatino Linotype"/>
          <w:sz w:val="24"/>
          <w:szCs w:val="24"/>
        </w:rPr>
        <w:t xml:space="preserve">% TDOA algorithm that uses high frequency data from unfiltered audio: </w:t>
      </w:r>
    </w:p>
    <w:p w:rsidR="4BFE5219" w:rsidP="474386DC" w:rsidRDefault="4BFE5219" w14:paraId="5CD51DD9" w14:textId="66C78035">
      <w:pPr>
        <w:pStyle w:val="Normal"/>
      </w:pPr>
      <w:r w:rsidRPr="474386DC" w:rsidR="4BFE5219">
        <w:rPr>
          <w:rFonts w:ascii="Palatino Linotype" w:hAnsi="Palatino Linotype"/>
          <w:sz w:val="24"/>
          <w:szCs w:val="24"/>
        </w:rPr>
        <w:t xml:space="preserve"> </w:t>
      </w:r>
    </w:p>
    <w:p w:rsidR="4BFE5219" w:rsidP="474386DC" w:rsidRDefault="4BFE5219" w14:paraId="6E7C8997" w14:textId="272C0C92">
      <w:pPr>
        <w:pStyle w:val="Normal"/>
      </w:pPr>
      <w:r w:rsidRPr="474386DC" w:rsidR="4BFE5219">
        <w:rPr>
          <w:rFonts w:ascii="Palatino Linotype" w:hAnsi="Palatino Linotype"/>
          <w:sz w:val="24"/>
          <w:szCs w:val="24"/>
        </w:rPr>
        <w:t xml:space="preserve"> </w:t>
      </w:r>
    </w:p>
    <w:p w:rsidR="4BFE5219" w:rsidP="474386DC" w:rsidRDefault="4BFE5219" w14:paraId="2FDA0A9E" w14:textId="41D6D9F2">
      <w:pPr>
        <w:pStyle w:val="Normal"/>
      </w:pPr>
      <w:r w:rsidRPr="474386DC" w:rsidR="4BFE5219">
        <w:rPr>
          <w:rFonts w:ascii="Palatino Linotype" w:hAnsi="Palatino Linotype"/>
          <w:sz w:val="24"/>
          <w:szCs w:val="24"/>
        </w:rPr>
        <w:t>%   Sensor Pair A &amp; B:</w:t>
      </w:r>
    </w:p>
    <w:p w:rsidR="4BFE5219" w:rsidP="474386DC" w:rsidRDefault="4BFE5219" w14:paraId="17F54663" w14:textId="00A5344A">
      <w:pPr>
        <w:pStyle w:val="Normal"/>
      </w:pPr>
      <w:r w:rsidRPr="474386DC" w:rsidR="4BFE5219">
        <w:rPr>
          <w:rFonts w:ascii="Palatino Linotype" w:hAnsi="Palatino Linotype"/>
          <w:sz w:val="24"/>
          <w:szCs w:val="24"/>
        </w:rPr>
        <w:t xml:space="preserve"> </w:t>
      </w:r>
    </w:p>
    <w:p w:rsidR="4BFE5219" w:rsidP="474386DC" w:rsidRDefault="4BFE5219" w14:paraId="5935E6C2" w14:textId="6E4EFB81">
      <w:pPr>
        <w:pStyle w:val="Normal"/>
      </w:pPr>
      <w:r w:rsidRPr="474386DC" w:rsidR="4BFE5219">
        <w:rPr>
          <w:rFonts w:ascii="Palatino Linotype" w:hAnsi="Palatino Linotype"/>
          <w:sz w:val="24"/>
          <w:szCs w:val="24"/>
        </w:rPr>
        <w:t xml:space="preserve"> </w:t>
      </w:r>
    </w:p>
    <w:p w:rsidR="4BFE5219" w:rsidP="474386DC" w:rsidRDefault="4BFE5219" w14:paraId="4B8D6436" w14:textId="3060A716">
      <w:pPr>
        <w:pStyle w:val="Normal"/>
      </w:pPr>
      <w:r w:rsidRPr="474386DC" w:rsidR="4BFE5219">
        <w:rPr>
          <w:rFonts w:ascii="Palatino Linotype" w:hAnsi="Palatino Linotype"/>
          <w:sz w:val="24"/>
          <w:szCs w:val="24"/>
        </w:rPr>
        <w:t xml:space="preserve"> </w:t>
      </w:r>
    </w:p>
    <w:p w:rsidR="4BFE5219" w:rsidP="474386DC" w:rsidRDefault="4BFE5219" w14:paraId="2467BE4E" w14:textId="7C1B669E">
      <w:pPr>
        <w:pStyle w:val="Normal"/>
      </w:pPr>
      <w:r w:rsidRPr="474386DC" w:rsidR="4BFE5219">
        <w:rPr>
          <w:rFonts w:ascii="Palatino Linotype" w:hAnsi="Palatino Linotype"/>
          <w:sz w:val="24"/>
          <w:szCs w:val="24"/>
        </w:rPr>
        <w:t>% We initially guess that unfiltered audio begins to show amplitude 100 us</w:t>
      </w:r>
    </w:p>
    <w:p w:rsidR="4BFE5219" w:rsidP="474386DC" w:rsidRDefault="4BFE5219" w14:paraId="2B6D51CB" w14:textId="03E40930">
      <w:pPr>
        <w:pStyle w:val="Normal"/>
      </w:pPr>
      <w:r w:rsidRPr="474386DC" w:rsidR="4BFE5219">
        <w:rPr>
          <w:rFonts w:ascii="Palatino Linotype" w:hAnsi="Palatino Linotype"/>
          <w:sz w:val="24"/>
          <w:szCs w:val="24"/>
        </w:rPr>
        <w:t>% before the clean filtered audio.</w:t>
      </w:r>
    </w:p>
    <w:p w:rsidR="4BFE5219" w:rsidP="474386DC" w:rsidRDefault="4BFE5219" w14:paraId="139410CF" w14:textId="151CC2D8">
      <w:pPr>
        <w:pStyle w:val="Normal"/>
      </w:pPr>
      <w:r w:rsidRPr="474386DC" w:rsidR="4BFE5219">
        <w:rPr>
          <w:rFonts w:ascii="Palatino Linotype" w:hAnsi="Palatino Linotype"/>
          <w:sz w:val="24"/>
          <w:szCs w:val="24"/>
        </w:rPr>
        <w:t>%</w:t>
      </w:r>
    </w:p>
    <w:p w:rsidR="4BFE5219" w:rsidP="474386DC" w:rsidRDefault="4BFE5219" w14:paraId="28FA1DD4" w14:textId="3A570E47">
      <w:pPr>
        <w:pStyle w:val="Normal"/>
      </w:pPr>
      <w:r w:rsidRPr="474386DC" w:rsidR="4BFE5219">
        <w:rPr>
          <w:rFonts w:ascii="Palatino Linotype" w:hAnsi="Palatino Linotype"/>
          <w:sz w:val="24"/>
          <w:szCs w:val="24"/>
        </w:rPr>
        <w:t>% There are .192 samples per microsecond. 100 us = 521 samples.</w:t>
      </w:r>
    </w:p>
    <w:p w:rsidR="4BFE5219" w:rsidP="474386DC" w:rsidRDefault="4BFE5219" w14:paraId="37F3A506" w14:textId="43397835">
      <w:pPr>
        <w:pStyle w:val="Normal"/>
      </w:pPr>
      <w:r w:rsidRPr="474386DC" w:rsidR="4BFE5219">
        <w:rPr>
          <w:rFonts w:ascii="Palatino Linotype" w:hAnsi="Palatino Linotype"/>
          <w:sz w:val="24"/>
          <w:szCs w:val="24"/>
        </w:rPr>
        <w:t>%</w:t>
      </w:r>
    </w:p>
    <w:p w:rsidR="4BFE5219" w:rsidP="474386DC" w:rsidRDefault="4BFE5219" w14:paraId="32802912" w14:textId="433C0CFA">
      <w:pPr>
        <w:pStyle w:val="Normal"/>
      </w:pPr>
      <w:r w:rsidRPr="474386DC" w:rsidR="4BFE5219">
        <w:rPr>
          <w:rFonts w:ascii="Palatino Linotype" w:hAnsi="Palatino Linotype"/>
          <w:sz w:val="24"/>
          <w:szCs w:val="24"/>
        </w:rPr>
        <w:t>% Sensor_A (unfiltered audio) should begin to show a high frequency amplitude spike in the window of</w:t>
      </w:r>
    </w:p>
    <w:p w:rsidR="4BFE5219" w:rsidP="474386DC" w:rsidRDefault="4BFE5219" w14:paraId="63353896" w14:textId="19D439DA">
      <w:pPr>
        <w:pStyle w:val="Normal"/>
      </w:pPr>
      <w:r w:rsidRPr="474386DC" w:rsidR="4BFE5219">
        <w:rPr>
          <w:rFonts w:ascii="Palatino Linotype" w:hAnsi="Palatino Linotype"/>
          <w:sz w:val="24"/>
          <w:szCs w:val="24"/>
        </w:rPr>
        <w:t>% Sensor_A(tempA-521:tempA+521)</w:t>
      </w:r>
    </w:p>
    <w:p w:rsidR="4BFE5219" w:rsidP="474386DC" w:rsidRDefault="4BFE5219" w14:paraId="27FA6272" w14:textId="1384CEC0">
      <w:pPr>
        <w:pStyle w:val="Normal"/>
      </w:pPr>
      <w:r w:rsidRPr="474386DC" w:rsidR="4BFE5219">
        <w:rPr>
          <w:rFonts w:ascii="Palatino Linotype" w:hAnsi="Palatino Linotype"/>
          <w:sz w:val="24"/>
          <w:szCs w:val="24"/>
        </w:rPr>
        <w:t>%</w:t>
      </w:r>
    </w:p>
    <w:p w:rsidR="4BFE5219" w:rsidP="474386DC" w:rsidRDefault="4BFE5219" w14:paraId="1271C76F" w14:textId="2AE74C8F">
      <w:pPr>
        <w:pStyle w:val="Normal"/>
      </w:pPr>
      <w:r w:rsidRPr="474386DC" w:rsidR="4BFE5219">
        <w:rPr>
          <w:rFonts w:ascii="Palatino Linotype" w:hAnsi="Palatino Linotype"/>
          <w:sz w:val="24"/>
          <w:szCs w:val="24"/>
        </w:rPr>
        <w:t>% We now know that Sensor_A(tempA-521:tempA+521) includes too much low</w:t>
      </w:r>
    </w:p>
    <w:p w:rsidR="4BFE5219" w:rsidP="474386DC" w:rsidRDefault="4BFE5219" w14:paraId="76659531" w14:textId="34F16052">
      <w:pPr>
        <w:pStyle w:val="Normal"/>
      </w:pPr>
      <w:r w:rsidRPr="474386DC" w:rsidR="4BFE5219">
        <w:rPr>
          <w:rFonts w:ascii="Palatino Linotype" w:hAnsi="Palatino Linotype"/>
          <w:sz w:val="24"/>
          <w:szCs w:val="24"/>
        </w:rPr>
        <w:t>% frequency noise, and will use TDOAsensorA =</w:t>
      </w:r>
    </w:p>
    <w:p w:rsidR="4BFE5219" w:rsidP="474386DC" w:rsidRDefault="4BFE5219" w14:paraId="71F2594E" w14:textId="68947BE1">
      <w:pPr>
        <w:pStyle w:val="Normal"/>
      </w:pPr>
      <w:r w:rsidRPr="474386DC" w:rsidR="4BFE5219">
        <w:rPr>
          <w:rFonts w:ascii="Palatino Linotype" w:hAnsi="Palatino Linotype"/>
          <w:sz w:val="24"/>
          <w:szCs w:val="24"/>
        </w:rPr>
        <w:t>% abs(sensor_A(tempA-TDOA_leftedge:tempA+TDOA_rightedge)).</w:t>
      </w:r>
    </w:p>
    <w:p w:rsidR="4BFE5219" w:rsidP="474386DC" w:rsidRDefault="4BFE5219" w14:paraId="56EE9C8F" w14:textId="4419F06F">
      <w:pPr>
        <w:pStyle w:val="Normal"/>
      </w:pPr>
      <w:r w:rsidRPr="474386DC" w:rsidR="4BFE5219">
        <w:rPr>
          <w:rFonts w:ascii="Palatino Linotype" w:hAnsi="Palatino Linotype"/>
          <w:sz w:val="24"/>
          <w:szCs w:val="24"/>
        </w:rPr>
        <w:t xml:space="preserve"> </w:t>
      </w:r>
    </w:p>
    <w:p w:rsidR="4BFE5219" w:rsidP="474386DC" w:rsidRDefault="4BFE5219" w14:paraId="1D617E31" w14:textId="7706B278">
      <w:pPr>
        <w:pStyle w:val="Normal"/>
      </w:pPr>
      <w:r w:rsidRPr="474386DC" w:rsidR="4BFE5219">
        <w:rPr>
          <w:rFonts w:ascii="Palatino Linotype" w:hAnsi="Palatino Linotype"/>
          <w:sz w:val="24"/>
          <w:szCs w:val="24"/>
        </w:rPr>
        <w:t>tempA = find(clean_filtered_A &gt;.001, 1); % Find the array index of clean_filtered_A</w:t>
      </w:r>
    </w:p>
    <w:p w:rsidR="4BFE5219" w:rsidP="474386DC" w:rsidRDefault="4BFE5219" w14:paraId="16D16994" w14:textId="3AC29CE2">
      <w:pPr>
        <w:pStyle w:val="Normal"/>
      </w:pPr>
      <w:r w:rsidRPr="474386DC" w:rsidR="4BFE5219">
        <w:rPr>
          <w:rFonts w:ascii="Palatino Linotype" w:hAnsi="Palatino Linotype"/>
          <w:sz w:val="24"/>
          <w:szCs w:val="24"/>
        </w:rPr>
        <w:t xml:space="preserve">                                        % where amplitude first begins to climb.</w:t>
      </w:r>
    </w:p>
    <w:p w:rsidR="4BFE5219" w:rsidP="474386DC" w:rsidRDefault="4BFE5219" w14:paraId="1CA6BCA5" w14:textId="789BEC4D">
      <w:pPr>
        <w:pStyle w:val="Normal"/>
      </w:pPr>
      <w:r w:rsidRPr="474386DC" w:rsidR="4BFE5219">
        <w:rPr>
          <w:rFonts w:ascii="Palatino Linotype" w:hAnsi="Palatino Linotype"/>
          <w:sz w:val="24"/>
          <w:szCs w:val="24"/>
        </w:rPr>
        <w:t xml:space="preserve"> </w:t>
      </w:r>
    </w:p>
    <w:p w:rsidR="4BFE5219" w:rsidP="474386DC" w:rsidRDefault="4BFE5219" w14:paraId="2929F0C2" w14:textId="373FC745">
      <w:pPr>
        <w:pStyle w:val="Normal"/>
      </w:pPr>
      <w:r w:rsidRPr="474386DC" w:rsidR="4BFE5219">
        <w:rPr>
          <w:rFonts w:ascii="Palatino Linotype" w:hAnsi="Palatino Linotype"/>
          <w:sz w:val="24"/>
          <w:szCs w:val="24"/>
        </w:rPr>
        <w:t>TDOA_leftedge  = 210;</w:t>
      </w:r>
    </w:p>
    <w:p w:rsidR="4BFE5219" w:rsidP="474386DC" w:rsidRDefault="4BFE5219" w14:paraId="431D2A6C" w14:textId="064B9390">
      <w:pPr>
        <w:pStyle w:val="Normal"/>
      </w:pPr>
      <w:r w:rsidRPr="474386DC" w:rsidR="4BFE5219">
        <w:rPr>
          <w:rFonts w:ascii="Palatino Linotype" w:hAnsi="Palatino Linotype"/>
          <w:sz w:val="24"/>
          <w:szCs w:val="24"/>
        </w:rPr>
        <w:t>TDOA_rightedge = 521;</w:t>
      </w:r>
    </w:p>
    <w:p w:rsidR="4BFE5219" w:rsidP="474386DC" w:rsidRDefault="4BFE5219" w14:paraId="1C22AB3B" w14:textId="31917A65">
      <w:pPr>
        <w:pStyle w:val="Normal"/>
      </w:pPr>
      <w:r w:rsidRPr="474386DC" w:rsidR="4BFE5219">
        <w:rPr>
          <w:rFonts w:ascii="Palatino Linotype" w:hAnsi="Palatino Linotype"/>
          <w:sz w:val="24"/>
          <w:szCs w:val="24"/>
        </w:rPr>
        <w:t xml:space="preserve"> </w:t>
      </w:r>
    </w:p>
    <w:p w:rsidR="4BFE5219" w:rsidP="474386DC" w:rsidRDefault="4BFE5219" w14:paraId="12B51D2D" w14:textId="01AB655C">
      <w:pPr>
        <w:pStyle w:val="Normal"/>
      </w:pPr>
      <w:r w:rsidRPr="474386DC" w:rsidR="4BFE5219">
        <w:rPr>
          <w:rFonts w:ascii="Palatino Linotype" w:hAnsi="Palatino Linotype"/>
          <w:sz w:val="24"/>
          <w:szCs w:val="24"/>
        </w:rPr>
        <w:t>TDOAsensorA = abs(sensor_A(tempA-TDOA_leftedge:tempA+TDOA_rightedge));</w:t>
      </w:r>
    </w:p>
    <w:p w:rsidR="4BFE5219" w:rsidP="474386DC" w:rsidRDefault="4BFE5219" w14:paraId="1BA547C4" w14:textId="7EF9EEDC">
      <w:pPr>
        <w:pStyle w:val="Normal"/>
      </w:pPr>
      <w:r w:rsidRPr="474386DC" w:rsidR="4BFE5219">
        <w:rPr>
          <w:rFonts w:ascii="Palatino Linotype" w:hAnsi="Palatino Linotype"/>
          <w:sz w:val="24"/>
          <w:szCs w:val="24"/>
        </w:rPr>
        <w:t xml:space="preserve"> </w:t>
      </w:r>
    </w:p>
    <w:p w:rsidR="4BFE5219" w:rsidP="474386DC" w:rsidRDefault="4BFE5219" w14:paraId="02B5F7C8" w14:textId="39F53EB3">
      <w:pPr>
        <w:pStyle w:val="Normal"/>
      </w:pPr>
      <w:r w:rsidRPr="474386DC" w:rsidR="4BFE5219">
        <w:rPr>
          <w:rFonts w:ascii="Palatino Linotype" w:hAnsi="Palatino Linotype"/>
          <w:sz w:val="24"/>
          <w:szCs w:val="24"/>
        </w:rPr>
        <w:t>% Repeat for sensor_B</w:t>
      </w:r>
    </w:p>
    <w:p w:rsidR="4BFE5219" w:rsidP="474386DC" w:rsidRDefault="4BFE5219" w14:paraId="585DC942" w14:textId="5EFF0679">
      <w:pPr>
        <w:pStyle w:val="Normal"/>
      </w:pPr>
      <w:r w:rsidRPr="474386DC" w:rsidR="4BFE5219">
        <w:rPr>
          <w:rFonts w:ascii="Palatino Linotype" w:hAnsi="Palatino Linotype"/>
          <w:sz w:val="24"/>
          <w:szCs w:val="24"/>
        </w:rPr>
        <w:t xml:space="preserve"> </w:t>
      </w:r>
    </w:p>
    <w:p w:rsidR="4BFE5219" w:rsidP="474386DC" w:rsidRDefault="4BFE5219" w14:paraId="25D3D348" w14:textId="4CC937D4">
      <w:pPr>
        <w:pStyle w:val="Normal"/>
      </w:pPr>
      <w:r w:rsidRPr="474386DC" w:rsidR="4BFE5219">
        <w:rPr>
          <w:rFonts w:ascii="Palatino Linotype" w:hAnsi="Palatino Linotype"/>
          <w:sz w:val="24"/>
          <w:szCs w:val="24"/>
        </w:rPr>
        <w:t>TDOAsensorB = abs(sensor_B(tempA-TDOA_leftedge:tempA+TDOA_rightedge));</w:t>
      </w:r>
    </w:p>
    <w:p w:rsidR="4BFE5219" w:rsidP="474386DC" w:rsidRDefault="4BFE5219" w14:paraId="6053A18D" w14:textId="3ABF1736">
      <w:pPr>
        <w:pStyle w:val="Normal"/>
      </w:pPr>
      <w:r w:rsidRPr="474386DC" w:rsidR="4BFE5219">
        <w:rPr>
          <w:rFonts w:ascii="Palatino Linotype" w:hAnsi="Palatino Linotype"/>
          <w:sz w:val="24"/>
          <w:szCs w:val="24"/>
        </w:rPr>
        <w:t xml:space="preserve"> </w:t>
      </w:r>
    </w:p>
    <w:p w:rsidR="4BFE5219" w:rsidP="474386DC" w:rsidRDefault="4BFE5219" w14:paraId="0A4311B7" w14:textId="2C880D58">
      <w:pPr>
        <w:pStyle w:val="Normal"/>
      </w:pPr>
      <w:r w:rsidRPr="474386DC" w:rsidR="4BFE5219">
        <w:rPr>
          <w:rFonts w:ascii="Palatino Linotype" w:hAnsi="Palatino Linotype"/>
          <w:sz w:val="24"/>
          <w:szCs w:val="24"/>
        </w:rPr>
        <w:t>% Plot TDOAsensorA &amp; TDOAsensorB together:</w:t>
      </w:r>
    </w:p>
    <w:p w:rsidR="4BFE5219" w:rsidP="474386DC" w:rsidRDefault="4BFE5219" w14:paraId="7BD13C32" w14:textId="41DBC139">
      <w:pPr>
        <w:pStyle w:val="Normal"/>
      </w:pPr>
      <w:r w:rsidRPr="474386DC" w:rsidR="4BFE5219">
        <w:rPr>
          <w:rFonts w:ascii="Palatino Linotype" w:hAnsi="Palatino Linotype"/>
          <w:sz w:val="24"/>
          <w:szCs w:val="24"/>
        </w:rPr>
        <w:t xml:space="preserve"> </w:t>
      </w:r>
    </w:p>
    <w:p w:rsidR="4BFE5219" w:rsidP="474386DC" w:rsidRDefault="4BFE5219" w14:paraId="6C5BF3F5" w14:textId="57F38FCD">
      <w:pPr>
        <w:pStyle w:val="Normal"/>
      </w:pPr>
      <w:r w:rsidRPr="474386DC" w:rsidR="4BFE5219">
        <w:rPr>
          <w:rFonts w:ascii="Palatino Linotype" w:hAnsi="Palatino Linotype"/>
          <w:sz w:val="24"/>
          <w:szCs w:val="24"/>
        </w:rPr>
        <w:t>t_TDOApair = linspace(0,length(TDOAsensorA)/192000,length(TDOAsensorA)); % time vector for new shortened arrays</w:t>
      </w:r>
    </w:p>
    <w:p w:rsidR="4BFE5219" w:rsidP="474386DC" w:rsidRDefault="4BFE5219" w14:paraId="05F785BF" w14:textId="02334611">
      <w:pPr>
        <w:pStyle w:val="Normal"/>
      </w:pPr>
      <w:r w:rsidRPr="474386DC" w:rsidR="4BFE5219">
        <w:rPr>
          <w:rFonts w:ascii="Palatino Linotype" w:hAnsi="Palatino Linotype"/>
          <w:sz w:val="24"/>
          <w:szCs w:val="24"/>
        </w:rPr>
        <w:t xml:space="preserve"> </w:t>
      </w:r>
    </w:p>
    <w:p w:rsidR="4BFE5219" w:rsidP="474386DC" w:rsidRDefault="4BFE5219" w14:paraId="168A800C" w14:textId="17D254A6">
      <w:pPr>
        <w:pStyle w:val="Normal"/>
      </w:pPr>
      <w:r w:rsidRPr="474386DC" w:rsidR="4BFE5219">
        <w:rPr>
          <w:rFonts w:ascii="Palatino Linotype" w:hAnsi="Palatino Linotype"/>
          <w:sz w:val="24"/>
          <w:szCs w:val="24"/>
        </w:rPr>
        <w:t>figure()</w:t>
      </w:r>
    </w:p>
    <w:p w:rsidR="4BFE5219" w:rsidP="474386DC" w:rsidRDefault="4BFE5219" w14:paraId="782931A8" w14:textId="399FEF83">
      <w:pPr>
        <w:pStyle w:val="Normal"/>
      </w:pPr>
      <w:r w:rsidRPr="474386DC" w:rsidR="4BFE5219">
        <w:rPr>
          <w:rFonts w:ascii="Palatino Linotype" w:hAnsi="Palatino Linotype"/>
          <w:sz w:val="24"/>
          <w:szCs w:val="24"/>
        </w:rPr>
        <w:t>plot(t_TDOApair,TDOAsensorA,'r'); hold on; plot(t_TDOApair,TDOAsensorB,'b'); hold off; title('A (red) and B (blue)');</w:t>
      </w:r>
    </w:p>
    <w:p w:rsidR="4BFE5219" w:rsidP="474386DC" w:rsidRDefault="4BFE5219" w14:paraId="1C3922DE" w14:textId="69604965">
      <w:pPr>
        <w:pStyle w:val="Normal"/>
      </w:pPr>
      <w:r w:rsidRPr="474386DC" w:rsidR="4BFE5219">
        <w:rPr>
          <w:rFonts w:ascii="Palatino Linotype" w:hAnsi="Palatino Linotype"/>
          <w:sz w:val="24"/>
          <w:szCs w:val="24"/>
        </w:rPr>
        <w:t xml:space="preserve"> </w:t>
      </w:r>
    </w:p>
    <w:p w:rsidR="4BFE5219" w:rsidP="474386DC" w:rsidRDefault="4BFE5219" w14:paraId="440012C4" w14:textId="27F04339">
      <w:pPr>
        <w:pStyle w:val="Normal"/>
      </w:pPr>
      <w:r w:rsidRPr="474386DC" w:rsidR="4BFE5219">
        <w:rPr>
          <w:rFonts w:ascii="Palatino Linotype" w:hAnsi="Palatino Linotype"/>
          <w:sz w:val="24"/>
          <w:szCs w:val="24"/>
        </w:rPr>
        <w:t>% Can use plot to define an amplitude threshold and find the indices and time values</w:t>
      </w:r>
    </w:p>
    <w:p w:rsidR="4BFE5219" w:rsidP="474386DC" w:rsidRDefault="4BFE5219" w14:paraId="5A1E30D9" w14:textId="5B1895DB">
      <w:pPr>
        <w:pStyle w:val="Normal"/>
      </w:pPr>
      <w:r w:rsidRPr="474386DC" w:rsidR="4BFE5219">
        <w:rPr>
          <w:rFonts w:ascii="Palatino Linotype" w:hAnsi="Palatino Linotype"/>
          <w:sz w:val="24"/>
          <w:szCs w:val="24"/>
        </w:rPr>
        <w:t>% when both A &amp; B cross that threshold.</w:t>
      </w:r>
    </w:p>
    <w:p w:rsidR="4BFE5219" w:rsidP="474386DC" w:rsidRDefault="4BFE5219" w14:paraId="08E6E56F" w14:textId="7D2E58BB">
      <w:pPr>
        <w:pStyle w:val="Normal"/>
      </w:pPr>
      <w:r w:rsidRPr="474386DC" w:rsidR="4BFE5219">
        <w:rPr>
          <w:rFonts w:ascii="Palatino Linotype" w:hAnsi="Palatino Linotype"/>
          <w:sz w:val="24"/>
          <w:szCs w:val="24"/>
        </w:rPr>
        <w:t xml:space="preserve"> </w:t>
      </w:r>
    </w:p>
    <w:p w:rsidR="4BFE5219" w:rsidP="474386DC" w:rsidRDefault="4BFE5219" w14:paraId="07CACD19" w14:textId="6B9A0272">
      <w:pPr>
        <w:pStyle w:val="Normal"/>
      </w:pPr>
      <w:r w:rsidRPr="474386DC" w:rsidR="4BFE5219">
        <w:rPr>
          <w:rFonts w:ascii="Palatino Linotype" w:hAnsi="Palatino Linotype"/>
          <w:sz w:val="24"/>
          <w:szCs w:val="24"/>
        </w:rPr>
        <w:t>DiffThreshA = .15*(max(TDOAsensorA));</w:t>
      </w:r>
    </w:p>
    <w:p w:rsidR="4BFE5219" w:rsidP="474386DC" w:rsidRDefault="4BFE5219" w14:paraId="6018A02B" w14:textId="7F1F2CA4">
      <w:pPr>
        <w:pStyle w:val="Normal"/>
      </w:pPr>
      <w:r w:rsidRPr="474386DC" w:rsidR="4BFE5219">
        <w:rPr>
          <w:rFonts w:ascii="Palatino Linotype" w:hAnsi="Palatino Linotype"/>
          <w:sz w:val="24"/>
          <w:szCs w:val="24"/>
        </w:rPr>
        <w:t>DiffThreshB = .15*(max(TDOAsensorB));</w:t>
      </w:r>
    </w:p>
    <w:p w:rsidR="4BFE5219" w:rsidP="474386DC" w:rsidRDefault="4BFE5219" w14:paraId="6ED3D725" w14:textId="48EA68D8">
      <w:pPr>
        <w:pStyle w:val="Normal"/>
      </w:pPr>
      <w:r w:rsidRPr="474386DC" w:rsidR="4BFE5219">
        <w:rPr>
          <w:rFonts w:ascii="Palatino Linotype" w:hAnsi="Palatino Linotype"/>
          <w:sz w:val="24"/>
          <w:szCs w:val="24"/>
        </w:rPr>
        <w:t xml:space="preserve"> </w:t>
      </w:r>
    </w:p>
    <w:p w:rsidR="4BFE5219" w:rsidP="474386DC" w:rsidRDefault="4BFE5219" w14:paraId="5A92B73E" w14:textId="2510FA7E">
      <w:pPr>
        <w:pStyle w:val="Normal"/>
      </w:pPr>
      <w:r w:rsidRPr="474386DC" w:rsidR="4BFE5219">
        <w:rPr>
          <w:rFonts w:ascii="Palatino Linotype" w:hAnsi="Palatino Linotype"/>
          <w:sz w:val="24"/>
          <w:szCs w:val="24"/>
        </w:rPr>
        <w:t>TDOAindex_A = find(TDOAsensorA&gt;DiffThreshA,1);</w:t>
      </w:r>
    </w:p>
    <w:p w:rsidR="4BFE5219" w:rsidP="474386DC" w:rsidRDefault="4BFE5219" w14:paraId="65EAA76A" w14:textId="47C80803">
      <w:pPr>
        <w:pStyle w:val="Normal"/>
      </w:pPr>
      <w:r w:rsidRPr="474386DC" w:rsidR="4BFE5219">
        <w:rPr>
          <w:rFonts w:ascii="Palatino Linotype" w:hAnsi="Palatino Linotype"/>
          <w:sz w:val="24"/>
          <w:szCs w:val="24"/>
        </w:rPr>
        <w:t>TDOAindex_B = find(TDOAsensorB&gt;DiffThreshB,1);</w:t>
      </w:r>
    </w:p>
    <w:p w:rsidR="4BFE5219" w:rsidP="474386DC" w:rsidRDefault="4BFE5219" w14:paraId="0A83A2E4" w14:textId="3289B6B1">
      <w:pPr>
        <w:pStyle w:val="Normal"/>
      </w:pPr>
      <w:r w:rsidRPr="474386DC" w:rsidR="4BFE5219">
        <w:rPr>
          <w:rFonts w:ascii="Palatino Linotype" w:hAnsi="Palatino Linotype"/>
          <w:sz w:val="24"/>
          <w:szCs w:val="24"/>
        </w:rPr>
        <w:t xml:space="preserve"> </w:t>
      </w:r>
    </w:p>
    <w:p w:rsidR="4BFE5219" w:rsidP="474386DC" w:rsidRDefault="4BFE5219" w14:paraId="4B686753" w14:textId="4B87A895">
      <w:pPr>
        <w:pStyle w:val="Normal"/>
      </w:pPr>
      <w:r w:rsidRPr="474386DC" w:rsidR="4BFE5219">
        <w:rPr>
          <w:rFonts w:ascii="Palatino Linotype" w:hAnsi="Palatino Linotype"/>
          <w:sz w:val="24"/>
          <w:szCs w:val="24"/>
        </w:rPr>
        <w:t>TDOA_time_A = t_TDOApair(TDOAindex_A);</w:t>
      </w:r>
    </w:p>
    <w:p w:rsidR="4BFE5219" w:rsidP="474386DC" w:rsidRDefault="4BFE5219" w14:paraId="19835562" w14:textId="59F1C262">
      <w:pPr>
        <w:pStyle w:val="Normal"/>
      </w:pPr>
      <w:r w:rsidRPr="474386DC" w:rsidR="4BFE5219">
        <w:rPr>
          <w:rFonts w:ascii="Palatino Linotype" w:hAnsi="Palatino Linotype"/>
          <w:sz w:val="24"/>
          <w:szCs w:val="24"/>
        </w:rPr>
        <w:t>TDOA_time_B = t_TDOApair(TDOAindex_B);</w:t>
      </w:r>
    </w:p>
    <w:p w:rsidR="4BFE5219" w:rsidP="474386DC" w:rsidRDefault="4BFE5219" w14:paraId="7ED95F3B" w14:textId="67AFA1A8">
      <w:pPr>
        <w:pStyle w:val="Normal"/>
      </w:pPr>
      <w:r w:rsidRPr="474386DC" w:rsidR="4BFE5219">
        <w:rPr>
          <w:rFonts w:ascii="Palatino Linotype" w:hAnsi="Palatino Linotype"/>
          <w:sz w:val="24"/>
          <w:szCs w:val="24"/>
        </w:rPr>
        <w:t xml:space="preserve"> </w:t>
      </w:r>
    </w:p>
    <w:p w:rsidR="4BFE5219" w:rsidP="474386DC" w:rsidRDefault="4BFE5219" w14:paraId="4A65FD0C" w14:textId="4E0BED74">
      <w:pPr>
        <w:pStyle w:val="Normal"/>
      </w:pPr>
      <w:r w:rsidRPr="474386DC" w:rsidR="4BFE5219">
        <w:rPr>
          <w:rFonts w:ascii="Palatino Linotype" w:hAnsi="Palatino Linotype"/>
          <w:sz w:val="24"/>
          <w:szCs w:val="24"/>
        </w:rPr>
        <w:t>TDOA_time_AB = TDOA_time_A-TDOA_time_B;</w:t>
      </w:r>
    </w:p>
    <w:p w:rsidR="4BFE5219" w:rsidP="474386DC" w:rsidRDefault="4BFE5219" w14:paraId="05EBC9BE" w14:textId="15CEA8ED">
      <w:pPr>
        <w:pStyle w:val="Normal"/>
      </w:pPr>
      <w:r w:rsidRPr="474386DC" w:rsidR="4BFE5219">
        <w:rPr>
          <w:rFonts w:ascii="Palatino Linotype" w:hAnsi="Palatino Linotype"/>
          <w:sz w:val="24"/>
          <w:szCs w:val="24"/>
        </w:rPr>
        <w:t xml:space="preserve"> </w:t>
      </w:r>
    </w:p>
    <w:p w:rsidR="4BFE5219" w:rsidP="474386DC" w:rsidRDefault="4BFE5219" w14:paraId="4B983C7F" w14:textId="5CD41146">
      <w:pPr>
        <w:pStyle w:val="Normal"/>
      </w:pPr>
      <w:r w:rsidRPr="474386DC" w:rsidR="4BFE5219">
        <w:rPr>
          <w:rFonts w:ascii="Palatino Linotype" w:hAnsi="Palatino Linotype"/>
          <w:sz w:val="24"/>
          <w:szCs w:val="24"/>
        </w:rPr>
        <w:t>tau_AB = round((TDOA_time_A-TDOA_time_B)*fs);</w:t>
      </w:r>
    </w:p>
    <w:p w:rsidR="4BFE5219" w:rsidP="474386DC" w:rsidRDefault="4BFE5219" w14:paraId="061A4D68" w14:textId="73018DEB">
      <w:pPr>
        <w:pStyle w:val="Normal"/>
      </w:pPr>
      <w:r w:rsidRPr="474386DC" w:rsidR="4BFE5219">
        <w:rPr>
          <w:rFonts w:ascii="Palatino Linotype" w:hAnsi="Palatino Linotype"/>
          <w:sz w:val="24"/>
          <w:szCs w:val="24"/>
        </w:rPr>
        <w:t xml:space="preserve"> </w:t>
      </w:r>
    </w:p>
    <w:p w:rsidR="4BFE5219" w:rsidP="474386DC" w:rsidRDefault="4BFE5219" w14:paraId="3F2529F9" w14:textId="3CD4B6A6">
      <w:pPr>
        <w:pStyle w:val="Normal"/>
      </w:pPr>
      <w:r w:rsidRPr="474386DC" w:rsidR="4BFE5219">
        <w:rPr>
          <w:rFonts w:ascii="Palatino Linotype" w:hAnsi="Palatino Linotype"/>
          <w:sz w:val="24"/>
          <w:szCs w:val="24"/>
        </w:rPr>
        <w:t>%%%%%%%%%%%%%%%%%%%%%%%%%%%%%%%%%%%%%%%%%%%%%%%%%%%%%%%%%%%%%%%%%%%%%%%%%%%%%%%%%%%%%%%%%%%</w:t>
      </w:r>
    </w:p>
    <w:p w:rsidR="4BFE5219" w:rsidP="474386DC" w:rsidRDefault="4BFE5219" w14:paraId="48A2DFDE" w14:textId="1112C512">
      <w:pPr>
        <w:pStyle w:val="Normal"/>
      </w:pPr>
      <w:r w:rsidRPr="474386DC" w:rsidR="4BFE5219">
        <w:rPr>
          <w:rFonts w:ascii="Palatino Linotype" w:hAnsi="Palatino Linotype"/>
          <w:sz w:val="24"/>
          <w:szCs w:val="24"/>
        </w:rPr>
        <w:t xml:space="preserve"> </w:t>
      </w:r>
    </w:p>
    <w:p w:rsidR="4BFE5219" w:rsidP="474386DC" w:rsidRDefault="4BFE5219" w14:paraId="6012B74E" w14:textId="2EF80D60">
      <w:pPr>
        <w:pStyle w:val="Normal"/>
      </w:pPr>
      <w:r w:rsidRPr="474386DC" w:rsidR="4BFE5219">
        <w:rPr>
          <w:rFonts w:ascii="Palatino Linotype" w:hAnsi="Palatino Linotype"/>
          <w:sz w:val="24"/>
          <w:szCs w:val="24"/>
        </w:rPr>
        <w:t>% Sensor pair A &amp; C:</w:t>
      </w:r>
    </w:p>
    <w:p w:rsidR="4BFE5219" w:rsidP="474386DC" w:rsidRDefault="4BFE5219" w14:paraId="578FA251" w14:textId="21C9C461">
      <w:pPr>
        <w:pStyle w:val="Normal"/>
      </w:pPr>
      <w:r w:rsidRPr="474386DC" w:rsidR="4BFE5219">
        <w:rPr>
          <w:rFonts w:ascii="Palatino Linotype" w:hAnsi="Palatino Linotype"/>
          <w:sz w:val="24"/>
          <w:szCs w:val="24"/>
        </w:rPr>
        <w:t xml:space="preserve"> </w:t>
      </w:r>
    </w:p>
    <w:p w:rsidR="4BFE5219" w:rsidP="474386DC" w:rsidRDefault="4BFE5219" w14:paraId="594F4D23" w14:textId="6E5EDCE3">
      <w:pPr>
        <w:pStyle w:val="Normal"/>
      </w:pPr>
      <w:r w:rsidRPr="474386DC" w:rsidR="4BFE5219">
        <w:rPr>
          <w:rFonts w:ascii="Palatino Linotype" w:hAnsi="Palatino Linotype"/>
          <w:sz w:val="24"/>
          <w:szCs w:val="24"/>
        </w:rPr>
        <w:t>% Repeat for sensor_C</w:t>
      </w:r>
    </w:p>
    <w:p w:rsidR="4BFE5219" w:rsidP="474386DC" w:rsidRDefault="4BFE5219" w14:paraId="3B5952E4" w14:textId="046FAA45">
      <w:pPr>
        <w:pStyle w:val="Normal"/>
      </w:pPr>
      <w:r w:rsidRPr="474386DC" w:rsidR="4BFE5219">
        <w:rPr>
          <w:rFonts w:ascii="Palatino Linotype" w:hAnsi="Palatino Linotype"/>
          <w:sz w:val="24"/>
          <w:szCs w:val="24"/>
        </w:rPr>
        <w:t xml:space="preserve"> </w:t>
      </w:r>
    </w:p>
    <w:p w:rsidR="4BFE5219" w:rsidP="474386DC" w:rsidRDefault="4BFE5219" w14:paraId="6CC68855" w14:textId="25B5170A">
      <w:pPr>
        <w:pStyle w:val="Normal"/>
      </w:pPr>
      <w:r w:rsidRPr="474386DC" w:rsidR="4BFE5219">
        <w:rPr>
          <w:rFonts w:ascii="Palatino Linotype" w:hAnsi="Palatino Linotype"/>
          <w:sz w:val="24"/>
          <w:szCs w:val="24"/>
        </w:rPr>
        <w:t>TDOAsensorC = abs(sensor_C(tempA-TDOA_leftedge:tempA+TDOA_rightedge));</w:t>
      </w:r>
    </w:p>
    <w:p w:rsidR="4BFE5219" w:rsidP="474386DC" w:rsidRDefault="4BFE5219" w14:paraId="29570043" w14:textId="49A2FD80">
      <w:pPr>
        <w:pStyle w:val="Normal"/>
      </w:pPr>
      <w:r w:rsidRPr="474386DC" w:rsidR="4BFE5219">
        <w:rPr>
          <w:rFonts w:ascii="Palatino Linotype" w:hAnsi="Palatino Linotype"/>
          <w:sz w:val="24"/>
          <w:szCs w:val="24"/>
        </w:rPr>
        <w:t xml:space="preserve"> </w:t>
      </w:r>
    </w:p>
    <w:p w:rsidR="4BFE5219" w:rsidP="474386DC" w:rsidRDefault="4BFE5219" w14:paraId="691E3C5E" w14:textId="6B93896A">
      <w:pPr>
        <w:pStyle w:val="Normal"/>
      </w:pPr>
      <w:r w:rsidRPr="474386DC" w:rsidR="4BFE5219">
        <w:rPr>
          <w:rFonts w:ascii="Palatino Linotype" w:hAnsi="Palatino Linotype"/>
          <w:sz w:val="24"/>
          <w:szCs w:val="24"/>
        </w:rPr>
        <w:t>% Plot TDOAsensorA &amp; TDOAsensorC together:</w:t>
      </w:r>
    </w:p>
    <w:p w:rsidR="4BFE5219" w:rsidP="474386DC" w:rsidRDefault="4BFE5219" w14:paraId="03655831" w14:textId="31697777">
      <w:pPr>
        <w:pStyle w:val="Normal"/>
      </w:pPr>
      <w:r w:rsidRPr="474386DC" w:rsidR="4BFE5219">
        <w:rPr>
          <w:rFonts w:ascii="Palatino Linotype" w:hAnsi="Palatino Linotype"/>
          <w:sz w:val="24"/>
          <w:szCs w:val="24"/>
        </w:rPr>
        <w:t xml:space="preserve"> </w:t>
      </w:r>
    </w:p>
    <w:p w:rsidR="4BFE5219" w:rsidP="474386DC" w:rsidRDefault="4BFE5219" w14:paraId="7082FEDB" w14:textId="5C7B6216">
      <w:pPr>
        <w:pStyle w:val="Normal"/>
      </w:pPr>
      <w:r w:rsidRPr="474386DC" w:rsidR="4BFE5219">
        <w:rPr>
          <w:rFonts w:ascii="Palatino Linotype" w:hAnsi="Palatino Linotype"/>
          <w:sz w:val="24"/>
          <w:szCs w:val="24"/>
        </w:rPr>
        <w:t>figure()</w:t>
      </w:r>
    </w:p>
    <w:p w:rsidR="4BFE5219" w:rsidP="474386DC" w:rsidRDefault="4BFE5219" w14:paraId="13402BE5" w14:textId="3D677666">
      <w:pPr>
        <w:pStyle w:val="Normal"/>
      </w:pPr>
      <w:r w:rsidRPr="474386DC" w:rsidR="4BFE5219">
        <w:rPr>
          <w:rFonts w:ascii="Palatino Linotype" w:hAnsi="Palatino Linotype"/>
          <w:sz w:val="24"/>
          <w:szCs w:val="24"/>
        </w:rPr>
        <w:t>plot(t_TDOApair,TDOAsensorA,'r'); hold on; plot(t_TDOApair,TDOAsensorC,'b'); hold off; title('A (red) and C (blue)');</w:t>
      </w:r>
    </w:p>
    <w:p w:rsidR="4BFE5219" w:rsidP="474386DC" w:rsidRDefault="4BFE5219" w14:paraId="1E39EEBE" w14:textId="6DA0A2EF">
      <w:pPr>
        <w:pStyle w:val="Normal"/>
      </w:pPr>
      <w:r w:rsidRPr="474386DC" w:rsidR="4BFE5219">
        <w:rPr>
          <w:rFonts w:ascii="Palatino Linotype" w:hAnsi="Palatino Linotype"/>
          <w:sz w:val="24"/>
          <w:szCs w:val="24"/>
        </w:rPr>
        <w:t xml:space="preserve"> </w:t>
      </w:r>
    </w:p>
    <w:p w:rsidR="4BFE5219" w:rsidP="474386DC" w:rsidRDefault="4BFE5219" w14:paraId="6614DB89" w14:textId="6E803D13">
      <w:pPr>
        <w:pStyle w:val="Normal"/>
      </w:pPr>
      <w:r w:rsidRPr="474386DC" w:rsidR="4BFE5219">
        <w:rPr>
          <w:rFonts w:ascii="Palatino Linotype" w:hAnsi="Palatino Linotype"/>
          <w:sz w:val="24"/>
          <w:szCs w:val="24"/>
        </w:rPr>
        <w:t>% Can use plot to define an amplitude threshold and find the indices and time values</w:t>
      </w:r>
    </w:p>
    <w:p w:rsidR="4BFE5219" w:rsidP="474386DC" w:rsidRDefault="4BFE5219" w14:paraId="180FD1B9" w14:textId="3F892EFD">
      <w:pPr>
        <w:pStyle w:val="Normal"/>
      </w:pPr>
      <w:r w:rsidRPr="474386DC" w:rsidR="4BFE5219">
        <w:rPr>
          <w:rFonts w:ascii="Palatino Linotype" w:hAnsi="Palatino Linotype"/>
          <w:sz w:val="24"/>
          <w:szCs w:val="24"/>
        </w:rPr>
        <w:t>% when both A &amp; B cross that threshold.</w:t>
      </w:r>
    </w:p>
    <w:p w:rsidR="4BFE5219" w:rsidP="474386DC" w:rsidRDefault="4BFE5219" w14:paraId="44B8AB5C" w14:textId="201CB352">
      <w:pPr>
        <w:pStyle w:val="Normal"/>
      </w:pPr>
      <w:r w:rsidRPr="474386DC" w:rsidR="4BFE5219">
        <w:rPr>
          <w:rFonts w:ascii="Palatino Linotype" w:hAnsi="Palatino Linotype"/>
          <w:sz w:val="24"/>
          <w:szCs w:val="24"/>
        </w:rPr>
        <w:t xml:space="preserve"> </w:t>
      </w:r>
    </w:p>
    <w:p w:rsidR="4BFE5219" w:rsidP="474386DC" w:rsidRDefault="4BFE5219" w14:paraId="06F85D8E" w14:textId="26E07BDE">
      <w:pPr>
        <w:pStyle w:val="Normal"/>
      </w:pPr>
      <w:r w:rsidRPr="474386DC" w:rsidR="4BFE5219">
        <w:rPr>
          <w:rFonts w:ascii="Palatino Linotype" w:hAnsi="Palatino Linotype"/>
          <w:sz w:val="24"/>
          <w:szCs w:val="24"/>
        </w:rPr>
        <w:t>DiffThreshA = .15*(max(TDOAsensorA));</w:t>
      </w:r>
    </w:p>
    <w:p w:rsidR="4BFE5219" w:rsidP="474386DC" w:rsidRDefault="4BFE5219" w14:paraId="476E7C38" w14:textId="291E85F4">
      <w:pPr>
        <w:pStyle w:val="Normal"/>
      </w:pPr>
      <w:r w:rsidRPr="474386DC" w:rsidR="4BFE5219">
        <w:rPr>
          <w:rFonts w:ascii="Palatino Linotype" w:hAnsi="Palatino Linotype"/>
          <w:sz w:val="24"/>
          <w:szCs w:val="24"/>
        </w:rPr>
        <w:t>DiffThreshC = .15*(max(TDOAsensorC));</w:t>
      </w:r>
    </w:p>
    <w:p w:rsidR="4BFE5219" w:rsidP="474386DC" w:rsidRDefault="4BFE5219" w14:paraId="3023A89B" w14:textId="6DD0F211">
      <w:pPr>
        <w:pStyle w:val="Normal"/>
      </w:pPr>
      <w:r w:rsidRPr="474386DC" w:rsidR="4BFE5219">
        <w:rPr>
          <w:rFonts w:ascii="Palatino Linotype" w:hAnsi="Palatino Linotype"/>
          <w:sz w:val="24"/>
          <w:szCs w:val="24"/>
        </w:rPr>
        <w:t xml:space="preserve"> </w:t>
      </w:r>
    </w:p>
    <w:p w:rsidR="4BFE5219" w:rsidP="474386DC" w:rsidRDefault="4BFE5219" w14:paraId="37DE8656" w14:textId="3B3A9DED">
      <w:pPr>
        <w:pStyle w:val="Normal"/>
      </w:pPr>
      <w:r w:rsidRPr="474386DC" w:rsidR="4BFE5219">
        <w:rPr>
          <w:rFonts w:ascii="Palatino Linotype" w:hAnsi="Palatino Linotype"/>
          <w:sz w:val="24"/>
          <w:szCs w:val="24"/>
        </w:rPr>
        <w:t>TDOAindex_A = find(TDOAsensorA&gt;DiffThreshA,1);</w:t>
      </w:r>
    </w:p>
    <w:p w:rsidR="4BFE5219" w:rsidP="474386DC" w:rsidRDefault="4BFE5219" w14:paraId="5E16F659" w14:textId="3519E6A8">
      <w:pPr>
        <w:pStyle w:val="Normal"/>
      </w:pPr>
      <w:r w:rsidRPr="474386DC" w:rsidR="4BFE5219">
        <w:rPr>
          <w:rFonts w:ascii="Palatino Linotype" w:hAnsi="Palatino Linotype"/>
          <w:sz w:val="24"/>
          <w:szCs w:val="24"/>
        </w:rPr>
        <w:t>TDOAindex_C = find(TDOAsensorC&gt;DiffThreshC,1);</w:t>
      </w:r>
    </w:p>
    <w:p w:rsidR="4BFE5219" w:rsidP="474386DC" w:rsidRDefault="4BFE5219" w14:paraId="3AAC6DEC" w14:textId="57AEC88C">
      <w:pPr>
        <w:pStyle w:val="Normal"/>
      </w:pPr>
      <w:r w:rsidRPr="474386DC" w:rsidR="4BFE5219">
        <w:rPr>
          <w:rFonts w:ascii="Palatino Linotype" w:hAnsi="Palatino Linotype"/>
          <w:sz w:val="24"/>
          <w:szCs w:val="24"/>
        </w:rPr>
        <w:t xml:space="preserve"> </w:t>
      </w:r>
    </w:p>
    <w:p w:rsidR="4BFE5219" w:rsidP="474386DC" w:rsidRDefault="4BFE5219" w14:paraId="424356F8" w14:textId="65871CEA">
      <w:pPr>
        <w:pStyle w:val="Normal"/>
      </w:pPr>
      <w:r w:rsidRPr="474386DC" w:rsidR="4BFE5219">
        <w:rPr>
          <w:rFonts w:ascii="Palatino Linotype" w:hAnsi="Palatino Linotype"/>
          <w:sz w:val="24"/>
          <w:szCs w:val="24"/>
        </w:rPr>
        <w:t>TDOA_time_A = t_TDOApair(TDOAindex_A);</w:t>
      </w:r>
    </w:p>
    <w:p w:rsidR="4BFE5219" w:rsidP="474386DC" w:rsidRDefault="4BFE5219" w14:paraId="645F733C" w14:textId="1B1F167F">
      <w:pPr>
        <w:pStyle w:val="Normal"/>
      </w:pPr>
      <w:r w:rsidRPr="474386DC" w:rsidR="4BFE5219">
        <w:rPr>
          <w:rFonts w:ascii="Palatino Linotype" w:hAnsi="Palatino Linotype"/>
          <w:sz w:val="24"/>
          <w:szCs w:val="24"/>
        </w:rPr>
        <w:t>TDOA_time_C = t_TDOApair(TDOAindex_C);</w:t>
      </w:r>
    </w:p>
    <w:p w:rsidR="4BFE5219" w:rsidP="474386DC" w:rsidRDefault="4BFE5219" w14:paraId="28357CDA" w14:textId="293061D0">
      <w:pPr>
        <w:pStyle w:val="Normal"/>
      </w:pPr>
      <w:r w:rsidRPr="474386DC" w:rsidR="4BFE5219">
        <w:rPr>
          <w:rFonts w:ascii="Palatino Linotype" w:hAnsi="Palatino Linotype"/>
          <w:sz w:val="24"/>
          <w:szCs w:val="24"/>
        </w:rPr>
        <w:t xml:space="preserve"> </w:t>
      </w:r>
    </w:p>
    <w:p w:rsidR="4BFE5219" w:rsidP="474386DC" w:rsidRDefault="4BFE5219" w14:paraId="2DB2122A" w14:textId="09B58EC2">
      <w:pPr>
        <w:pStyle w:val="Normal"/>
      </w:pPr>
      <w:r w:rsidRPr="474386DC" w:rsidR="4BFE5219">
        <w:rPr>
          <w:rFonts w:ascii="Palatino Linotype" w:hAnsi="Palatino Linotype"/>
          <w:sz w:val="24"/>
          <w:szCs w:val="24"/>
        </w:rPr>
        <w:t>TDOA_time_AC = TDOA_time_A-TDOA_time_C;</w:t>
      </w:r>
    </w:p>
    <w:p w:rsidR="4BFE5219" w:rsidP="474386DC" w:rsidRDefault="4BFE5219" w14:paraId="08A8CE19" w14:textId="6F801321">
      <w:pPr>
        <w:pStyle w:val="Normal"/>
      </w:pPr>
      <w:r w:rsidRPr="474386DC" w:rsidR="4BFE5219">
        <w:rPr>
          <w:rFonts w:ascii="Palatino Linotype" w:hAnsi="Palatino Linotype"/>
          <w:sz w:val="24"/>
          <w:szCs w:val="24"/>
        </w:rPr>
        <w:t xml:space="preserve"> </w:t>
      </w:r>
    </w:p>
    <w:p w:rsidR="4BFE5219" w:rsidP="474386DC" w:rsidRDefault="4BFE5219" w14:paraId="2FD9329F" w14:textId="5C4457BE">
      <w:pPr>
        <w:pStyle w:val="Normal"/>
      </w:pPr>
      <w:r w:rsidRPr="474386DC" w:rsidR="4BFE5219">
        <w:rPr>
          <w:rFonts w:ascii="Palatino Linotype" w:hAnsi="Palatino Linotype"/>
          <w:sz w:val="24"/>
          <w:szCs w:val="24"/>
        </w:rPr>
        <w:t>tau_AC = round((TDOA_time_A-TDOA_time_C)*fs);</w:t>
      </w:r>
    </w:p>
    <w:p w:rsidR="4BFE5219" w:rsidP="474386DC" w:rsidRDefault="4BFE5219" w14:paraId="5AE3C2D6" w14:textId="62C7E12F">
      <w:pPr>
        <w:pStyle w:val="Normal"/>
      </w:pPr>
      <w:r w:rsidRPr="474386DC" w:rsidR="4BFE5219">
        <w:rPr>
          <w:rFonts w:ascii="Palatino Linotype" w:hAnsi="Palatino Linotype"/>
          <w:sz w:val="24"/>
          <w:szCs w:val="24"/>
        </w:rPr>
        <w:t xml:space="preserve"> </w:t>
      </w:r>
    </w:p>
    <w:p w:rsidR="4BFE5219" w:rsidP="474386DC" w:rsidRDefault="4BFE5219" w14:paraId="4A69EC4B" w14:textId="27F8C6D9">
      <w:pPr>
        <w:pStyle w:val="Normal"/>
      </w:pPr>
      <w:r w:rsidRPr="474386DC" w:rsidR="4BFE5219">
        <w:rPr>
          <w:rFonts w:ascii="Palatino Linotype" w:hAnsi="Palatino Linotype"/>
          <w:sz w:val="24"/>
          <w:szCs w:val="24"/>
        </w:rPr>
        <w:t>%%%%%%%%%%%%%%%%%%%%%%%%%%%%%%%%%%%%%%%%%%%%%%%%%%%%%%%%%%%%%%%%%%%%%%%%%%%%%%%%%%%%%%%%%%%</w:t>
      </w:r>
    </w:p>
    <w:p w:rsidR="4BFE5219" w:rsidP="474386DC" w:rsidRDefault="4BFE5219" w14:paraId="33B558D8" w14:textId="3AC1B51B">
      <w:pPr>
        <w:pStyle w:val="Normal"/>
      </w:pPr>
      <w:r w:rsidRPr="474386DC" w:rsidR="4BFE5219">
        <w:rPr>
          <w:rFonts w:ascii="Palatino Linotype" w:hAnsi="Palatino Linotype"/>
          <w:sz w:val="24"/>
          <w:szCs w:val="24"/>
        </w:rPr>
        <w:t xml:space="preserve"> </w:t>
      </w:r>
    </w:p>
    <w:p w:rsidR="4BFE5219" w:rsidP="474386DC" w:rsidRDefault="4BFE5219" w14:paraId="3CF6932C" w14:textId="6CC095AB">
      <w:pPr>
        <w:pStyle w:val="Normal"/>
      </w:pPr>
      <w:r w:rsidRPr="474386DC" w:rsidR="4BFE5219">
        <w:rPr>
          <w:rFonts w:ascii="Palatino Linotype" w:hAnsi="Palatino Linotype"/>
          <w:sz w:val="24"/>
          <w:szCs w:val="24"/>
        </w:rPr>
        <w:t>% Sensor pair A &amp; D</w:t>
      </w:r>
    </w:p>
    <w:p w:rsidR="4BFE5219" w:rsidP="474386DC" w:rsidRDefault="4BFE5219" w14:paraId="20DC95D0" w14:textId="3385822B">
      <w:pPr>
        <w:pStyle w:val="Normal"/>
      </w:pPr>
      <w:r w:rsidRPr="474386DC" w:rsidR="4BFE5219">
        <w:rPr>
          <w:rFonts w:ascii="Palatino Linotype" w:hAnsi="Palatino Linotype"/>
          <w:sz w:val="24"/>
          <w:szCs w:val="24"/>
        </w:rPr>
        <w:t xml:space="preserve"> </w:t>
      </w:r>
    </w:p>
    <w:p w:rsidR="4BFE5219" w:rsidP="474386DC" w:rsidRDefault="4BFE5219" w14:paraId="51A511A5" w14:textId="41E0C63E">
      <w:pPr>
        <w:pStyle w:val="Normal"/>
      </w:pPr>
      <w:r w:rsidRPr="474386DC" w:rsidR="4BFE5219">
        <w:rPr>
          <w:rFonts w:ascii="Palatino Linotype" w:hAnsi="Palatino Linotype"/>
          <w:sz w:val="24"/>
          <w:szCs w:val="24"/>
        </w:rPr>
        <w:t>% Repeat for sensor_D</w:t>
      </w:r>
    </w:p>
    <w:p w:rsidR="4BFE5219" w:rsidP="474386DC" w:rsidRDefault="4BFE5219" w14:paraId="5A2104FC" w14:textId="4C0E243C">
      <w:pPr>
        <w:pStyle w:val="Normal"/>
      </w:pPr>
      <w:r w:rsidRPr="474386DC" w:rsidR="4BFE5219">
        <w:rPr>
          <w:rFonts w:ascii="Palatino Linotype" w:hAnsi="Palatino Linotype"/>
          <w:sz w:val="24"/>
          <w:szCs w:val="24"/>
        </w:rPr>
        <w:t xml:space="preserve"> </w:t>
      </w:r>
    </w:p>
    <w:p w:rsidR="4BFE5219" w:rsidP="474386DC" w:rsidRDefault="4BFE5219" w14:paraId="308F6A3C" w14:textId="3CE566BF">
      <w:pPr>
        <w:pStyle w:val="Normal"/>
      </w:pPr>
      <w:r w:rsidRPr="474386DC" w:rsidR="4BFE5219">
        <w:rPr>
          <w:rFonts w:ascii="Palatino Linotype" w:hAnsi="Palatino Linotype"/>
          <w:sz w:val="24"/>
          <w:szCs w:val="24"/>
        </w:rPr>
        <w:t>TDOAsensorD = abs(sensor_D(tempA-TDOA_leftedge:tempA+TDOA_rightedge));</w:t>
      </w:r>
    </w:p>
    <w:p w:rsidR="4BFE5219" w:rsidP="474386DC" w:rsidRDefault="4BFE5219" w14:paraId="2D2DE055" w14:textId="7F87506C">
      <w:pPr>
        <w:pStyle w:val="Normal"/>
      </w:pPr>
      <w:r w:rsidRPr="474386DC" w:rsidR="4BFE5219">
        <w:rPr>
          <w:rFonts w:ascii="Palatino Linotype" w:hAnsi="Palatino Linotype"/>
          <w:sz w:val="24"/>
          <w:szCs w:val="24"/>
        </w:rPr>
        <w:t xml:space="preserve"> </w:t>
      </w:r>
    </w:p>
    <w:p w:rsidR="4BFE5219" w:rsidP="474386DC" w:rsidRDefault="4BFE5219" w14:paraId="052FEC71" w14:textId="0043C9DD">
      <w:pPr>
        <w:pStyle w:val="Normal"/>
      </w:pPr>
      <w:r w:rsidRPr="474386DC" w:rsidR="4BFE5219">
        <w:rPr>
          <w:rFonts w:ascii="Palatino Linotype" w:hAnsi="Palatino Linotype"/>
          <w:sz w:val="24"/>
          <w:szCs w:val="24"/>
        </w:rPr>
        <w:t>% Plot TDOAsensorA &amp; TDOAsensorD together:</w:t>
      </w:r>
    </w:p>
    <w:p w:rsidR="4BFE5219" w:rsidP="474386DC" w:rsidRDefault="4BFE5219" w14:paraId="48FA9A24" w14:textId="00634F8D">
      <w:pPr>
        <w:pStyle w:val="Normal"/>
      </w:pPr>
      <w:r w:rsidRPr="474386DC" w:rsidR="4BFE5219">
        <w:rPr>
          <w:rFonts w:ascii="Palatino Linotype" w:hAnsi="Palatino Linotype"/>
          <w:sz w:val="24"/>
          <w:szCs w:val="24"/>
        </w:rPr>
        <w:t xml:space="preserve"> </w:t>
      </w:r>
    </w:p>
    <w:p w:rsidR="4BFE5219" w:rsidP="474386DC" w:rsidRDefault="4BFE5219" w14:paraId="3053B7DC" w14:textId="023E3450">
      <w:pPr>
        <w:pStyle w:val="Normal"/>
      </w:pPr>
      <w:r w:rsidRPr="474386DC" w:rsidR="4BFE5219">
        <w:rPr>
          <w:rFonts w:ascii="Palatino Linotype" w:hAnsi="Palatino Linotype"/>
          <w:sz w:val="24"/>
          <w:szCs w:val="24"/>
        </w:rPr>
        <w:t>figure()</w:t>
      </w:r>
    </w:p>
    <w:p w:rsidR="4BFE5219" w:rsidP="474386DC" w:rsidRDefault="4BFE5219" w14:paraId="7EA00D01" w14:textId="0788360F">
      <w:pPr>
        <w:pStyle w:val="Normal"/>
      </w:pPr>
      <w:r w:rsidRPr="474386DC" w:rsidR="4BFE5219">
        <w:rPr>
          <w:rFonts w:ascii="Palatino Linotype" w:hAnsi="Palatino Linotype"/>
          <w:sz w:val="24"/>
          <w:szCs w:val="24"/>
        </w:rPr>
        <w:t>plot(t_TDOApair,TDOAsensorA,'r'); hold on; plot(t_TDOApair,TDOAsensorD,'b'); hold off; title('A (red) and D (blue)');</w:t>
      </w:r>
    </w:p>
    <w:p w:rsidR="4BFE5219" w:rsidP="474386DC" w:rsidRDefault="4BFE5219" w14:paraId="45DD8E6B" w14:textId="46BE4513">
      <w:pPr>
        <w:pStyle w:val="Normal"/>
      </w:pPr>
      <w:r w:rsidRPr="474386DC" w:rsidR="4BFE5219">
        <w:rPr>
          <w:rFonts w:ascii="Palatino Linotype" w:hAnsi="Palatino Linotype"/>
          <w:sz w:val="24"/>
          <w:szCs w:val="24"/>
        </w:rPr>
        <w:t xml:space="preserve"> </w:t>
      </w:r>
    </w:p>
    <w:p w:rsidR="4BFE5219" w:rsidP="474386DC" w:rsidRDefault="4BFE5219" w14:paraId="6A38B475" w14:textId="2EB85B57">
      <w:pPr>
        <w:pStyle w:val="Normal"/>
      </w:pPr>
      <w:r w:rsidRPr="474386DC" w:rsidR="4BFE5219">
        <w:rPr>
          <w:rFonts w:ascii="Palatino Linotype" w:hAnsi="Palatino Linotype"/>
          <w:sz w:val="24"/>
          <w:szCs w:val="24"/>
        </w:rPr>
        <w:t>% Can use plot to define an amplitude threshold and find the indices and time values</w:t>
      </w:r>
    </w:p>
    <w:p w:rsidR="4BFE5219" w:rsidP="474386DC" w:rsidRDefault="4BFE5219" w14:paraId="5F5DED6A" w14:textId="4E88FF41">
      <w:pPr>
        <w:pStyle w:val="Normal"/>
      </w:pPr>
      <w:r w:rsidRPr="474386DC" w:rsidR="4BFE5219">
        <w:rPr>
          <w:rFonts w:ascii="Palatino Linotype" w:hAnsi="Palatino Linotype"/>
          <w:sz w:val="24"/>
          <w:szCs w:val="24"/>
        </w:rPr>
        <w:t>% when both A &amp; B cross that threshold.-</w:t>
      </w:r>
    </w:p>
    <w:p w:rsidR="4BFE5219" w:rsidP="474386DC" w:rsidRDefault="4BFE5219" w14:paraId="27053985" w14:textId="2C5BAD18">
      <w:pPr>
        <w:pStyle w:val="Normal"/>
      </w:pPr>
      <w:r w:rsidRPr="474386DC" w:rsidR="4BFE5219">
        <w:rPr>
          <w:rFonts w:ascii="Palatino Linotype" w:hAnsi="Palatino Linotype"/>
          <w:sz w:val="24"/>
          <w:szCs w:val="24"/>
        </w:rPr>
        <w:t xml:space="preserve"> </w:t>
      </w:r>
    </w:p>
    <w:p w:rsidR="4BFE5219" w:rsidP="474386DC" w:rsidRDefault="4BFE5219" w14:paraId="4E958E9E" w14:textId="5277FDD9">
      <w:pPr>
        <w:pStyle w:val="Normal"/>
      </w:pPr>
      <w:r w:rsidRPr="474386DC" w:rsidR="4BFE5219">
        <w:rPr>
          <w:rFonts w:ascii="Palatino Linotype" w:hAnsi="Palatino Linotype"/>
          <w:sz w:val="24"/>
          <w:szCs w:val="24"/>
        </w:rPr>
        <w:t>DiffThreshA = .15*(max(TDOAsensorA));</w:t>
      </w:r>
    </w:p>
    <w:p w:rsidR="4BFE5219" w:rsidP="474386DC" w:rsidRDefault="4BFE5219" w14:paraId="6DBFA7FD" w14:textId="0410D768">
      <w:pPr>
        <w:pStyle w:val="Normal"/>
      </w:pPr>
      <w:r w:rsidRPr="474386DC" w:rsidR="4BFE5219">
        <w:rPr>
          <w:rFonts w:ascii="Palatino Linotype" w:hAnsi="Palatino Linotype"/>
          <w:sz w:val="24"/>
          <w:szCs w:val="24"/>
        </w:rPr>
        <w:t>DiffThreshD = .15*(max(TDOAsensorD));</w:t>
      </w:r>
    </w:p>
    <w:p w:rsidR="4BFE5219" w:rsidP="474386DC" w:rsidRDefault="4BFE5219" w14:paraId="2976CC9B" w14:textId="72707DD1">
      <w:pPr>
        <w:pStyle w:val="Normal"/>
      </w:pPr>
      <w:r w:rsidRPr="474386DC" w:rsidR="4BFE5219">
        <w:rPr>
          <w:rFonts w:ascii="Palatino Linotype" w:hAnsi="Palatino Linotype"/>
          <w:sz w:val="24"/>
          <w:szCs w:val="24"/>
        </w:rPr>
        <w:t xml:space="preserve"> </w:t>
      </w:r>
    </w:p>
    <w:p w:rsidR="4BFE5219" w:rsidP="474386DC" w:rsidRDefault="4BFE5219" w14:paraId="78050D1A" w14:textId="1138710A">
      <w:pPr>
        <w:pStyle w:val="Normal"/>
      </w:pPr>
      <w:r w:rsidRPr="474386DC" w:rsidR="4BFE5219">
        <w:rPr>
          <w:rFonts w:ascii="Palatino Linotype" w:hAnsi="Palatino Linotype"/>
          <w:sz w:val="24"/>
          <w:szCs w:val="24"/>
        </w:rPr>
        <w:t>TDOAindex_A = find(TDOAsensorA&gt;DiffThreshA,1);</w:t>
      </w:r>
    </w:p>
    <w:p w:rsidR="4BFE5219" w:rsidP="474386DC" w:rsidRDefault="4BFE5219" w14:paraId="628F06E7" w14:textId="72B0E137">
      <w:pPr>
        <w:pStyle w:val="Normal"/>
      </w:pPr>
      <w:r w:rsidRPr="474386DC" w:rsidR="4BFE5219">
        <w:rPr>
          <w:rFonts w:ascii="Palatino Linotype" w:hAnsi="Palatino Linotype"/>
          <w:sz w:val="24"/>
          <w:szCs w:val="24"/>
        </w:rPr>
        <w:t>TDOAindex_D = find(TDOAsensorD&gt;DiffThreshD,1);</w:t>
      </w:r>
    </w:p>
    <w:p w:rsidR="4BFE5219" w:rsidP="474386DC" w:rsidRDefault="4BFE5219" w14:paraId="0A070CF3" w14:textId="28D0FA02">
      <w:pPr>
        <w:pStyle w:val="Normal"/>
      </w:pPr>
      <w:r w:rsidRPr="474386DC" w:rsidR="4BFE5219">
        <w:rPr>
          <w:rFonts w:ascii="Palatino Linotype" w:hAnsi="Palatino Linotype"/>
          <w:sz w:val="24"/>
          <w:szCs w:val="24"/>
        </w:rPr>
        <w:t xml:space="preserve"> </w:t>
      </w:r>
    </w:p>
    <w:p w:rsidR="4BFE5219" w:rsidP="474386DC" w:rsidRDefault="4BFE5219" w14:paraId="4E5D7F6E" w14:textId="16F9585A">
      <w:pPr>
        <w:pStyle w:val="Normal"/>
      </w:pPr>
      <w:r w:rsidRPr="474386DC" w:rsidR="4BFE5219">
        <w:rPr>
          <w:rFonts w:ascii="Palatino Linotype" w:hAnsi="Palatino Linotype"/>
          <w:sz w:val="24"/>
          <w:szCs w:val="24"/>
        </w:rPr>
        <w:t>TDOA_time_A = t_TDOApair(TDOAindex_A);</w:t>
      </w:r>
    </w:p>
    <w:p w:rsidR="4BFE5219" w:rsidP="474386DC" w:rsidRDefault="4BFE5219" w14:paraId="11385E0A" w14:textId="75F47070">
      <w:pPr>
        <w:pStyle w:val="Normal"/>
      </w:pPr>
      <w:r w:rsidRPr="474386DC" w:rsidR="4BFE5219">
        <w:rPr>
          <w:rFonts w:ascii="Palatino Linotype" w:hAnsi="Palatino Linotype"/>
          <w:sz w:val="24"/>
          <w:szCs w:val="24"/>
        </w:rPr>
        <w:t>TDOA_time_D = t_TDOApair(TDOAindex_D);</w:t>
      </w:r>
    </w:p>
    <w:p w:rsidR="4BFE5219" w:rsidP="474386DC" w:rsidRDefault="4BFE5219" w14:paraId="011F7E78" w14:textId="1E4B6B16">
      <w:pPr>
        <w:pStyle w:val="Normal"/>
      </w:pPr>
      <w:r w:rsidRPr="474386DC" w:rsidR="4BFE5219">
        <w:rPr>
          <w:rFonts w:ascii="Palatino Linotype" w:hAnsi="Palatino Linotype"/>
          <w:sz w:val="24"/>
          <w:szCs w:val="24"/>
        </w:rPr>
        <w:t xml:space="preserve"> </w:t>
      </w:r>
    </w:p>
    <w:p w:rsidR="4BFE5219" w:rsidP="474386DC" w:rsidRDefault="4BFE5219" w14:paraId="19928A02" w14:textId="435F0E2F">
      <w:pPr>
        <w:pStyle w:val="Normal"/>
      </w:pPr>
      <w:r w:rsidRPr="474386DC" w:rsidR="4BFE5219">
        <w:rPr>
          <w:rFonts w:ascii="Palatino Linotype" w:hAnsi="Palatino Linotype"/>
          <w:sz w:val="24"/>
          <w:szCs w:val="24"/>
        </w:rPr>
        <w:t>TDOA_time_AD = TDOA_time_A-TDOA_time_D;</w:t>
      </w:r>
    </w:p>
    <w:p w:rsidR="4BFE5219" w:rsidP="474386DC" w:rsidRDefault="4BFE5219" w14:paraId="1979E12E" w14:textId="0CC3D099">
      <w:pPr>
        <w:pStyle w:val="Normal"/>
      </w:pPr>
      <w:r w:rsidRPr="474386DC" w:rsidR="4BFE5219">
        <w:rPr>
          <w:rFonts w:ascii="Palatino Linotype" w:hAnsi="Palatino Linotype"/>
          <w:sz w:val="24"/>
          <w:szCs w:val="24"/>
        </w:rPr>
        <w:t xml:space="preserve"> </w:t>
      </w:r>
    </w:p>
    <w:p w:rsidR="4BFE5219" w:rsidP="474386DC" w:rsidRDefault="4BFE5219" w14:paraId="40BF46D3" w14:textId="109FFE4E">
      <w:pPr>
        <w:pStyle w:val="Normal"/>
      </w:pPr>
      <w:r w:rsidRPr="474386DC" w:rsidR="4BFE5219">
        <w:rPr>
          <w:rFonts w:ascii="Palatino Linotype" w:hAnsi="Palatino Linotype"/>
          <w:sz w:val="24"/>
          <w:szCs w:val="24"/>
        </w:rPr>
        <w:t>tau_AD = round((TDOA_time_A-TDOA_time_D)*fs);</w:t>
      </w:r>
    </w:p>
    <w:p w:rsidR="4BFE5219" w:rsidP="474386DC" w:rsidRDefault="4BFE5219" w14:paraId="445D6DE7" w14:textId="6C75F12D">
      <w:pPr>
        <w:pStyle w:val="Normal"/>
      </w:pPr>
      <w:r w:rsidRPr="474386DC" w:rsidR="4BFE5219">
        <w:rPr>
          <w:rFonts w:ascii="Palatino Linotype" w:hAnsi="Palatino Linotype"/>
          <w:sz w:val="24"/>
          <w:szCs w:val="24"/>
        </w:rPr>
        <w:t xml:space="preserve"> </w:t>
      </w:r>
    </w:p>
    <w:p w:rsidR="4BFE5219" w:rsidP="474386DC" w:rsidRDefault="4BFE5219" w14:paraId="0B57DDD8" w14:textId="07410FC7">
      <w:pPr>
        <w:pStyle w:val="Normal"/>
      </w:pPr>
      <w:r w:rsidRPr="474386DC" w:rsidR="4BFE5219">
        <w:rPr>
          <w:rFonts w:ascii="Palatino Linotype" w:hAnsi="Palatino Linotype"/>
          <w:sz w:val="24"/>
          <w:szCs w:val="24"/>
        </w:rPr>
        <w:t>% End unfiltered audio time-lag component</w:t>
      </w:r>
    </w:p>
    <w:p w:rsidR="4BFE5219" w:rsidP="474386DC" w:rsidRDefault="4BFE5219" w14:paraId="59C65B86" w14:textId="4F1CCCB5">
      <w:pPr>
        <w:pStyle w:val="Normal"/>
      </w:pPr>
      <w:r w:rsidRPr="474386DC" w:rsidR="4BFE5219">
        <w:rPr>
          <w:rFonts w:ascii="Palatino Linotype" w:hAnsi="Palatino Linotype"/>
          <w:sz w:val="24"/>
          <w:szCs w:val="24"/>
        </w:rPr>
        <w:t xml:space="preserve"> </w:t>
      </w:r>
    </w:p>
    <w:p w:rsidR="4BFE5219" w:rsidP="474386DC" w:rsidRDefault="4BFE5219" w14:paraId="3D44E199" w14:textId="3002E4C9">
      <w:pPr>
        <w:pStyle w:val="Normal"/>
      </w:pPr>
      <w:r w:rsidRPr="474386DC" w:rsidR="4BFE5219">
        <w:rPr>
          <w:rFonts w:ascii="Palatino Linotype" w:hAnsi="Palatino Linotype"/>
          <w:sz w:val="24"/>
          <w:szCs w:val="24"/>
        </w:rPr>
        <w:t>% Begin fine tuning TDOA values with Cross Correlation</w:t>
      </w:r>
    </w:p>
    <w:p w:rsidR="4BFE5219" w:rsidP="474386DC" w:rsidRDefault="4BFE5219" w14:paraId="50CD5024" w14:textId="1138C490">
      <w:pPr>
        <w:pStyle w:val="Normal"/>
      </w:pPr>
      <w:r w:rsidRPr="474386DC" w:rsidR="4BFE5219">
        <w:rPr>
          <w:rFonts w:ascii="Palatino Linotype" w:hAnsi="Palatino Linotype"/>
          <w:sz w:val="24"/>
          <w:szCs w:val="24"/>
        </w:rPr>
        <w:t xml:space="preserve"> </w:t>
      </w:r>
    </w:p>
    <w:p w:rsidR="4BFE5219" w:rsidP="474386DC" w:rsidRDefault="4BFE5219" w14:paraId="795E7C22" w14:textId="166CB92C">
      <w:pPr>
        <w:pStyle w:val="Normal"/>
      </w:pPr>
      <w:r w:rsidRPr="474386DC" w:rsidR="4BFE5219">
        <w:rPr>
          <w:rFonts w:ascii="Palatino Linotype" w:hAnsi="Palatino Linotype"/>
          <w:sz w:val="24"/>
          <w:szCs w:val="24"/>
        </w:rPr>
        <w:t>sensor_A = data(:,1);</w:t>
      </w:r>
    </w:p>
    <w:p w:rsidR="4BFE5219" w:rsidP="474386DC" w:rsidRDefault="4BFE5219" w14:paraId="3B9D0B5A" w14:textId="4E24EDC2">
      <w:pPr>
        <w:pStyle w:val="Normal"/>
      </w:pPr>
      <w:r w:rsidRPr="474386DC" w:rsidR="4BFE5219">
        <w:rPr>
          <w:rFonts w:ascii="Palatino Linotype" w:hAnsi="Palatino Linotype"/>
          <w:sz w:val="24"/>
          <w:szCs w:val="24"/>
        </w:rPr>
        <w:t>sensor_B = data(:,2);</w:t>
      </w:r>
    </w:p>
    <w:p w:rsidR="4BFE5219" w:rsidP="474386DC" w:rsidRDefault="4BFE5219" w14:paraId="58ECBA3B" w14:textId="6B1341CA">
      <w:pPr>
        <w:pStyle w:val="Normal"/>
      </w:pPr>
      <w:r w:rsidRPr="474386DC" w:rsidR="4BFE5219">
        <w:rPr>
          <w:rFonts w:ascii="Palatino Linotype" w:hAnsi="Palatino Linotype"/>
          <w:sz w:val="24"/>
          <w:szCs w:val="24"/>
        </w:rPr>
        <w:t>sensor_C = data(:,3);</w:t>
      </w:r>
    </w:p>
    <w:p w:rsidR="4BFE5219" w:rsidP="474386DC" w:rsidRDefault="4BFE5219" w14:paraId="4438B67C" w14:textId="0C1AA727">
      <w:pPr>
        <w:pStyle w:val="Normal"/>
      </w:pPr>
      <w:r w:rsidRPr="474386DC" w:rsidR="4BFE5219">
        <w:rPr>
          <w:rFonts w:ascii="Palatino Linotype" w:hAnsi="Palatino Linotype"/>
          <w:sz w:val="24"/>
          <w:szCs w:val="24"/>
        </w:rPr>
        <w:t>sensor_D = data(:,4);</w:t>
      </w:r>
    </w:p>
    <w:p w:rsidR="4BFE5219" w:rsidP="474386DC" w:rsidRDefault="4BFE5219" w14:paraId="36642535" w14:textId="1A93C19B">
      <w:pPr>
        <w:pStyle w:val="Normal"/>
      </w:pPr>
      <w:r w:rsidRPr="474386DC" w:rsidR="4BFE5219">
        <w:rPr>
          <w:rFonts w:ascii="Palatino Linotype" w:hAnsi="Palatino Linotype"/>
          <w:sz w:val="24"/>
          <w:szCs w:val="24"/>
        </w:rPr>
        <w:t xml:space="preserve"> </w:t>
      </w:r>
    </w:p>
    <w:p w:rsidR="4BFE5219" w:rsidP="474386DC" w:rsidRDefault="4BFE5219" w14:paraId="5ECA2DF8" w14:textId="454F88CD">
      <w:pPr>
        <w:pStyle w:val="Normal"/>
      </w:pPr>
      <w:r w:rsidRPr="474386DC" w:rsidR="4BFE5219">
        <w:rPr>
          <w:rFonts w:ascii="Palatino Linotype" w:hAnsi="Palatino Linotype"/>
          <w:sz w:val="24"/>
          <w:szCs w:val="24"/>
        </w:rPr>
        <w:t xml:space="preserve">w=clean_filtered_A; </w:t>
      </w:r>
    </w:p>
    <w:p w:rsidR="4BFE5219" w:rsidP="474386DC" w:rsidRDefault="4BFE5219" w14:paraId="682901DE" w14:textId="6E6D2C2F">
      <w:pPr>
        <w:pStyle w:val="Normal"/>
      </w:pPr>
      <w:r w:rsidRPr="474386DC" w:rsidR="4BFE5219">
        <w:rPr>
          <w:rFonts w:ascii="Palatino Linotype" w:hAnsi="Palatino Linotype"/>
          <w:sz w:val="24"/>
          <w:szCs w:val="24"/>
        </w:rPr>
        <w:t>x=clean_filtered_B;</w:t>
      </w:r>
    </w:p>
    <w:p w:rsidR="4BFE5219" w:rsidP="474386DC" w:rsidRDefault="4BFE5219" w14:paraId="1A2F29B7" w14:textId="5A6D2886">
      <w:pPr>
        <w:pStyle w:val="Normal"/>
      </w:pPr>
      <w:r w:rsidRPr="474386DC" w:rsidR="4BFE5219">
        <w:rPr>
          <w:rFonts w:ascii="Palatino Linotype" w:hAnsi="Palatino Linotype"/>
          <w:sz w:val="24"/>
          <w:szCs w:val="24"/>
        </w:rPr>
        <w:t>y=clean_filtered_C;</w:t>
      </w:r>
    </w:p>
    <w:p w:rsidR="4BFE5219" w:rsidP="474386DC" w:rsidRDefault="4BFE5219" w14:paraId="1743E65F" w14:textId="0CD3CD3F">
      <w:pPr>
        <w:pStyle w:val="Normal"/>
      </w:pPr>
      <w:r w:rsidRPr="474386DC" w:rsidR="4BFE5219">
        <w:rPr>
          <w:rFonts w:ascii="Palatino Linotype" w:hAnsi="Palatino Linotype"/>
          <w:sz w:val="24"/>
          <w:szCs w:val="24"/>
        </w:rPr>
        <w:t>z=clean_filtered_D;</w:t>
      </w:r>
    </w:p>
    <w:p w:rsidR="4BFE5219" w:rsidP="474386DC" w:rsidRDefault="4BFE5219" w14:paraId="14F0267D" w14:textId="35FC9E3C">
      <w:pPr>
        <w:pStyle w:val="Normal"/>
      </w:pPr>
      <w:r w:rsidRPr="474386DC" w:rsidR="4BFE5219">
        <w:rPr>
          <w:rFonts w:ascii="Palatino Linotype" w:hAnsi="Palatino Linotype"/>
          <w:sz w:val="24"/>
          <w:szCs w:val="24"/>
        </w:rPr>
        <w:t xml:space="preserve"> </w:t>
      </w:r>
    </w:p>
    <w:p w:rsidR="4BFE5219" w:rsidP="474386DC" w:rsidRDefault="4BFE5219" w14:paraId="56F8F19A" w14:textId="6AD0CC8E">
      <w:pPr>
        <w:pStyle w:val="Normal"/>
      </w:pPr>
      <w:r w:rsidRPr="474386DC" w:rsidR="4BFE5219">
        <w:rPr>
          <w:rFonts w:ascii="Palatino Linotype" w:hAnsi="Palatino Linotype"/>
          <w:sz w:val="24"/>
          <w:szCs w:val="24"/>
        </w:rPr>
        <w:t>lA = length(w);</w:t>
      </w:r>
    </w:p>
    <w:p w:rsidR="4BFE5219" w:rsidP="474386DC" w:rsidRDefault="4BFE5219" w14:paraId="1B797BBE" w14:textId="1475D123">
      <w:pPr>
        <w:pStyle w:val="Normal"/>
      </w:pPr>
      <w:r w:rsidRPr="474386DC" w:rsidR="4BFE5219">
        <w:rPr>
          <w:rFonts w:ascii="Palatino Linotype" w:hAnsi="Palatino Linotype"/>
          <w:sz w:val="24"/>
          <w:szCs w:val="24"/>
        </w:rPr>
        <w:t>lB = length(x);</w:t>
      </w:r>
    </w:p>
    <w:p w:rsidR="4BFE5219" w:rsidP="474386DC" w:rsidRDefault="4BFE5219" w14:paraId="7C03C992" w14:textId="79B3AFF9">
      <w:pPr>
        <w:pStyle w:val="Normal"/>
      </w:pPr>
      <w:r w:rsidRPr="474386DC" w:rsidR="4BFE5219">
        <w:rPr>
          <w:rFonts w:ascii="Palatino Linotype" w:hAnsi="Palatino Linotype"/>
          <w:sz w:val="24"/>
          <w:szCs w:val="24"/>
        </w:rPr>
        <w:t>lC = length(y);</w:t>
      </w:r>
    </w:p>
    <w:p w:rsidR="4BFE5219" w:rsidP="474386DC" w:rsidRDefault="4BFE5219" w14:paraId="67D5274A" w14:textId="0002ABF9">
      <w:pPr>
        <w:pStyle w:val="Normal"/>
      </w:pPr>
      <w:r w:rsidRPr="474386DC" w:rsidR="4BFE5219">
        <w:rPr>
          <w:rFonts w:ascii="Palatino Linotype" w:hAnsi="Palatino Linotype"/>
          <w:sz w:val="24"/>
          <w:szCs w:val="24"/>
        </w:rPr>
        <w:t>lD = length(z);</w:t>
      </w:r>
    </w:p>
    <w:p w:rsidR="4BFE5219" w:rsidP="474386DC" w:rsidRDefault="4BFE5219" w14:paraId="4074205D" w14:textId="613D67C4">
      <w:pPr>
        <w:pStyle w:val="Normal"/>
      </w:pPr>
      <w:r w:rsidRPr="474386DC" w:rsidR="4BFE5219">
        <w:rPr>
          <w:rFonts w:ascii="Palatino Linotype" w:hAnsi="Palatino Linotype"/>
          <w:sz w:val="24"/>
          <w:szCs w:val="24"/>
        </w:rPr>
        <w:t xml:space="preserve"> </w:t>
      </w:r>
    </w:p>
    <w:p w:rsidR="4BFE5219" w:rsidP="474386DC" w:rsidRDefault="4BFE5219" w14:paraId="204EC737" w14:textId="6EC6ABEC">
      <w:pPr>
        <w:pStyle w:val="Normal"/>
      </w:pPr>
      <w:r w:rsidRPr="474386DC" w:rsidR="4BFE5219">
        <w:rPr>
          <w:rFonts w:ascii="Palatino Linotype" w:hAnsi="Palatino Linotype"/>
          <w:sz w:val="24"/>
          <w:szCs w:val="24"/>
        </w:rPr>
        <w:t>samples1 = 1:min(lA,lB);</w:t>
      </w:r>
    </w:p>
    <w:p w:rsidR="4BFE5219" w:rsidP="474386DC" w:rsidRDefault="4BFE5219" w14:paraId="6676E9C0" w14:textId="73CBAD83">
      <w:pPr>
        <w:pStyle w:val="Normal"/>
      </w:pPr>
      <w:r w:rsidRPr="474386DC" w:rsidR="4BFE5219">
        <w:rPr>
          <w:rFonts w:ascii="Palatino Linotype" w:hAnsi="Palatino Linotype"/>
          <w:sz w:val="24"/>
          <w:szCs w:val="24"/>
        </w:rPr>
        <w:t>samples2 = 1:min(lA,lC);</w:t>
      </w:r>
    </w:p>
    <w:p w:rsidR="4BFE5219" w:rsidP="474386DC" w:rsidRDefault="4BFE5219" w14:paraId="3FFCF92C" w14:textId="0CFEFC62">
      <w:pPr>
        <w:pStyle w:val="Normal"/>
      </w:pPr>
      <w:r w:rsidRPr="474386DC" w:rsidR="4BFE5219">
        <w:rPr>
          <w:rFonts w:ascii="Palatino Linotype" w:hAnsi="Palatino Linotype"/>
          <w:sz w:val="24"/>
          <w:szCs w:val="24"/>
        </w:rPr>
        <w:t>samples3 = 1:min(lA,lD);</w:t>
      </w:r>
    </w:p>
    <w:p w:rsidR="4BFE5219" w:rsidP="474386DC" w:rsidRDefault="4BFE5219" w14:paraId="4C3C6A12" w14:textId="587E5F40">
      <w:pPr>
        <w:pStyle w:val="Normal"/>
      </w:pPr>
      <w:r w:rsidRPr="474386DC" w:rsidR="4BFE5219">
        <w:rPr>
          <w:rFonts w:ascii="Palatino Linotype" w:hAnsi="Palatino Linotype"/>
          <w:sz w:val="24"/>
          <w:szCs w:val="24"/>
        </w:rPr>
        <w:t xml:space="preserve"> </w:t>
      </w:r>
    </w:p>
    <w:p w:rsidR="4BFE5219" w:rsidP="474386DC" w:rsidRDefault="4BFE5219" w14:paraId="60EBC2C7" w14:textId="6632BA28">
      <w:pPr>
        <w:pStyle w:val="Normal"/>
      </w:pPr>
      <w:r w:rsidRPr="474386DC" w:rsidR="4BFE5219">
        <w:rPr>
          <w:rFonts w:ascii="Palatino Linotype" w:hAnsi="Palatino Linotype"/>
          <w:sz w:val="24"/>
          <w:szCs w:val="24"/>
        </w:rPr>
        <w:t xml:space="preserve"> </w:t>
      </w:r>
    </w:p>
    <w:p w:rsidR="4BFE5219" w:rsidP="474386DC" w:rsidRDefault="4BFE5219" w14:paraId="1937FB13" w14:textId="267422CE">
      <w:pPr>
        <w:pStyle w:val="Normal"/>
      </w:pPr>
      <w:r w:rsidRPr="474386DC" w:rsidR="4BFE5219">
        <w:rPr>
          <w:rFonts w:ascii="Palatino Linotype" w:hAnsi="Palatino Linotype"/>
          <w:sz w:val="24"/>
          <w:szCs w:val="24"/>
        </w:rPr>
        <w:t>[C1, lag1] = xcorr(w(samples1), x(samples1), 155);</w:t>
      </w:r>
    </w:p>
    <w:p w:rsidR="4BFE5219" w:rsidP="474386DC" w:rsidRDefault="4BFE5219" w14:paraId="5CFF62FC" w14:textId="6E209875">
      <w:pPr>
        <w:pStyle w:val="Normal"/>
      </w:pPr>
      <w:r w:rsidRPr="474386DC" w:rsidR="4BFE5219">
        <w:rPr>
          <w:rFonts w:ascii="Palatino Linotype" w:hAnsi="Palatino Linotype"/>
          <w:sz w:val="24"/>
          <w:szCs w:val="24"/>
        </w:rPr>
        <w:t>[C2, lag2] = xcorr(w(samples2), y(samples2), 155);</w:t>
      </w:r>
    </w:p>
    <w:p w:rsidR="4BFE5219" w:rsidP="474386DC" w:rsidRDefault="4BFE5219" w14:paraId="19B05525" w14:textId="0EE4E53A">
      <w:pPr>
        <w:pStyle w:val="Normal"/>
      </w:pPr>
      <w:r w:rsidRPr="474386DC" w:rsidR="4BFE5219">
        <w:rPr>
          <w:rFonts w:ascii="Palatino Linotype" w:hAnsi="Palatino Linotype"/>
          <w:sz w:val="24"/>
          <w:szCs w:val="24"/>
        </w:rPr>
        <w:t>[C3, lag3] = xcorr(w(samples3), z(samples3), 135);</w:t>
      </w:r>
    </w:p>
    <w:p w:rsidR="4BFE5219" w:rsidP="474386DC" w:rsidRDefault="4BFE5219" w14:paraId="792AABE3" w14:textId="0EA4211B">
      <w:pPr>
        <w:pStyle w:val="Normal"/>
      </w:pPr>
      <w:r w:rsidRPr="474386DC" w:rsidR="4BFE5219">
        <w:rPr>
          <w:rFonts w:ascii="Palatino Linotype" w:hAnsi="Palatino Linotype"/>
          <w:sz w:val="24"/>
          <w:szCs w:val="24"/>
        </w:rPr>
        <w:t xml:space="preserve"> </w:t>
      </w:r>
    </w:p>
    <w:p w:rsidR="4BFE5219" w:rsidP="474386DC" w:rsidRDefault="4BFE5219" w14:paraId="4082A2B6" w14:textId="120CF426">
      <w:pPr>
        <w:pStyle w:val="Normal"/>
      </w:pPr>
      <w:r w:rsidRPr="474386DC" w:rsidR="4BFE5219">
        <w:rPr>
          <w:rFonts w:ascii="Palatino Linotype" w:hAnsi="Palatino Linotype"/>
          <w:sz w:val="24"/>
          <w:szCs w:val="24"/>
        </w:rPr>
        <w:t>%normalizing XCorr</w:t>
      </w:r>
    </w:p>
    <w:p w:rsidR="4BFE5219" w:rsidP="474386DC" w:rsidRDefault="4BFE5219" w14:paraId="5AC43648" w14:textId="7DF55C1A">
      <w:pPr>
        <w:pStyle w:val="Normal"/>
      </w:pPr>
      <w:r w:rsidRPr="474386DC" w:rsidR="4BFE5219">
        <w:rPr>
          <w:rFonts w:ascii="Palatino Linotype" w:hAnsi="Palatino Linotype"/>
          <w:sz w:val="24"/>
          <w:szCs w:val="24"/>
        </w:rPr>
        <w:t>C1 = C1/max(C1);</w:t>
      </w:r>
    </w:p>
    <w:p w:rsidR="4BFE5219" w:rsidP="474386DC" w:rsidRDefault="4BFE5219" w14:paraId="759D1271" w14:textId="2B42FD53">
      <w:pPr>
        <w:pStyle w:val="Normal"/>
      </w:pPr>
      <w:r w:rsidRPr="474386DC" w:rsidR="4BFE5219">
        <w:rPr>
          <w:rFonts w:ascii="Palatino Linotype" w:hAnsi="Palatino Linotype"/>
          <w:sz w:val="24"/>
          <w:szCs w:val="24"/>
        </w:rPr>
        <w:t>C2 = C2/max(C2);</w:t>
      </w:r>
    </w:p>
    <w:p w:rsidR="4BFE5219" w:rsidP="474386DC" w:rsidRDefault="4BFE5219" w14:paraId="6972998C" w14:textId="6061E4F7">
      <w:pPr>
        <w:pStyle w:val="Normal"/>
      </w:pPr>
      <w:r w:rsidRPr="474386DC" w:rsidR="4BFE5219">
        <w:rPr>
          <w:rFonts w:ascii="Palatino Linotype" w:hAnsi="Palatino Linotype"/>
          <w:sz w:val="24"/>
          <w:szCs w:val="24"/>
        </w:rPr>
        <w:t>C3 = C3/max(C3);</w:t>
      </w:r>
    </w:p>
    <w:p w:rsidR="4BFE5219" w:rsidP="474386DC" w:rsidRDefault="4BFE5219" w14:paraId="75D92C6E" w14:textId="525CD083">
      <w:pPr>
        <w:pStyle w:val="Normal"/>
      </w:pPr>
      <w:r w:rsidRPr="474386DC" w:rsidR="4BFE5219">
        <w:rPr>
          <w:rFonts w:ascii="Palatino Linotype" w:hAnsi="Palatino Linotype"/>
          <w:sz w:val="24"/>
          <w:szCs w:val="24"/>
        </w:rPr>
        <w:t xml:space="preserve"> </w:t>
      </w:r>
    </w:p>
    <w:p w:rsidR="4BFE5219" w:rsidP="474386DC" w:rsidRDefault="4BFE5219" w14:paraId="5FDF5AD3" w14:textId="150CA73D">
      <w:pPr>
        <w:pStyle w:val="Normal"/>
      </w:pPr>
      <w:r w:rsidRPr="474386DC" w:rsidR="4BFE5219">
        <w:rPr>
          <w:rFonts w:ascii="Palatino Linotype" w:hAnsi="Palatino Linotype"/>
          <w:sz w:val="24"/>
          <w:szCs w:val="24"/>
        </w:rPr>
        <w:t>WINDOW = ceil(fs/(2*1000*freq)*1.5);</w:t>
      </w:r>
    </w:p>
    <w:p w:rsidR="4BFE5219" w:rsidP="474386DC" w:rsidRDefault="4BFE5219" w14:paraId="56A3D801" w14:textId="4EDF8111">
      <w:pPr>
        <w:pStyle w:val="Normal"/>
      </w:pPr>
      <w:r w:rsidRPr="474386DC" w:rsidR="4BFE5219">
        <w:rPr>
          <w:rFonts w:ascii="Palatino Linotype" w:hAnsi="Palatino Linotype"/>
          <w:sz w:val="24"/>
          <w:szCs w:val="24"/>
        </w:rPr>
        <w:t xml:space="preserve"> </w:t>
      </w:r>
    </w:p>
    <w:p w:rsidR="4BFE5219" w:rsidP="474386DC" w:rsidRDefault="4BFE5219" w14:paraId="19ECBE94" w14:textId="5FA3CB0D">
      <w:pPr>
        <w:pStyle w:val="Normal"/>
      </w:pPr>
      <w:r w:rsidRPr="474386DC" w:rsidR="4BFE5219">
        <w:rPr>
          <w:rFonts w:ascii="Palatino Linotype" w:hAnsi="Palatino Linotype"/>
          <w:sz w:val="24"/>
          <w:szCs w:val="24"/>
        </w:rPr>
        <w:t>n1 = ceil(length(C1)/2);</w:t>
      </w:r>
    </w:p>
    <w:p w:rsidR="4BFE5219" w:rsidP="474386DC" w:rsidRDefault="4BFE5219" w14:paraId="6C9C8861" w14:textId="5CCE1C38">
      <w:pPr>
        <w:pStyle w:val="Normal"/>
      </w:pPr>
      <w:r w:rsidRPr="474386DC" w:rsidR="4BFE5219">
        <w:rPr>
          <w:rFonts w:ascii="Palatino Linotype" w:hAnsi="Palatino Linotype"/>
          <w:sz w:val="24"/>
          <w:szCs w:val="24"/>
        </w:rPr>
        <w:t>n2 = ceil(length(C2)/2);</w:t>
      </w:r>
    </w:p>
    <w:p w:rsidR="4BFE5219" w:rsidP="474386DC" w:rsidRDefault="4BFE5219" w14:paraId="034A5564" w14:textId="638DD465">
      <w:pPr>
        <w:pStyle w:val="Normal"/>
      </w:pPr>
      <w:r w:rsidRPr="474386DC" w:rsidR="4BFE5219">
        <w:rPr>
          <w:rFonts w:ascii="Palatino Linotype" w:hAnsi="Palatino Linotype"/>
          <w:sz w:val="24"/>
          <w:szCs w:val="24"/>
        </w:rPr>
        <w:t>n3 = ceil(length(C3)/2);</w:t>
      </w:r>
    </w:p>
    <w:p w:rsidR="4BFE5219" w:rsidP="474386DC" w:rsidRDefault="4BFE5219" w14:paraId="61CDD702" w14:textId="128CE4DA">
      <w:pPr>
        <w:pStyle w:val="Normal"/>
      </w:pPr>
      <w:r w:rsidRPr="474386DC" w:rsidR="4BFE5219">
        <w:rPr>
          <w:rFonts w:ascii="Palatino Linotype" w:hAnsi="Palatino Linotype"/>
          <w:sz w:val="24"/>
          <w:szCs w:val="24"/>
        </w:rPr>
        <w:t xml:space="preserve"> </w:t>
      </w:r>
    </w:p>
    <w:p w:rsidR="4BFE5219" w:rsidP="474386DC" w:rsidRDefault="4BFE5219" w14:paraId="57122BF1" w14:textId="6560180F">
      <w:pPr>
        <w:pStyle w:val="Normal"/>
      </w:pPr>
      <w:r w:rsidRPr="474386DC" w:rsidR="4BFE5219">
        <w:rPr>
          <w:rFonts w:ascii="Palatino Linotype" w:hAnsi="Palatino Linotype"/>
          <w:sz w:val="24"/>
          <w:szCs w:val="24"/>
        </w:rPr>
        <w:t xml:space="preserve">    </w:t>
      </w:r>
    </w:p>
    <w:p w:rsidR="4BFE5219" w:rsidP="474386DC" w:rsidRDefault="4BFE5219" w14:paraId="5FF41AAD" w14:textId="62203680">
      <w:pPr>
        <w:pStyle w:val="Normal"/>
      </w:pPr>
      <w:r w:rsidRPr="474386DC" w:rsidR="4BFE5219">
        <w:rPr>
          <w:rFonts w:ascii="Palatino Linotype" w:hAnsi="Palatino Linotype"/>
          <w:sz w:val="24"/>
          <w:szCs w:val="24"/>
        </w:rPr>
        <w:t>C1sub2 = C1((tau_AB + n1 - WINDOW):(tau_AB + n1 + WINDOW));</w:t>
      </w:r>
    </w:p>
    <w:p w:rsidR="4BFE5219" w:rsidP="474386DC" w:rsidRDefault="4BFE5219" w14:paraId="6D09A405" w14:textId="2C9CAF3E">
      <w:pPr>
        <w:pStyle w:val="Normal"/>
      </w:pPr>
      <w:r w:rsidRPr="474386DC" w:rsidR="4BFE5219">
        <w:rPr>
          <w:rFonts w:ascii="Palatino Linotype" w:hAnsi="Palatino Linotype"/>
          <w:sz w:val="24"/>
          <w:szCs w:val="24"/>
        </w:rPr>
        <w:t>idx_AB2 = find(C1sub2==max(C1sub2))+tau_AB+n1-WINDOW;</w:t>
      </w:r>
    </w:p>
    <w:p w:rsidR="4BFE5219" w:rsidP="474386DC" w:rsidRDefault="4BFE5219" w14:paraId="6E06ED08" w14:textId="003BB86A">
      <w:pPr>
        <w:pStyle w:val="Normal"/>
      </w:pPr>
      <w:r w:rsidRPr="474386DC" w:rsidR="4BFE5219">
        <w:rPr>
          <w:rFonts w:ascii="Palatino Linotype" w:hAnsi="Palatino Linotype"/>
          <w:sz w:val="24"/>
          <w:szCs w:val="24"/>
        </w:rPr>
        <w:t xml:space="preserve"> </w:t>
      </w:r>
    </w:p>
    <w:p w:rsidR="4BFE5219" w:rsidP="474386DC" w:rsidRDefault="4BFE5219" w14:paraId="51595288" w14:textId="667B7EA8">
      <w:pPr>
        <w:pStyle w:val="Normal"/>
      </w:pPr>
      <w:r w:rsidRPr="474386DC" w:rsidR="4BFE5219">
        <w:rPr>
          <w:rFonts w:ascii="Palatino Linotype" w:hAnsi="Palatino Linotype"/>
          <w:sz w:val="24"/>
          <w:szCs w:val="24"/>
        </w:rPr>
        <w:t>C2sub2 = C2((tau_AC + n2 - WINDOW):(tau_AC + n2 + WINDOW));</w:t>
      </w:r>
    </w:p>
    <w:p w:rsidR="4BFE5219" w:rsidP="474386DC" w:rsidRDefault="4BFE5219" w14:paraId="031C83A2" w14:textId="11372E5C">
      <w:pPr>
        <w:pStyle w:val="Normal"/>
      </w:pPr>
      <w:r w:rsidRPr="474386DC" w:rsidR="4BFE5219">
        <w:rPr>
          <w:rFonts w:ascii="Palatino Linotype" w:hAnsi="Palatino Linotype"/>
          <w:sz w:val="24"/>
          <w:szCs w:val="24"/>
        </w:rPr>
        <w:t>idx_AC2 = find(C2sub2==max(C2sub2))+tau_AC+n2-WINDOW;</w:t>
      </w:r>
    </w:p>
    <w:p w:rsidR="4BFE5219" w:rsidP="474386DC" w:rsidRDefault="4BFE5219" w14:paraId="14E84516" w14:textId="159D1127">
      <w:pPr>
        <w:pStyle w:val="Normal"/>
      </w:pPr>
      <w:r w:rsidRPr="474386DC" w:rsidR="4BFE5219">
        <w:rPr>
          <w:rFonts w:ascii="Palatino Linotype" w:hAnsi="Palatino Linotype"/>
          <w:sz w:val="24"/>
          <w:szCs w:val="24"/>
        </w:rPr>
        <w:t xml:space="preserve"> </w:t>
      </w:r>
    </w:p>
    <w:p w:rsidR="4BFE5219" w:rsidP="474386DC" w:rsidRDefault="4BFE5219" w14:paraId="48388148" w14:textId="7A52678E">
      <w:pPr>
        <w:pStyle w:val="Normal"/>
      </w:pPr>
      <w:r w:rsidRPr="474386DC" w:rsidR="4BFE5219">
        <w:rPr>
          <w:rFonts w:ascii="Palatino Linotype" w:hAnsi="Palatino Linotype"/>
          <w:sz w:val="24"/>
          <w:szCs w:val="24"/>
        </w:rPr>
        <w:t>C3sub2 = C3((tau_AD + n3 - WINDOW):(tau_AD + n3 + WINDOW));</w:t>
      </w:r>
    </w:p>
    <w:p w:rsidR="4BFE5219" w:rsidP="474386DC" w:rsidRDefault="4BFE5219" w14:paraId="04D3C3F9" w14:textId="6F5E405F">
      <w:pPr>
        <w:pStyle w:val="Normal"/>
      </w:pPr>
      <w:r w:rsidRPr="474386DC" w:rsidR="4BFE5219">
        <w:rPr>
          <w:rFonts w:ascii="Palatino Linotype" w:hAnsi="Palatino Linotype"/>
          <w:sz w:val="24"/>
          <w:szCs w:val="24"/>
        </w:rPr>
        <w:t>idx_AD2 = find(C3sub2==max(C3sub2))+tau_AD+n3-WINDOW;</w:t>
      </w:r>
    </w:p>
    <w:p w:rsidR="4BFE5219" w:rsidP="474386DC" w:rsidRDefault="4BFE5219" w14:paraId="79D29805" w14:textId="11AADA2A">
      <w:pPr>
        <w:pStyle w:val="Normal"/>
      </w:pPr>
      <w:r w:rsidRPr="474386DC" w:rsidR="4BFE5219">
        <w:rPr>
          <w:rFonts w:ascii="Palatino Linotype" w:hAnsi="Palatino Linotype"/>
          <w:sz w:val="24"/>
          <w:szCs w:val="24"/>
        </w:rPr>
        <w:t xml:space="preserve"> </w:t>
      </w:r>
    </w:p>
    <w:p w:rsidR="4BFE5219" w:rsidP="474386DC" w:rsidRDefault="4BFE5219" w14:paraId="521475AF" w14:textId="5558AFFA">
      <w:pPr>
        <w:pStyle w:val="Normal"/>
      </w:pPr>
      <w:r w:rsidRPr="474386DC" w:rsidR="4BFE5219">
        <w:rPr>
          <w:rFonts w:ascii="Palatino Linotype" w:hAnsi="Palatino Linotype"/>
          <w:sz w:val="24"/>
          <w:szCs w:val="24"/>
        </w:rPr>
        <w:t xml:space="preserve"> </w:t>
      </w:r>
    </w:p>
    <w:p w:rsidR="4BFE5219" w:rsidP="474386DC" w:rsidRDefault="4BFE5219" w14:paraId="0CCE1413" w14:textId="05238F14">
      <w:pPr>
        <w:pStyle w:val="Normal"/>
      </w:pPr>
      <w:r w:rsidRPr="474386DC" w:rsidR="4BFE5219">
        <w:rPr>
          <w:rFonts w:ascii="Palatino Linotype" w:hAnsi="Palatino Linotype"/>
          <w:sz w:val="24"/>
          <w:szCs w:val="24"/>
        </w:rPr>
        <w:t>tau_AB2 = lag1(idx_AB2);</w:t>
      </w:r>
    </w:p>
    <w:p w:rsidR="4BFE5219" w:rsidP="474386DC" w:rsidRDefault="4BFE5219" w14:paraId="5A3FDA06" w14:textId="0D2B4E29">
      <w:pPr>
        <w:pStyle w:val="Normal"/>
      </w:pPr>
      <w:r w:rsidRPr="474386DC" w:rsidR="4BFE5219">
        <w:rPr>
          <w:rFonts w:ascii="Palatino Linotype" w:hAnsi="Palatino Linotype"/>
          <w:sz w:val="24"/>
          <w:szCs w:val="24"/>
        </w:rPr>
        <w:t>tau_AC2 = lag1(idx_AC2);</w:t>
      </w:r>
    </w:p>
    <w:p w:rsidR="4BFE5219" w:rsidP="474386DC" w:rsidRDefault="4BFE5219" w14:paraId="4E6D3667" w14:textId="258C54B2">
      <w:pPr>
        <w:pStyle w:val="Normal"/>
      </w:pPr>
      <w:r w:rsidRPr="474386DC" w:rsidR="4BFE5219">
        <w:rPr>
          <w:rFonts w:ascii="Palatino Linotype" w:hAnsi="Palatino Linotype"/>
          <w:sz w:val="24"/>
          <w:szCs w:val="24"/>
        </w:rPr>
        <w:t>tau_AD2 = lag1(idx_AD2);</w:t>
      </w:r>
    </w:p>
    <w:p w:rsidR="4BFE5219" w:rsidP="474386DC" w:rsidRDefault="4BFE5219" w14:paraId="07E35191" w14:textId="43C3B1CC">
      <w:pPr>
        <w:pStyle w:val="Normal"/>
      </w:pPr>
      <w:r w:rsidRPr="474386DC" w:rsidR="4BFE5219">
        <w:rPr>
          <w:rFonts w:ascii="Palatino Linotype" w:hAnsi="Palatino Linotype"/>
          <w:sz w:val="24"/>
          <w:szCs w:val="24"/>
        </w:rPr>
        <w:t xml:space="preserve"> </w:t>
      </w:r>
    </w:p>
    <w:p w:rsidR="4BFE5219" w:rsidP="474386DC" w:rsidRDefault="4BFE5219" w14:paraId="2AEAB980" w14:textId="5ACCB37A">
      <w:pPr>
        <w:pStyle w:val="Normal"/>
      </w:pPr>
      <w:r w:rsidRPr="474386DC" w:rsidR="4BFE5219">
        <w:rPr>
          <w:rFonts w:ascii="Palatino Linotype" w:hAnsi="Palatino Linotype"/>
          <w:sz w:val="24"/>
          <w:szCs w:val="24"/>
        </w:rPr>
        <w:t>C1sub = C1((tau_AB2 + n1 - WINDOW):(tau_AB2 + n1 + WINDOW));</w:t>
      </w:r>
    </w:p>
    <w:p w:rsidR="4BFE5219" w:rsidP="474386DC" w:rsidRDefault="4BFE5219" w14:paraId="36630C03" w14:textId="27485AA5">
      <w:pPr>
        <w:pStyle w:val="Normal"/>
      </w:pPr>
      <w:r w:rsidRPr="474386DC" w:rsidR="4BFE5219">
        <w:rPr>
          <w:rFonts w:ascii="Palatino Linotype" w:hAnsi="Palatino Linotype"/>
          <w:sz w:val="24"/>
          <w:szCs w:val="24"/>
        </w:rPr>
        <w:t>idx_AB = find(C1sub==max(C1sub))+tau_AB2+n1-WINDOW;</w:t>
      </w:r>
    </w:p>
    <w:p w:rsidR="4BFE5219" w:rsidP="474386DC" w:rsidRDefault="4BFE5219" w14:paraId="3DAF2CAE" w14:textId="405C6DAF">
      <w:pPr>
        <w:pStyle w:val="Normal"/>
      </w:pPr>
      <w:r w:rsidRPr="474386DC" w:rsidR="4BFE5219">
        <w:rPr>
          <w:rFonts w:ascii="Palatino Linotype" w:hAnsi="Palatino Linotype"/>
          <w:sz w:val="24"/>
          <w:szCs w:val="24"/>
        </w:rPr>
        <w:t xml:space="preserve"> </w:t>
      </w:r>
    </w:p>
    <w:p w:rsidR="4BFE5219" w:rsidP="474386DC" w:rsidRDefault="4BFE5219" w14:paraId="715B1708" w14:textId="746E0141">
      <w:pPr>
        <w:pStyle w:val="Normal"/>
      </w:pPr>
      <w:r w:rsidRPr="474386DC" w:rsidR="4BFE5219">
        <w:rPr>
          <w:rFonts w:ascii="Palatino Linotype" w:hAnsi="Palatino Linotype"/>
          <w:sz w:val="24"/>
          <w:szCs w:val="24"/>
        </w:rPr>
        <w:t>C2sub = C2((tau_AC2 + n2 - WINDOW):(tau_AC2 + n2 + WINDOW));</w:t>
      </w:r>
    </w:p>
    <w:p w:rsidR="4BFE5219" w:rsidP="474386DC" w:rsidRDefault="4BFE5219" w14:paraId="48371F10" w14:textId="031E5FEB">
      <w:pPr>
        <w:pStyle w:val="Normal"/>
      </w:pPr>
      <w:r w:rsidRPr="474386DC" w:rsidR="4BFE5219">
        <w:rPr>
          <w:rFonts w:ascii="Palatino Linotype" w:hAnsi="Palatino Linotype"/>
          <w:sz w:val="24"/>
          <w:szCs w:val="24"/>
        </w:rPr>
        <w:t>idx_AC = find(C2sub==max(C2sub))+tau_AC2+n2-WINDOW;</w:t>
      </w:r>
    </w:p>
    <w:p w:rsidR="4BFE5219" w:rsidP="474386DC" w:rsidRDefault="4BFE5219" w14:paraId="1621F101" w14:textId="54434C54">
      <w:pPr>
        <w:pStyle w:val="Normal"/>
      </w:pPr>
      <w:r w:rsidRPr="474386DC" w:rsidR="4BFE5219">
        <w:rPr>
          <w:rFonts w:ascii="Palatino Linotype" w:hAnsi="Palatino Linotype"/>
          <w:sz w:val="24"/>
          <w:szCs w:val="24"/>
        </w:rPr>
        <w:t xml:space="preserve"> </w:t>
      </w:r>
    </w:p>
    <w:p w:rsidR="4BFE5219" w:rsidP="474386DC" w:rsidRDefault="4BFE5219" w14:paraId="46959B11" w14:textId="6B71C962">
      <w:pPr>
        <w:pStyle w:val="Normal"/>
      </w:pPr>
      <w:r w:rsidRPr="474386DC" w:rsidR="4BFE5219">
        <w:rPr>
          <w:rFonts w:ascii="Palatino Linotype" w:hAnsi="Palatino Linotype"/>
          <w:sz w:val="24"/>
          <w:szCs w:val="24"/>
        </w:rPr>
        <w:t>C3sub = C3((tau_AD2 + n3 - WINDOW):(tau_AD2 + n3 + WINDOW));</w:t>
      </w:r>
    </w:p>
    <w:p w:rsidR="4BFE5219" w:rsidP="474386DC" w:rsidRDefault="4BFE5219" w14:paraId="1DB12919" w14:textId="06F487A1">
      <w:pPr>
        <w:pStyle w:val="Normal"/>
      </w:pPr>
      <w:r w:rsidRPr="474386DC" w:rsidR="4BFE5219">
        <w:rPr>
          <w:rFonts w:ascii="Palatino Linotype" w:hAnsi="Palatino Linotype"/>
          <w:sz w:val="24"/>
          <w:szCs w:val="24"/>
        </w:rPr>
        <w:t>idx_AD = find(C3sub==max(C3sub))+tau_AD2+n3-WINDOW;</w:t>
      </w:r>
    </w:p>
    <w:p w:rsidR="4BFE5219" w:rsidP="474386DC" w:rsidRDefault="4BFE5219" w14:paraId="2247DCEF" w14:textId="3EEBB123">
      <w:pPr>
        <w:pStyle w:val="Normal"/>
      </w:pPr>
      <w:r w:rsidRPr="474386DC" w:rsidR="4BFE5219">
        <w:rPr>
          <w:rFonts w:ascii="Palatino Linotype" w:hAnsi="Palatino Linotype"/>
          <w:sz w:val="24"/>
          <w:szCs w:val="24"/>
        </w:rPr>
        <w:t xml:space="preserve"> </w:t>
      </w:r>
    </w:p>
    <w:p w:rsidR="4BFE5219" w:rsidP="474386DC" w:rsidRDefault="4BFE5219" w14:paraId="43E14067" w14:textId="74FE9501">
      <w:pPr>
        <w:pStyle w:val="Normal"/>
      </w:pPr>
      <w:r w:rsidRPr="474386DC" w:rsidR="4BFE5219">
        <w:rPr>
          <w:rFonts w:ascii="Palatino Linotype" w:hAnsi="Palatino Linotype"/>
          <w:sz w:val="24"/>
          <w:szCs w:val="24"/>
        </w:rPr>
        <w:t xml:space="preserve"> </w:t>
      </w:r>
    </w:p>
    <w:p w:rsidR="4BFE5219" w:rsidP="474386DC" w:rsidRDefault="4BFE5219" w14:paraId="1AE8C901" w14:textId="2194329D">
      <w:pPr>
        <w:pStyle w:val="Normal"/>
      </w:pPr>
      <w:r w:rsidRPr="474386DC" w:rsidR="4BFE5219">
        <w:rPr>
          <w:rFonts w:ascii="Palatino Linotype" w:hAnsi="Palatino Linotype"/>
          <w:sz w:val="24"/>
          <w:szCs w:val="24"/>
        </w:rPr>
        <w:t>adjusted_tdoa_seconds_A_B = lag1(idx_AB)/fs</w:t>
      </w:r>
    </w:p>
    <w:p w:rsidR="4BFE5219" w:rsidP="474386DC" w:rsidRDefault="4BFE5219" w14:paraId="535DD66B" w14:textId="17697EDD">
      <w:pPr>
        <w:pStyle w:val="Normal"/>
      </w:pPr>
      <w:r w:rsidRPr="474386DC" w:rsidR="4BFE5219">
        <w:rPr>
          <w:rFonts w:ascii="Palatino Linotype" w:hAnsi="Palatino Linotype"/>
          <w:sz w:val="24"/>
          <w:szCs w:val="24"/>
        </w:rPr>
        <w:t>adjusted_tdoa_seconds_A_C = lag1(idx_AC)/fs</w:t>
      </w:r>
    </w:p>
    <w:p w:rsidR="4BFE5219" w:rsidP="474386DC" w:rsidRDefault="4BFE5219" w14:paraId="33DA5B82" w14:textId="5219CCE0">
      <w:pPr>
        <w:pStyle w:val="Normal"/>
      </w:pPr>
      <w:r w:rsidRPr="474386DC" w:rsidR="4BFE5219">
        <w:rPr>
          <w:rFonts w:ascii="Palatino Linotype" w:hAnsi="Palatino Linotype"/>
          <w:sz w:val="24"/>
          <w:szCs w:val="24"/>
        </w:rPr>
        <w:t>adjusted_tdoa_seconds_A_D = lag1(idx_AD)/fs</w:t>
      </w:r>
    </w:p>
    <w:p w:rsidR="4BFE5219" w:rsidP="474386DC" w:rsidRDefault="4BFE5219" w14:paraId="44157426" w14:textId="02A06F85">
      <w:pPr>
        <w:pStyle w:val="Normal"/>
      </w:pPr>
      <w:r w:rsidRPr="474386DC" w:rsidR="4BFE5219">
        <w:rPr>
          <w:rFonts w:ascii="Palatino Linotype" w:hAnsi="Palatino Linotype"/>
          <w:sz w:val="24"/>
          <w:szCs w:val="24"/>
        </w:rPr>
        <w:t xml:space="preserve"> </w:t>
      </w:r>
    </w:p>
    <w:p w:rsidR="4BFE5219" w:rsidP="474386DC" w:rsidRDefault="4BFE5219" w14:paraId="6583A7D3" w14:textId="51B80835">
      <w:pPr>
        <w:pStyle w:val="Normal"/>
      </w:pPr>
      <w:r w:rsidRPr="474386DC" w:rsidR="4BFE5219">
        <w:rPr>
          <w:rFonts w:ascii="Palatino Linotype" w:hAnsi="Palatino Linotype"/>
          <w:sz w:val="24"/>
          <w:szCs w:val="24"/>
        </w:rPr>
        <w:t xml:space="preserve"> </w:t>
      </w:r>
    </w:p>
    <w:p w:rsidR="4BFE5219" w:rsidP="474386DC" w:rsidRDefault="4BFE5219" w14:paraId="083B591A" w14:textId="13C06E81">
      <w:pPr>
        <w:pStyle w:val="Normal"/>
      </w:pPr>
      <w:r w:rsidRPr="474386DC" w:rsidR="4BFE5219">
        <w:rPr>
          <w:rFonts w:ascii="Palatino Linotype" w:hAnsi="Palatino Linotype"/>
          <w:sz w:val="24"/>
          <w:szCs w:val="24"/>
        </w:rPr>
        <w:t>% Multilateration now needs to take the above three</w:t>
      </w:r>
    </w:p>
    <w:p w:rsidR="4BFE5219" w:rsidP="474386DC" w:rsidRDefault="4BFE5219" w14:paraId="6FAFD6E7" w14:textId="125C7EC6">
      <w:pPr>
        <w:pStyle w:val="Normal"/>
      </w:pPr>
      <w:r w:rsidRPr="474386DC" w:rsidR="4BFE5219">
        <w:rPr>
          <w:rFonts w:ascii="Palatino Linotype" w:hAnsi="Palatino Linotype"/>
          <w:sz w:val="24"/>
          <w:szCs w:val="24"/>
        </w:rPr>
        <w:t>% adjusted_tdoa_seconds_A_X" variables as inputs</w:t>
      </w:r>
    </w:p>
    <w:p w:rsidR="4BFE5219" w:rsidP="474386DC" w:rsidRDefault="4BFE5219" w14:paraId="180C364D" w14:textId="2D88CE28">
      <w:pPr>
        <w:pStyle w:val="Normal"/>
      </w:pPr>
      <w:r w:rsidRPr="474386DC" w:rsidR="4BFE5219">
        <w:rPr>
          <w:rFonts w:ascii="Palatino Linotype" w:hAnsi="Palatino Linotype"/>
          <w:sz w:val="24"/>
          <w:szCs w:val="24"/>
        </w:rPr>
        <w:t xml:space="preserve"> </w:t>
      </w:r>
    </w:p>
    <w:p w:rsidR="4BFE5219" w:rsidP="474386DC" w:rsidRDefault="4BFE5219" w14:paraId="0944E7E3" w14:textId="3B81D34F">
      <w:pPr>
        <w:pStyle w:val="Normal"/>
      </w:pPr>
      <w:r w:rsidRPr="474386DC" w:rsidR="4BFE5219">
        <w:rPr>
          <w:rFonts w:ascii="Palatino Linotype" w:hAnsi="Palatino Linotype"/>
          <w:sz w:val="24"/>
          <w:szCs w:val="24"/>
        </w:rPr>
        <w:t xml:space="preserve"> </w:t>
      </w:r>
    </w:p>
    <w:p w:rsidR="4BFE5219" w:rsidP="474386DC" w:rsidRDefault="4BFE5219" w14:paraId="4AB32686" w14:textId="7C5C4C67">
      <w:pPr>
        <w:pStyle w:val="Normal"/>
      </w:pPr>
      <w:r w:rsidRPr="474386DC" w:rsidR="4BFE5219">
        <w:rPr>
          <w:rFonts w:ascii="Palatino Linotype" w:hAnsi="Palatino Linotype"/>
          <w:sz w:val="24"/>
          <w:szCs w:val="24"/>
        </w:rPr>
        <w:t xml:space="preserve"> </w:t>
      </w:r>
    </w:p>
    <w:p w:rsidR="4BFE5219" w:rsidP="474386DC" w:rsidRDefault="4BFE5219" w14:paraId="6896AF81" w14:textId="0B9D9284">
      <w:pPr>
        <w:pStyle w:val="Normal"/>
      </w:pPr>
      <w:r w:rsidRPr="474386DC" w:rsidR="4BFE5219">
        <w:rPr>
          <w:rFonts w:ascii="Palatino Linotype" w:hAnsi="Palatino Linotype"/>
          <w:sz w:val="24"/>
          <w:szCs w:val="24"/>
        </w:rPr>
        <w:t xml:space="preserve"> </w:t>
      </w:r>
    </w:p>
    <w:p w:rsidR="4BFE5219" w:rsidP="474386DC" w:rsidRDefault="4BFE5219" w14:paraId="5F2A1392" w14:textId="4D43D195">
      <w:pPr>
        <w:pStyle w:val="Normal"/>
      </w:pPr>
      <w:r w:rsidRPr="474386DC" w:rsidR="4BFE5219">
        <w:rPr>
          <w:rFonts w:ascii="Palatino Linotype" w:hAnsi="Palatino Linotype"/>
          <w:sz w:val="24"/>
          <w:szCs w:val="24"/>
        </w:rPr>
        <w:t xml:space="preserve"> </w:t>
      </w:r>
    </w:p>
    <w:p w:rsidR="4BFE5219" w:rsidP="474386DC" w:rsidRDefault="4BFE5219" w14:paraId="69E4EF8C" w14:textId="5AE96433">
      <w:pPr>
        <w:pStyle w:val="Normal"/>
      </w:pPr>
      <w:r w:rsidRPr="474386DC" w:rsidR="4BFE5219">
        <w:rPr>
          <w:rFonts w:ascii="Palatino Linotype" w:hAnsi="Palatino Linotype"/>
          <w:sz w:val="24"/>
          <w:szCs w:val="24"/>
        </w:rPr>
        <w:t>%% Speed of sound in water</w:t>
      </w:r>
    </w:p>
    <w:p w:rsidR="4BFE5219" w:rsidP="474386DC" w:rsidRDefault="4BFE5219" w14:paraId="51DE6FB5" w14:textId="70BCD4DB">
      <w:pPr>
        <w:pStyle w:val="Normal"/>
      </w:pPr>
      <w:r w:rsidRPr="474386DC" w:rsidR="4BFE5219">
        <w:rPr>
          <w:rFonts w:ascii="Palatino Linotype" w:hAnsi="Palatino Linotype"/>
          <w:sz w:val="24"/>
          <w:szCs w:val="24"/>
        </w:rPr>
        <w:t>c = 1500;        % m/s</w:t>
      </w:r>
    </w:p>
    <w:p w:rsidR="4BFE5219" w:rsidP="474386DC" w:rsidRDefault="4BFE5219" w14:paraId="6C7B1457" w14:textId="3F8836A0">
      <w:pPr>
        <w:pStyle w:val="Normal"/>
      </w:pPr>
      <w:r w:rsidRPr="474386DC" w:rsidR="4BFE5219">
        <w:rPr>
          <w:rFonts w:ascii="Palatino Linotype" w:hAnsi="Palatino Linotype"/>
          <w:sz w:val="24"/>
          <w:szCs w:val="24"/>
        </w:rPr>
        <w:t>%% Location of the hydrophones</w:t>
      </w:r>
    </w:p>
    <w:p w:rsidR="4BFE5219" w:rsidP="474386DC" w:rsidRDefault="4BFE5219" w14:paraId="72084865" w14:textId="73C540E5">
      <w:pPr>
        <w:pStyle w:val="Normal"/>
      </w:pPr>
      <w:r w:rsidRPr="474386DC" w:rsidR="4BFE5219">
        <w:rPr>
          <w:rFonts w:ascii="Palatino Linotype" w:hAnsi="Palatino Linotype"/>
          <w:sz w:val="24"/>
          <w:szCs w:val="24"/>
        </w:rPr>
        <w:t>% Sensor A is at the origin. Do not change this.</w:t>
      </w:r>
    </w:p>
    <w:p w:rsidR="4BFE5219" w:rsidP="474386DC" w:rsidRDefault="4BFE5219" w14:paraId="6BE8CE3A" w14:textId="336F6547">
      <w:pPr>
        <w:pStyle w:val="Normal"/>
      </w:pPr>
      <w:r w:rsidRPr="474386DC" w:rsidR="4BFE5219">
        <w:rPr>
          <w:rFonts w:ascii="Palatino Linotype" w:hAnsi="Palatino Linotype"/>
          <w:sz w:val="24"/>
          <w:szCs w:val="24"/>
        </w:rPr>
        <w:t>xA = 0;</w:t>
      </w:r>
    </w:p>
    <w:p w:rsidR="4BFE5219" w:rsidP="474386DC" w:rsidRDefault="4BFE5219" w14:paraId="7ACD393B" w14:textId="6609A6A2">
      <w:pPr>
        <w:pStyle w:val="Normal"/>
      </w:pPr>
      <w:r w:rsidRPr="474386DC" w:rsidR="4BFE5219">
        <w:rPr>
          <w:rFonts w:ascii="Palatino Linotype" w:hAnsi="Palatino Linotype"/>
          <w:sz w:val="24"/>
          <w:szCs w:val="24"/>
        </w:rPr>
        <w:t>yA = 0;</w:t>
      </w:r>
    </w:p>
    <w:p w:rsidR="4BFE5219" w:rsidP="474386DC" w:rsidRDefault="4BFE5219" w14:paraId="2153DF4F" w14:textId="22E59F29">
      <w:pPr>
        <w:pStyle w:val="Normal"/>
      </w:pPr>
      <w:r w:rsidRPr="474386DC" w:rsidR="4BFE5219">
        <w:rPr>
          <w:rFonts w:ascii="Palatino Linotype" w:hAnsi="Palatino Linotype"/>
          <w:sz w:val="24"/>
          <w:szCs w:val="24"/>
        </w:rPr>
        <w:t>zA = 0;</w:t>
      </w:r>
    </w:p>
    <w:p w:rsidR="4BFE5219" w:rsidP="474386DC" w:rsidRDefault="4BFE5219" w14:paraId="5DA6BD3C" w14:textId="36F9569E">
      <w:pPr>
        <w:pStyle w:val="Normal"/>
      </w:pPr>
      <w:r w:rsidRPr="474386DC" w:rsidR="4BFE5219">
        <w:rPr>
          <w:rFonts w:ascii="Palatino Linotype" w:hAnsi="Palatino Linotype"/>
          <w:sz w:val="24"/>
          <w:szCs w:val="24"/>
        </w:rPr>
        <w:t xml:space="preserve"> </w:t>
      </w:r>
    </w:p>
    <w:p w:rsidR="4BFE5219" w:rsidP="474386DC" w:rsidRDefault="4BFE5219" w14:paraId="04DFD07B" w14:textId="4D14C646">
      <w:pPr>
        <w:pStyle w:val="Normal"/>
      </w:pPr>
      <w:r w:rsidRPr="474386DC" w:rsidR="4BFE5219">
        <w:rPr>
          <w:rFonts w:ascii="Palatino Linotype" w:hAnsi="Palatino Linotype"/>
          <w:sz w:val="24"/>
          <w:szCs w:val="24"/>
        </w:rPr>
        <w:t>xB = -.838;</w:t>
      </w:r>
    </w:p>
    <w:p w:rsidR="4BFE5219" w:rsidP="474386DC" w:rsidRDefault="4BFE5219" w14:paraId="733E5ED7" w14:textId="24B0C7F0">
      <w:pPr>
        <w:pStyle w:val="Normal"/>
      </w:pPr>
      <w:r w:rsidRPr="474386DC" w:rsidR="4BFE5219">
        <w:rPr>
          <w:rFonts w:ascii="Palatino Linotype" w:hAnsi="Palatino Linotype"/>
          <w:sz w:val="24"/>
          <w:szCs w:val="24"/>
        </w:rPr>
        <w:t>yB = -.813;</w:t>
      </w:r>
    </w:p>
    <w:p w:rsidR="4BFE5219" w:rsidP="474386DC" w:rsidRDefault="4BFE5219" w14:paraId="633C3BA4" w14:textId="558D1FE9">
      <w:pPr>
        <w:pStyle w:val="Normal"/>
      </w:pPr>
      <w:r w:rsidRPr="474386DC" w:rsidR="4BFE5219">
        <w:rPr>
          <w:rFonts w:ascii="Palatino Linotype" w:hAnsi="Palatino Linotype"/>
          <w:sz w:val="24"/>
          <w:szCs w:val="24"/>
        </w:rPr>
        <w:t>zB = .254;</w:t>
      </w:r>
    </w:p>
    <w:p w:rsidR="4BFE5219" w:rsidP="474386DC" w:rsidRDefault="4BFE5219" w14:paraId="373065DA" w14:textId="4BBF5E6A">
      <w:pPr>
        <w:pStyle w:val="Normal"/>
      </w:pPr>
      <w:r w:rsidRPr="474386DC" w:rsidR="4BFE5219">
        <w:rPr>
          <w:rFonts w:ascii="Palatino Linotype" w:hAnsi="Palatino Linotype"/>
          <w:sz w:val="24"/>
          <w:szCs w:val="24"/>
        </w:rPr>
        <w:t xml:space="preserve"> </w:t>
      </w:r>
    </w:p>
    <w:p w:rsidR="4BFE5219" w:rsidP="474386DC" w:rsidRDefault="4BFE5219" w14:paraId="6C4A7235" w14:textId="27888D57">
      <w:pPr>
        <w:pStyle w:val="Normal"/>
      </w:pPr>
      <w:r w:rsidRPr="474386DC" w:rsidR="4BFE5219">
        <w:rPr>
          <w:rFonts w:ascii="Palatino Linotype" w:hAnsi="Palatino Linotype"/>
          <w:sz w:val="24"/>
          <w:szCs w:val="24"/>
        </w:rPr>
        <w:t xml:space="preserve"> </w:t>
      </w:r>
    </w:p>
    <w:p w:rsidR="4BFE5219" w:rsidP="474386DC" w:rsidRDefault="4BFE5219" w14:paraId="3409611F" w14:textId="036D3E89">
      <w:pPr>
        <w:pStyle w:val="Normal"/>
      </w:pPr>
      <w:r w:rsidRPr="474386DC" w:rsidR="4BFE5219">
        <w:rPr>
          <w:rFonts w:ascii="Palatino Linotype" w:hAnsi="Palatino Linotype"/>
          <w:sz w:val="24"/>
          <w:szCs w:val="24"/>
        </w:rPr>
        <w:t>xC = -.838;</w:t>
      </w:r>
    </w:p>
    <w:p w:rsidR="4BFE5219" w:rsidP="474386DC" w:rsidRDefault="4BFE5219" w14:paraId="4BC89AE2" w14:textId="6EDC4614">
      <w:pPr>
        <w:pStyle w:val="Normal"/>
      </w:pPr>
      <w:r w:rsidRPr="474386DC" w:rsidR="4BFE5219">
        <w:rPr>
          <w:rFonts w:ascii="Palatino Linotype" w:hAnsi="Palatino Linotype"/>
          <w:sz w:val="24"/>
          <w:szCs w:val="24"/>
        </w:rPr>
        <w:t>yC = -.406;</w:t>
      </w:r>
    </w:p>
    <w:p w:rsidR="4BFE5219" w:rsidP="474386DC" w:rsidRDefault="4BFE5219" w14:paraId="72FB647D" w14:textId="5BE44024">
      <w:pPr>
        <w:pStyle w:val="Normal"/>
      </w:pPr>
      <w:r w:rsidRPr="474386DC" w:rsidR="4BFE5219">
        <w:rPr>
          <w:rFonts w:ascii="Palatino Linotype" w:hAnsi="Palatino Linotype"/>
          <w:sz w:val="24"/>
          <w:szCs w:val="24"/>
        </w:rPr>
        <w:t>zC = .813;</w:t>
      </w:r>
    </w:p>
    <w:p w:rsidR="4BFE5219" w:rsidP="474386DC" w:rsidRDefault="4BFE5219" w14:paraId="3B844C29" w14:textId="184D28C4">
      <w:pPr>
        <w:pStyle w:val="Normal"/>
      </w:pPr>
      <w:r w:rsidRPr="474386DC" w:rsidR="4BFE5219">
        <w:rPr>
          <w:rFonts w:ascii="Palatino Linotype" w:hAnsi="Palatino Linotype"/>
          <w:sz w:val="24"/>
          <w:szCs w:val="24"/>
        </w:rPr>
        <w:t xml:space="preserve"> </w:t>
      </w:r>
    </w:p>
    <w:p w:rsidR="4BFE5219" w:rsidP="474386DC" w:rsidRDefault="4BFE5219" w14:paraId="61F2E498" w14:textId="450502D4">
      <w:pPr>
        <w:pStyle w:val="Normal"/>
      </w:pPr>
      <w:r w:rsidRPr="474386DC" w:rsidR="4BFE5219">
        <w:rPr>
          <w:rFonts w:ascii="Palatino Linotype" w:hAnsi="Palatino Linotype"/>
          <w:sz w:val="24"/>
          <w:szCs w:val="24"/>
        </w:rPr>
        <w:t>xD = -.838;</w:t>
      </w:r>
    </w:p>
    <w:p w:rsidR="4BFE5219" w:rsidP="474386DC" w:rsidRDefault="4BFE5219" w14:paraId="059CD4D7" w14:textId="03233258">
      <w:pPr>
        <w:pStyle w:val="Normal"/>
      </w:pPr>
      <w:r w:rsidRPr="474386DC" w:rsidR="4BFE5219">
        <w:rPr>
          <w:rFonts w:ascii="Palatino Linotype" w:hAnsi="Palatino Linotype"/>
          <w:sz w:val="24"/>
          <w:szCs w:val="24"/>
        </w:rPr>
        <w:t>yD = -.406;</w:t>
      </w:r>
    </w:p>
    <w:p w:rsidR="4BFE5219" w:rsidP="474386DC" w:rsidRDefault="4BFE5219" w14:paraId="254A4C56" w14:textId="7184C1A2">
      <w:pPr>
        <w:pStyle w:val="Normal"/>
      </w:pPr>
      <w:r w:rsidRPr="474386DC" w:rsidR="4BFE5219">
        <w:rPr>
          <w:rFonts w:ascii="Palatino Linotype" w:hAnsi="Palatino Linotype"/>
          <w:sz w:val="24"/>
          <w:szCs w:val="24"/>
        </w:rPr>
        <w:t>zD = .419;</w:t>
      </w:r>
    </w:p>
    <w:p w:rsidR="4BFE5219" w:rsidP="474386DC" w:rsidRDefault="4BFE5219" w14:paraId="3383C9EF" w14:textId="6991DBAF">
      <w:pPr>
        <w:pStyle w:val="Normal"/>
      </w:pPr>
      <w:r w:rsidRPr="474386DC" w:rsidR="4BFE5219">
        <w:rPr>
          <w:rFonts w:ascii="Palatino Linotype" w:hAnsi="Palatino Linotype"/>
          <w:sz w:val="24"/>
          <w:szCs w:val="24"/>
        </w:rPr>
        <w:t xml:space="preserve"> </w:t>
      </w:r>
    </w:p>
    <w:p w:rsidR="4BFE5219" w:rsidP="474386DC" w:rsidRDefault="4BFE5219" w14:paraId="29A47D41" w14:textId="4F828F0B">
      <w:pPr>
        <w:pStyle w:val="Normal"/>
      </w:pPr>
      <w:r w:rsidRPr="474386DC" w:rsidR="4BFE5219">
        <w:rPr>
          <w:rFonts w:ascii="Palatino Linotype" w:hAnsi="Palatino Linotype"/>
          <w:sz w:val="24"/>
          <w:szCs w:val="24"/>
        </w:rPr>
        <w:t xml:space="preserve"> </w:t>
      </w:r>
    </w:p>
    <w:p w:rsidR="4BFE5219" w:rsidP="474386DC" w:rsidRDefault="4BFE5219" w14:paraId="0B5ED181" w14:textId="75865CC3">
      <w:pPr>
        <w:pStyle w:val="Normal"/>
      </w:pPr>
      <w:r w:rsidRPr="474386DC" w:rsidR="4BFE5219">
        <w:rPr>
          <w:rFonts w:ascii="Palatino Linotype" w:hAnsi="Palatino Linotype"/>
          <w:sz w:val="24"/>
          <w:szCs w:val="24"/>
        </w:rPr>
        <w:t xml:space="preserve"> </w:t>
      </w:r>
    </w:p>
    <w:p w:rsidR="4BFE5219" w:rsidP="474386DC" w:rsidRDefault="4BFE5219" w14:paraId="159FED6D" w14:textId="2CEB9DBF">
      <w:pPr>
        <w:pStyle w:val="Normal"/>
      </w:pPr>
      <w:r w:rsidRPr="474386DC" w:rsidR="4BFE5219">
        <w:rPr>
          <w:rFonts w:ascii="Palatino Linotype" w:hAnsi="Palatino Linotype"/>
          <w:sz w:val="24"/>
          <w:szCs w:val="24"/>
        </w:rPr>
        <w:t>% Solve Equations</w:t>
      </w:r>
    </w:p>
    <w:p w:rsidR="4BFE5219" w:rsidP="474386DC" w:rsidRDefault="4BFE5219" w14:paraId="2218483D" w14:textId="4D331A3E">
      <w:pPr>
        <w:pStyle w:val="Normal"/>
      </w:pPr>
      <w:r w:rsidRPr="474386DC" w:rsidR="4BFE5219">
        <w:rPr>
          <w:rFonts w:ascii="Palatino Linotype" w:hAnsi="Palatino Linotype"/>
          <w:sz w:val="24"/>
          <w:szCs w:val="24"/>
        </w:rPr>
        <w:t xml:space="preserve"> </w:t>
      </w:r>
    </w:p>
    <w:p w:rsidR="4BFE5219" w:rsidP="474386DC" w:rsidRDefault="4BFE5219" w14:paraId="083FF4D1" w14:textId="6D735442">
      <w:pPr>
        <w:pStyle w:val="Normal"/>
      </w:pPr>
      <w:r w:rsidRPr="474386DC" w:rsidR="4BFE5219">
        <w:rPr>
          <w:rFonts w:ascii="Palatino Linotype" w:hAnsi="Palatino Linotype"/>
          <w:sz w:val="24"/>
          <w:szCs w:val="24"/>
        </w:rPr>
        <w:t xml:space="preserve">  Eq1: tauB = (1/c) * ( sqrt( (x-xB)^2 + (y-yB)^2 + (z-zB)^2 ) - sqrt(x^2 + y^2 + z^2) )</w:t>
      </w:r>
    </w:p>
    <w:p w:rsidR="4BFE5219" w:rsidP="474386DC" w:rsidRDefault="4BFE5219" w14:paraId="54914B26" w14:textId="50F292D7">
      <w:pPr>
        <w:pStyle w:val="Normal"/>
      </w:pPr>
      <w:r w:rsidRPr="474386DC" w:rsidR="4BFE5219">
        <w:rPr>
          <w:rFonts w:ascii="Palatino Linotype" w:hAnsi="Palatino Linotype"/>
          <w:sz w:val="24"/>
          <w:szCs w:val="24"/>
        </w:rPr>
        <w:t xml:space="preserve">  Eq2: tauC = (1/c) * ( sqrt( (x-xC)^2 + (y-yC)^2 + (z-zC)^2 ) - sqrt(x^2 + y^2 + z^2) )</w:t>
      </w:r>
    </w:p>
    <w:p w:rsidR="4BFE5219" w:rsidP="474386DC" w:rsidRDefault="4BFE5219" w14:paraId="0CDC11D3" w14:textId="32945EC1">
      <w:pPr>
        <w:pStyle w:val="Normal"/>
      </w:pPr>
      <w:r w:rsidRPr="474386DC" w:rsidR="4BFE5219">
        <w:rPr>
          <w:rFonts w:ascii="Palatino Linotype" w:hAnsi="Palatino Linotype"/>
          <w:sz w:val="24"/>
          <w:szCs w:val="24"/>
        </w:rPr>
        <w:t xml:space="preserve">  Eq3: tauD = (1/c) * ( sqrt( (x-xD)^2 + (y-yD)^2 + (z-zD)^2 ) - sqrt(x^2 + y^2 + z^2) )</w:t>
      </w:r>
    </w:p>
    <w:p w:rsidR="4BFE5219" w:rsidP="474386DC" w:rsidRDefault="4BFE5219" w14:paraId="491FA86C" w14:textId="1E3DD06C">
      <w:pPr>
        <w:pStyle w:val="Normal"/>
      </w:pPr>
      <w:r w:rsidRPr="474386DC" w:rsidR="4BFE5219">
        <w:rPr>
          <w:rFonts w:ascii="Palatino Linotype" w:hAnsi="Palatino Linotype"/>
          <w:sz w:val="24"/>
          <w:szCs w:val="24"/>
        </w:rPr>
        <w:t xml:space="preserve"> </w:t>
      </w:r>
    </w:p>
    <w:p w:rsidR="4BFE5219" w:rsidP="474386DC" w:rsidRDefault="4BFE5219" w14:paraId="0C53017A" w14:textId="2D46DD54">
      <w:pPr>
        <w:pStyle w:val="Normal"/>
      </w:pPr>
      <w:r w:rsidRPr="474386DC" w:rsidR="4BFE5219">
        <w:rPr>
          <w:rFonts w:ascii="Palatino Linotype" w:hAnsi="Palatino Linotype"/>
          <w:sz w:val="24"/>
          <w:szCs w:val="24"/>
        </w:rPr>
        <w:t xml:space="preserve">  Unknown 1: x</w:t>
      </w:r>
    </w:p>
    <w:p w:rsidR="4BFE5219" w:rsidP="474386DC" w:rsidRDefault="4BFE5219" w14:paraId="2939011E" w14:textId="357D4CB6">
      <w:pPr>
        <w:pStyle w:val="Normal"/>
      </w:pPr>
      <w:r w:rsidRPr="474386DC" w:rsidR="4BFE5219">
        <w:rPr>
          <w:rFonts w:ascii="Palatino Linotype" w:hAnsi="Palatino Linotype"/>
          <w:sz w:val="24"/>
          <w:szCs w:val="24"/>
        </w:rPr>
        <w:t xml:space="preserve">  Unknown 2: y</w:t>
      </w:r>
    </w:p>
    <w:p w:rsidR="4BFE5219" w:rsidP="474386DC" w:rsidRDefault="4BFE5219" w14:paraId="47B40F12" w14:textId="402F56F6">
      <w:pPr>
        <w:pStyle w:val="Normal"/>
      </w:pPr>
      <w:r w:rsidRPr="474386DC" w:rsidR="4BFE5219">
        <w:rPr>
          <w:rFonts w:ascii="Palatino Linotype" w:hAnsi="Palatino Linotype"/>
          <w:sz w:val="24"/>
          <w:szCs w:val="24"/>
        </w:rPr>
        <w:t xml:space="preserve">  Unknown 3: z</w:t>
      </w:r>
    </w:p>
    <w:p w:rsidR="4BFE5219" w:rsidP="474386DC" w:rsidRDefault="4BFE5219" w14:paraId="32890358" w14:textId="2B4EDCAC">
      <w:pPr>
        <w:pStyle w:val="Normal"/>
      </w:pPr>
      <w:r w:rsidRPr="474386DC" w:rsidR="4BFE5219">
        <w:rPr>
          <w:rFonts w:ascii="Palatino Linotype" w:hAnsi="Palatino Linotype"/>
          <w:sz w:val="24"/>
          <w:szCs w:val="24"/>
        </w:rPr>
        <w:t xml:space="preserve"> </w:t>
      </w:r>
    </w:p>
    <w:p w:rsidR="4BFE5219" w:rsidP="474386DC" w:rsidRDefault="4BFE5219" w14:paraId="666E31D0" w14:textId="6ABD4D6C">
      <w:pPr>
        <w:pStyle w:val="Normal"/>
      </w:pPr>
      <w:r w:rsidRPr="474386DC" w:rsidR="4BFE5219">
        <w:rPr>
          <w:rFonts w:ascii="Palatino Linotype" w:hAnsi="Palatino Linotype"/>
          <w:sz w:val="24"/>
          <w:szCs w:val="24"/>
        </w:rPr>
        <w:t>syms x y z</w:t>
      </w:r>
    </w:p>
    <w:p w:rsidR="4BFE5219" w:rsidP="474386DC" w:rsidRDefault="4BFE5219" w14:paraId="5CDC87EE" w14:textId="5F89F947">
      <w:pPr>
        <w:pStyle w:val="Normal"/>
      </w:pPr>
      <w:r w:rsidRPr="474386DC" w:rsidR="4BFE5219">
        <w:rPr>
          <w:rFonts w:ascii="Palatino Linotype" w:hAnsi="Palatino Linotype"/>
          <w:sz w:val="24"/>
          <w:szCs w:val="24"/>
        </w:rPr>
        <w:t xml:space="preserve"> </w:t>
      </w:r>
    </w:p>
    <w:p w:rsidR="4BFE5219" w:rsidP="474386DC" w:rsidRDefault="4BFE5219" w14:paraId="53D5E257" w14:textId="25DF3F61">
      <w:pPr>
        <w:pStyle w:val="Normal"/>
      </w:pPr>
      <w:r w:rsidRPr="474386DC" w:rsidR="4BFE5219">
        <w:rPr>
          <w:rFonts w:ascii="Palatino Linotype" w:hAnsi="Palatino Linotype"/>
          <w:sz w:val="24"/>
          <w:szCs w:val="24"/>
        </w:rPr>
        <w:t>eq1 = -round(adjusted_tdoa_seconds_A_B, 5) == (1/c) * ( sqrt( (x-xB)^2 + (y-yB)^2 + (z-zB)^2 ) - sqrt(x^2 + y^2 + z^2) );</w:t>
      </w:r>
    </w:p>
    <w:p w:rsidR="4BFE5219" w:rsidP="474386DC" w:rsidRDefault="4BFE5219" w14:paraId="32E5607F" w14:textId="361188EF">
      <w:pPr>
        <w:pStyle w:val="Normal"/>
      </w:pPr>
      <w:r w:rsidRPr="474386DC" w:rsidR="4BFE5219">
        <w:rPr>
          <w:rFonts w:ascii="Palatino Linotype" w:hAnsi="Palatino Linotype"/>
          <w:sz w:val="24"/>
          <w:szCs w:val="24"/>
        </w:rPr>
        <w:t>eq2 = -round(adjusted_tdoa_seconds_A_C, 5) == (1/c) * ( sqrt( (x-xC)^2 + (y-yC)^2 + (z-zC)^2 ) - sqrt(x^2 + y^2 + z^2) );</w:t>
      </w:r>
    </w:p>
    <w:p w:rsidR="4BFE5219" w:rsidP="474386DC" w:rsidRDefault="4BFE5219" w14:paraId="352F84CE" w14:textId="44EA2A0F">
      <w:pPr>
        <w:pStyle w:val="Normal"/>
      </w:pPr>
      <w:r w:rsidRPr="474386DC" w:rsidR="4BFE5219">
        <w:rPr>
          <w:rFonts w:ascii="Palatino Linotype" w:hAnsi="Palatino Linotype"/>
          <w:sz w:val="24"/>
          <w:szCs w:val="24"/>
        </w:rPr>
        <w:t>eq3 = -round(adjusted_tdoa_seconds_A_D, 5) == (1/c) * ( sqrt( (x-xD)^2 + (y-yD)^2 + (z-zD)^2 ) - sqrt(x^2 + y^2 + z^2) );</w:t>
      </w:r>
    </w:p>
    <w:p w:rsidR="4BFE5219" w:rsidP="474386DC" w:rsidRDefault="4BFE5219" w14:paraId="35C713FA" w14:textId="32B0CD55">
      <w:pPr>
        <w:pStyle w:val="Normal"/>
      </w:pPr>
      <w:r w:rsidRPr="474386DC" w:rsidR="4BFE5219">
        <w:rPr>
          <w:rFonts w:ascii="Palatino Linotype" w:hAnsi="Palatino Linotype"/>
          <w:sz w:val="24"/>
          <w:szCs w:val="24"/>
        </w:rPr>
        <w:t xml:space="preserve"> </w:t>
      </w:r>
    </w:p>
    <w:p w:rsidR="4BFE5219" w:rsidP="474386DC" w:rsidRDefault="4BFE5219" w14:paraId="0F74A6A1" w14:textId="45BBF8B3">
      <w:pPr>
        <w:pStyle w:val="Normal"/>
      </w:pPr>
      <w:r w:rsidRPr="474386DC" w:rsidR="4BFE5219">
        <w:rPr>
          <w:rFonts w:ascii="Palatino Linotype" w:hAnsi="Palatino Linotype"/>
          <w:sz w:val="24"/>
          <w:szCs w:val="24"/>
        </w:rPr>
        <w:t>sol = solve([eq1, eq2, eq3], [x, y, z]);</w:t>
      </w:r>
    </w:p>
    <w:p w:rsidR="4BFE5219" w:rsidP="474386DC" w:rsidRDefault="4BFE5219" w14:paraId="26D5A262" w14:textId="706942E0">
      <w:pPr>
        <w:pStyle w:val="Normal"/>
      </w:pPr>
      <w:r w:rsidRPr="474386DC" w:rsidR="4BFE5219">
        <w:rPr>
          <w:rFonts w:ascii="Palatino Linotype" w:hAnsi="Palatino Linotype"/>
          <w:sz w:val="24"/>
          <w:szCs w:val="24"/>
        </w:rPr>
        <w:t xml:space="preserve"> </w:t>
      </w:r>
    </w:p>
    <w:p w:rsidR="4BFE5219" w:rsidP="474386DC" w:rsidRDefault="4BFE5219" w14:paraId="1AA4D89C" w14:textId="39766988">
      <w:pPr>
        <w:pStyle w:val="Normal"/>
      </w:pPr>
      <w:r w:rsidRPr="474386DC" w:rsidR="4BFE5219">
        <w:rPr>
          <w:rFonts w:ascii="Palatino Linotype" w:hAnsi="Palatino Linotype"/>
          <w:sz w:val="24"/>
          <w:szCs w:val="24"/>
        </w:rPr>
        <w:t>xSol = real(double(sol.x));</w:t>
      </w:r>
    </w:p>
    <w:p w:rsidR="4BFE5219" w:rsidP="474386DC" w:rsidRDefault="4BFE5219" w14:paraId="17206904" w14:textId="2F131CEA">
      <w:pPr>
        <w:pStyle w:val="Normal"/>
      </w:pPr>
      <w:r w:rsidRPr="474386DC" w:rsidR="4BFE5219">
        <w:rPr>
          <w:rFonts w:ascii="Palatino Linotype" w:hAnsi="Palatino Linotype"/>
          <w:sz w:val="24"/>
          <w:szCs w:val="24"/>
        </w:rPr>
        <w:t>ySol = real(double(sol.y));</w:t>
      </w:r>
    </w:p>
    <w:p w:rsidR="4BFE5219" w:rsidP="474386DC" w:rsidRDefault="4BFE5219" w14:paraId="4330BE60" w14:textId="418984F8">
      <w:pPr>
        <w:pStyle w:val="Normal"/>
      </w:pPr>
      <w:r w:rsidRPr="474386DC" w:rsidR="4BFE5219">
        <w:rPr>
          <w:rFonts w:ascii="Palatino Linotype" w:hAnsi="Palatino Linotype"/>
          <w:sz w:val="24"/>
          <w:szCs w:val="24"/>
        </w:rPr>
        <w:t>zSol = real(double(sol.z));</w:t>
      </w:r>
    </w:p>
    <w:p w:rsidR="4BFE5219" w:rsidP="474386DC" w:rsidRDefault="4BFE5219" w14:paraId="382CA05B" w14:textId="31176059">
      <w:pPr>
        <w:pStyle w:val="Normal"/>
      </w:pPr>
      <w:r w:rsidRPr="474386DC" w:rsidR="4BFE5219">
        <w:rPr>
          <w:rFonts w:ascii="Palatino Linotype" w:hAnsi="Palatino Linotype"/>
          <w:sz w:val="24"/>
          <w:szCs w:val="24"/>
        </w:rPr>
        <w:t xml:space="preserve"> </w:t>
      </w:r>
    </w:p>
    <w:p w:rsidR="4BFE5219" w:rsidP="474386DC" w:rsidRDefault="4BFE5219" w14:paraId="4C079DF0" w14:textId="2CE78904">
      <w:pPr>
        <w:pStyle w:val="Normal"/>
      </w:pPr>
      <w:r w:rsidRPr="474386DC" w:rsidR="4BFE5219">
        <w:rPr>
          <w:rFonts w:ascii="Palatino Linotype" w:hAnsi="Palatino Linotype"/>
          <w:sz w:val="24"/>
          <w:szCs w:val="24"/>
        </w:rPr>
        <w:t>if length(xSol) == 1</w:t>
      </w:r>
    </w:p>
    <w:p w:rsidR="4BFE5219" w:rsidP="474386DC" w:rsidRDefault="4BFE5219" w14:paraId="67C1DA79" w14:textId="2B60D051">
      <w:pPr>
        <w:pStyle w:val="Normal"/>
      </w:pPr>
      <w:r w:rsidRPr="474386DC" w:rsidR="4BFE5219">
        <w:rPr>
          <w:rFonts w:ascii="Palatino Linotype" w:hAnsi="Palatino Linotype"/>
          <w:sz w:val="24"/>
          <w:szCs w:val="24"/>
        </w:rPr>
        <w:t xml:space="preserve">    solutions = [xSol,ySol,zSol,xSol,ySol,zSol]</w:t>
      </w:r>
    </w:p>
    <w:p w:rsidR="4BFE5219" w:rsidP="474386DC" w:rsidRDefault="4BFE5219" w14:paraId="1A02EF4D" w14:textId="533D20D9">
      <w:pPr>
        <w:pStyle w:val="Normal"/>
      </w:pPr>
      <w:r w:rsidRPr="474386DC" w:rsidR="4BFE5219">
        <w:rPr>
          <w:rFonts w:ascii="Palatino Linotype" w:hAnsi="Palatino Linotype"/>
          <w:sz w:val="24"/>
          <w:szCs w:val="24"/>
        </w:rPr>
        <w:t xml:space="preserve">    recalculate = 0; </w:t>
      </w:r>
    </w:p>
    <w:p w:rsidR="4BFE5219" w:rsidP="474386DC" w:rsidRDefault="4BFE5219" w14:paraId="3656913D" w14:textId="65B3BA0D">
      <w:pPr>
        <w:pStyle w:val="Normal"/>
      </w:pPr>
      <w:r w:rsidRPr="474386DC" w:rsidR="4BFE5219">
        <w:rPr>
          <w:rFonts w:ascii="Palatino Linotype" w:hAnsi="Palatino Linotype"/>
          <w:sz w:val="24"/>
          <w:szCs w:val="24"/>
        </w:rPr>
        <w:t xml:space="preserve">elseif isempty(xSol) </w:t>
      </w:r>
    </w:p>
    <w:p w:rsidR="4BFE5219" w:rsidP="474386DC" w:rsidRDefault="4BFE5219" w14:paraId="190CD4F3" w14:textId="6406D6DD">
      <w:pPr>
        <w:pStyle w:val="Normal"/>
      </w:pPr>
      <w:r w:rsidRPr="474386DC" w:rsidR="4BFE5219">
        <w:rPr>
          <w:rFonts w:ascii="Palatino Linotype" w:hAnsi="Palatino Linotype"/>
          <w:sz w:val="24"/>
          <w:szCs w:val="24"/>
        </w:rPr>
        <w:t xml:space="preserve">    solutions = [0,0,0,0,0,0]; %% Solution using xCorr-adjusted TDOA</w:t>
      </w:r>
    </w:p>
    <w:p w:rsidR="4BFE5219" w:rsidP="474386DC" w:rsidRDefault="4BFE5219" w14:paraId="3F038FAC" w14:textId="31DE77CB">
      <w:pPr>
        <w:pStyle w:val="Normal"/>
      </w:pPr>
      <w:r w:rsidRPr="474386DC" w:rsidR="4BFE5219">
        <w:rPr>
          <w:rFonts w:ascii="Palatino Linotype" w:hAnsi="Palatino Linotype"/>
          <w:sz w:val="24"/>
          <w:szCs w:val="24"/>
        </w:rPr>
        <w:t xml:space="preserve">    recalculate = 1; </w:t>
      </w:r>
    </w:p>
    <w:p w:rsidR="4BFE5219" w:rsidP="474386DC" w:rsidRDefault="4BFE5219" w14:paraId="24DDABA7" w14:textId="57218A67">
      <w:pPr>
        <w:pStyle w:val="Normal"/>
      </w:pPr>
      <w:r w:rsidRPr="474386DC" w:rsidR="4BFE5219">
        <w:rPr>
          <w:rFonts w:ascii="Palatino Linotype" w:hAnsi="Palatino Linotype"/>
          <w:sz w:val="24"/>
          <w:szCs w:val="24"/>
        </w:rPr>
        <w:t xml:space="preserve">else    </w:t>
      </w:r>
    </w:p>
    <w:p w:rsidR="4BFE5219" w:rsidP="474386DC" w:rsidRDefault="4BFE5219" w14:paraId="76CC65AF" w14:textId="14AAF351">
      <w:pPr>
        <w:pStyle w:val="Normal"/>
      </w:pPr>
      <w:r w:rsidRPr="474386DC" w:rsidR="4BFE5219">
        <w:rPr>
          <w:rFonts w:ascii="Palatino Linotype" w:hAnsi="Palatino Linotype"/>
          <w:sz w:val="24"/>
          <w:szCs w:val="24"/>
        </w:rPr>
        <w:t xml:space="preserve">    solutions = [xSol(1) ySol(1) zSol(1) xSol(2) ySol(2) zSol(2)]</w:t>
      </w:r>
    </w:p>
    <w:p w:rsidR="4BFE5219" w:rsidP="474386DC" w:rsidRDefault="4BFE5219" w14:paraId="18DC3538" w14:textId="211758E8">
      <w:pPr>
        <w:pStyle w:val="Normal"/>
      </w:pPr>
      <w:r w:rsidRPr="474386DC" w:rsidR="4BFE5219">
        <w:rPr>
          <w:rFonts w:ascii="Palatino Linotype" w:hAnsi="Palatino Linotype"/>
          <w:sz w:val="24"/>
          <w:szCs w:val="24"/>
        </w:rPr>
        <w:t xml:space="preserve">    recalculate = 1; </w:t>
      </w:r>
    </w:p>
    <w:p w:rsidR="4BFE5219" w:rsidP="474386DC" w:rsidRDefault="4BFE5219" w14:paraId="44E094CA" w14:textId="5C0F02D6">
      <w:pPr>
        <w:pStyle w:val="Normal"/>
      </w:pPr>
      <w:r w:rsidRPr="474386DC" w:rsidR="4BFE5219">
        <w:rPr>
          <w:rFonts w:ascii="Palatino Linotype" w:hAnsi="Palatino Linotype"/>
          <w:sz w:val="24"/>
          <w:szCs w:val="24"/>
        </w:rPr>
        <w:t>end</w:t>
      </w:r>
    </w:p>
    <w:p w:rsidR="4BFE5219" w:rsidP="474386DC" w:rsidRDefault="4BFE5219" w14:paraId="1F96814C" w14:textId="75CCE36D">
      <w:pPr>
        <w:pStyle w:val="Normal"/>
      </w:pPr>
      <w:r w:rsidRPr="474386DC" w:rsidR="4BFE5219">
        <w:rPr>
          <w:rFonts w:ascii="Palatino Linotype" w:hAnsi="Palatino Linotype"/>
          <w:sz w:val="24"/>
          <w:szCs w:val="24"/>
        </w:rPr>
        <w:t xml:space="preserve"> </w:t>
      </w:r>
    </w:p>
    <w:p w:rsidR="4BFE5219" w:rsidP="474386DC" w:rsidRDefault="4BFE5219" w14:paraId="1AD9258D" w14:textId="0AC7E9CA">
      <w:pPr>
        <w:pStyle w:val="Normal"/>
      </w:pPr>
      <w:r w:rsidRPr="474386DC" w:rsidR="4BFE5219">
        <w:rPr>
          <w:rFonts w:ascii="Palatino Linotype" w:hAnsi="Palatino Linotype"/>
          <w:sz w:val="24"/>
          <w:szCs w:val="24"/>
        </w:rPr>
        <w:t>syms x y z</w:t>
      </w:r>
    </w:p>
    <w:p w:rsidR="4BFE5219" w:rsidP="474386DC" w:rsidRDefault="4BFE5219" w14:paraId="0D714A82" w14:textId="10DACD65">
      <w:pPr>
        <w:pStyle w:val="Normal"/>
      </w:pPr>
      <w:r w:rsidRPr="474386DC" w:rsidR="4BFE5219">
        <w:rPr>
          <w:rFonts w:ascii="Palatino Linotype" w:hAnsi="Palatino Linotype"/>
          <w:sz w:val="24"/>
          <w:szCs w:val="24"/>
        </w:rPr>
        <w:t xml:space="preserve"> </w:t>
      </w:r>
    </w:p>
    <w:p w:rsidR="4BFE5219" w:rsidP="474386DC" w:rsidRDefault="4BFE5219" w14:paraId="1E2D6452" w14:textId="5FD7094C">
      <w:pPr>
        <w:pStyle w:val="Normal"/>
      </w:pPr>
      <w:r w:rsidRPr="474386DC" w:rsidR="4BFE5219">
        <w:rPr>
          <w:rFonts w:ascii="Palatino Linotype" w:hAnsi="Palatino Linotype"/>
          <w:sz w:val="24"/>
          <w:szCs w:val="24"/>
        </w:rPr>
        <w:t>eq1 = -round(TDOA_time_AB, 5) == (1/c) * ( sqrt( (x-xB)^2 + (y-yB)^2 + (z-zB)^2 ) - sqrt(x^2 + y^2 + z^2) );</w:t>
      </w:r>
    </w:p>
    <w:p w:rsidR="4BFE5219" w:rsidP="474386DC" w:rsidRDefault="4BFE5219" w14:paraId="05C306B0" w14:textId="7608D1E8">
      <w:pPr>
        <w:pStyle w:val="Normal"/>
      </w:pPr>
      <w:r w:rsidRPr="474386DC" w:rsidR="4BFE5219">
        <w:rPr>
          <w:rFonts w:ascii="Palatino Linotype" w:hAnsi="Palatino Linotype"/>
          <w:sz w:val="24"/>
          <w:szCs w:val="24"/>
        </w:rPr>
        <w:t>eq2 = -round(TDOA_time_AC, 5) == (1/c) * ( sqrt( (x-xC)^2 + (y-yC)^2 + (z-zC)^2 ) - sqrt(x^2 + y^2 + z^2) );</w:t>
      </w:r>
    </w:p>
    <w:p w:rsidR="4BFE5219" w:rsidP="474386DC" w:rsidRDefault="4BFE5219" w14:paraId="4467C475" w14:textId="5E6AD359">
      <w:pPr>
        <w:pStyle w:val="Normal"/>
      </w:pPr>
      <w:r w:rsidRPr="474386DC" w:rsidR="4BFE5219">
        <w:rPr>
          <w:rFonts w:ascii="Palatino Linotype" w:hAnsi="Palatino Linotype"/>
          <w:sz w:val="24"/>
          <w:szCs w:val="24"/>
        </w:rPr>
        <w:t>eq3 = -round(TDOA_time_AD, 5) == (1/c) * ( sqrt( (x-xD)^2 + (y-yD)^2 + (z-zD)^2 ) - sqrt(x^2 + y^2 + z^2) );</w:t>
      </w:r>
    </w:p>
    <w:p w:rsidR="4BFE5219" w:rsidP="474386DC" w:rsidRDefault="4BFE5219" w14:paraId="0D00597F" w14:textId="073C5A54">
      <w:pPr>
        <w:pStyle w:val="Normal"/>
      </w:pPr>
      <w:r w:rsidRPr="474386DC" w:rsidR="4BFE5219">
        <w:rPr>
          <w:rFonts w:ascii="Palatino Linotype" w:hAnsi="Palatino Linotype"/>
          <w:sz w:val="24"/>
          <w:szCs w:val="24"/>
        </w:rPr>
        <w:t xml:space="preserve"> </w:t>
      </w:r>
    </w:p>
    <w:p w:rsidR="4BFE5219" w:rsidP="474386DC" w:rsidRDefault="4BFE5219" w14:paraId="1905E5A7" w14:textId="0574C0AF">
      <w:pPr>
        <w:pStyle w:val="Normal"/>
      </w:pPr>
      <w:r w:rsidRPr="474386DC" w:rsidR="4BFE5219">
        <w:rPr>
          <w:rFonts w:ascii="Palatino Linotype" w:hAnsi="Palatino Linotype"/>
          <w:sz w:val="24"/>
          <w:szCs w:val="24"/>
        </w:rPr>
        <w:t>sol = solve([eq1, eq2, eq3], [x, y, z]);</w:t>
      </w:r>
    </w:p>
    <w:p w:rsidR="4BFE5219" w:rsidP="474386DC" w:rsidRDefault="4BFE5219" w14:paraId="4D41263C" w14:textId="16E4ED2C">
      <w:pPr>
        <w:pStyle w:val="Normal"/>
      </w:pPr>
      <w:r w:rsidRPr="474386DC" w:rsidR="4BFE5219">
        <w:rPr>
          <w:rFonts w:ascii="Palatino Linotype" w:hAnsi="Palatino Linotype"/>
          <w:sz w:val="24"/>
          <w:szCs w:val="24"/>
        </w:rPr>
        <w:t xml:space="preserve"> </w:t>
      </w:r>
    </w:p>
    <w:p w:rsidR="4BFE5219" w:rsidP="474386DC" w:rsidRDefault="4BFE5219" w14:paraId="243199C6" w14:textId="5D376BDF">
      <w:pPr>
        <w:pStyle w:val="Normal"/>
      </w:pPr>
      <w:r w:rsidRPr="474386DC" w:rsidR="4BFE5219">
        <w:rPr>
          <w:rFonts w:ascii="Palatino Linotype" w:hAnsi="Palatino Linotype"/>
          <w:sz w:val="24"/>
          <w:szCs w:val="24"/>
        </w:rPr>
        <w:t>xSol = double(sol.x);</w:t>
      </w:r>
    </w:p>
    <w:p w:rsidR="4BFE5219" w:rsidP="474386DC" w:rsidRDefault="4BFE5219" w14:paraId="09E3DA7B" w14:textId="30765F57">
      <w:pPr>
        <w:pStyle w:val="Normal"/>
      </w:pPr>
      <w:r w:rsidRPr="474386DC" w:rsidR="4BFE5219">
        <w:rPr>
          <w:rFonts w:ascii="Palatino Linotype" w:hAnsi="Palatino Linotype"/>
          <w:sz w:val="24"/>
          <w:szCs w:val="24"/>
        </w:rPr>
        <w:t>ySol = double(sol.y);</w:t>
      </w:r>
    </w:p>
    <w:p w:rsidR="4BFE5219" w:rsidP="474386DC" w:rsidRDefault="4BFE5219" w14:paraId="697C756D" w14:textId="52627EF7">
      <w:pPr>
        <w:pStyle w:val="Normal"/>
      </w:pPr>
      <w:r w:rsidRPr="474386DC" w:rsidR="4BFE5219">
        <w:rPr>
          <w:rFonts w:ascii="Palatino Linotype" w:hAnsi="Palatino Linotype"/>
          <w:sz w:val="24"/>
          <w:szCs w:val="24"/>
        </w:rPr>
        <w:t>zSol = double(sol.z);</w:t>
      </w:r>
    </w:p>
    <w:p w:rsidR="4BFE5219" w:rsidP="474386DC" w:rsidRDefault="4BFE5219" w14:paraId="7CDBFEDD" w14:textId="3B2A6E9C">
      <w:pPr>
        <w:pStyle w:val="Normal"/>
      </w:pPr>
      <w:r w:rsidRPr="474386DC" w:rsidR="4BFE5219">
        <w:rPr>
          <w:rFonts w:ascii="Palatino Linotype" w:hAnsi="Palatino Linotype"/>
          <w:sz w:val="24"/>
          <w:szCs w:val="24"/>
        </w:rPr>
        <w:t xml:space="preserve"> </w:t>
      </w:r>
    </w:p>
    <w:p w:rsidR="4BFE5219" w:rsidP="474386DC" w:rsidRDefault="4BFE5219" w14:paraId="7014D28F" w14:textId="13B9F954">
      <w:pPr>
        <w:pStyle w:val="Normal"/>
      </w:pPr>
      <w:r w:rsidRPr="474386DC" w:rsidR="4BFE5219">
        <w:rPr>
          <w:rFonts w:ascii="Palatino Linotype" w:hAnsi="Palatino Linotype"/>
          <w:sz w:val="24"/>
          <w:szCs w:val="24"/>
        </w:rPr>
        <w:t>if length(xSol) == 1</w:t>
      </w:r>
    </w:p>
    <w:p w:rsidR="4BFE5219" w:rsidP="474386DC" w:rsidRDefault="4BFE5219" w14:paraId="429BB0E1" w14:textId="6F575ED0">
      <w:pPr>
        <w:pStyle w:val="Normal"/>
      </w:pPr>
      <w:r w:rsidRPr="474386DC" w:rsidR="4BFE5219">
        <w:rPr>
          <w:rFonts w:ascii="Palatino Linotype" w:hAnsi="Palatino Linotype"/>
          <w:sz w:val="24"/>
          <w:szCs w:val="24"/>
        </w:rPr>
        <w:t xml:space="preserve">    solutions2 = [xSol,ySol,zSol,xSol,ySol,zSol]</w:t>
      </w:r>
    </w:p>
    <w:p w:rsidR="4BFE5219" w:rsidP="474386DC" w:rsidRDefault="4BFE5219" w14:paraId="3FCDFC9B" w14:textId="1DA72C2E">
      <w:pPr>
        <w:pStyle w:val="Normal"/>
      </w:pPr>
      <w:r w:rsidRPr="474386DC" w:rsidR="4BFE5219">
        <w:rPr>
          <w:rFonts w:ascii="Palatino Linotype" w:hAnsi="Palatino Linotype"/>
          <w:sz w:val="24"/>
          <w:szCs w:val="24"/>
        </w:rPr>
        <w:t xml:space="preserve">    recalculate = 0; </w:t>
      </w:r>
    </w:p>
    <w:p w:rsidR="4BFE5219" w:rsidP="474386DC" w:rsidRDefault="4BFE5219" w14:paraId="39580097" w14:textId="7D7D84EE">
      <w:pPr>
        <w:pStyle w:val="Normal"/>
      </w:pPr>
      <w:r w:rsidRPr="474386DC" w:rsidR="4BFE5219">
        <w:rPr>
          <w:rFonts w:ascii="Palatino Linotype" w:hAnsi="Palatino Linotype"/>
          <w:sz w:val="24"/>
          <w:szCs w:val="24"/>
        </w:rPr>
        <w:t xml:space="preserve">elseif isempty(xSol) </w:t>
      </w:r>
    </w:p>
    <w:p w:rsidR="4BFE5219" w:rsidP="474386DC" w:rsidRDefault="4BFE5219" w14:paraId="149FEDBA" w14:textId="4A2C1706">
      <w:pPr>
        <w:pStyle w:val="Normal"/>
      </w:pPr>
      <w:r w:rsidRPr="474386DC" w:rsidR="4BFE5219">
        <w:rPr>
          <w:rFonts w:ascii="Palatino Linotype" w:hAnsi="Palatino Linotype"/>
          <w:sz w:val="24"/>
          <w:szCs w:val="24"/>
        </w:rPr>
        <w:t xml:space="preserve">    solutions2 = [0,0,0,0,0,0]; %% Solution using orignal TDOA, no XCorr</w:t>
      </w:r>
    </w:p>
    <w:p w:rsidR="4BFE5219" w:rsidP="474386DC" w:rsidRDefault="4BFE5219" w14:paraId="29527AFD" w14:textId="569F854C">
      <w:pPr>
        <w:pStyle w:val="Normal"/>
      </w:pPr>
      <w:r w:rsidRPr="474386DC" w:rsidR="4BFE5219">
        <w:rPr>
          <w:rFonts w:ascii="Palatino Linotype" w:hAnsi="Palatino Linotype"/>
          <w:sz w:val="24"/>
          <w:szCs w:val="24"/>
        </w:rPr>
        <w:t xml:space="preserve">    recalculate = 1; </w:t>
      </w:r>
    </w:p>
    <w:p w:rsidR="4BFE5219" w:rsidP="474386DC" w:rsidRDefault="4BFE5219" w14:paraId="50E03749" w14:textId="208208A4">
      <w:pPr>
        <w:pStyle w:val="Normal"/>
      </w:pPr>
      <w:r w:rsidRPr="474386DC" w:rsidR="4BFE5219">
        <w:rPr>
          <w:rFonts w:ascii="Palatino Linotype" w:hAnsi="Palatino Linotype"/>
          <w:sz w:val="24"/>
          <w:szCs w:val="24"/>
        </w:rPr>
        <w:t xml:space="preserve">else    </w:t>
      </w:r>
    </w:p>
    <w:p w:rsidR="4BFE5219" w:rsidP="474386DC" w:rsidRDefault="4BFE5219" w14:paraId="0644C995" w14:textId="188E43CF">
      <w:pPr>
        <w:pStyle w:val="Normal"/>
      </w:pPr>
      <w:r w:rsidRPr="474386DC" w:rsidR="4BFE5219">
        <w:rPr>
          <w:rFonts w:ascii="Palatino Linotype" w:hAnsi="Palatino Linotype"/>
          <w:sz w:val="24"/>
          <w:szCs w:val="24"/>
        </w:rPr>
        <w:t xml:space="preserve">    solutions2 = [xSol(1) ySol(1) zSol(1) xSol(2) ySol(2) zSol(2)]</w:t>
      </w:r>
    </w:p>
    <w:p w:rsidR="4BFE5219" w:rsidP="474386DC" w:rsidRDefault="4BFE5219" w14:paraId="37FEF6E6" w14:textId="6E4E0E79">
      <w:pPr>
        <w:pStyle w:val="Normal"/>
      </w:pPr>
      <w:r w:rsidRPr="474386DC" w:rsidR="4BFE5219">
        <w:rPr>
          <w:rFonts w:ascii="Palatino Linotype" w:hAnsi="Palatino Linotype"/>
          <w:sz w:val="24"/>
          <w:szCs w:val="24"/>
        </w:rPr>
        <w:t xml:space="preserve">    recalculate = 1; </w:t>
      </w:r>
    </w:p>
    <w:p w:rsidR="4BFE5219" w:rsidP="474386DC" w:rsidRDefault="4BFE5219" w14:paraId="073B5A3D" w14:textId="48725A34">
      <w:pPr>
        <w:pStyle w:val="Normal"/>
      </w:pPr>
      <w:r w:rsidRPr="474386DC" w:rsidR="4BFE5219">
        <w:rPr>
          <w:rFonts w:ascii="Palatino Linotype" w:hAnsi="Palatino Linotype"/>
          <w:sz w:val="24"/>
          <w:szCs w:val="24"/>
        </w:rPr>
        <w:t>end</w:t>
      </w:r>
    </w:p>
    <w:p w:rsidR="474386DC" w:rsidP="474386DC" w:rsidRDefault="474386DC" w14:paraId="2EA72A28" w14:textId="014B8EB7">
      <w:pPr>
        <w:pStyle w:val="DefaultText"/>
        <w:rPr>
          <w:rFonts w:ascii="Palatino Linotype" w:hAnsi="Palatino Linotype"/>
          <w:sz w:val="24"/>
          <w:szCs w:val="24"/>
        </w:rPr>
      </w:pPr>
    </w:p>
    <w:p w:rsidR="474386DC" w:rsidP="474386DC" w:rsidRDefault="474386DC" w14:paraId="230904DC" w14:textId="2B2C1FF4">
      <w:pPr>
        <w:pStyle w:val="DefaultText"/>
        <w:outlineLvl w:val="0"/>
      </w:pPr>
    </w:p>
    <w:p w:rsidR="474386DC" w:rsidP="474386DC" w:rsidRDefault="474386DC" w14:paraId="00A58106" w14:textId="1639EA31">
      <w:pPr>
        <w:pStyle w:val="DefaultText"/>
        <w:outlineLvl w:val="0"/>
      </w:pPr>
    </w:p>
    <w:p w:rsidR="474386DC" w:rsidP="474386DC" w:rsidRDefault="474386DC" w14:paraId="3FA7A609" w14:textId="1BFBEDB6">
      <w:pPr>
        <w:pStyle w:val="DefaultText"/>
        <w:outlineLvl w:val="0"/>
      </w:pPr>
    </w:p>
    <w:p w:rsidR="474386DC" w:rsidRDefault="474386DC" w14:paraId="576F2954" w14:textId="39835D2A">
      <w:r>
        <w:br w:type="page"/>
      </w:r>
    </w:p>
    <w:p w:rsidR="474386DC" w:rsidP="474386DC" w:rsidRDefault="474386DC" w14:paraId="60E0449D" w14:textId="3F074180">
      <w:pPr>
        <w:pStyle w:val="Heading1"/>
        <w:numPr>
          <w:numId w:val="0"/>
        </w:numPr>
        <w:bidi w:val="0"/>
        <w:spacing w:before="240" w:beforeAutospacing="off" w:after="60" w:afterAutospacing="off" w:line="259" w:lineRule="auto"/>
        <w:ind w:left="0" w:right="0"/>
        <w:jc w:val="center"/>
        <w:rPr>
          <w:rStyle w:val="InitialStyle"/>
          <w:rFonts w:ascii="Palatino Linotype" w:hAnsi="Palatino Linotype" w:cs="Verdana"/>
          <w:sz w:val="32"/>
          <w:szCs w:val="32"/>
        </w:rPr>
      </w:pPr>
    </w:p>
    <w:p w:rsidR="5EF63594" w:rsidP="474386DC" w:rsidRDefault="5EF63594" w14:paraId="1FA62271" w14:textId="5C970EBD">
      <w:pPr>
        <w:pStyle w:val="Heading1"/>
        <w:numPr>
          <w:numId w:val="0"/>
        </w:numPr>
        <w:bidi w:val="0"/>
        <w:spacing w:before="240" w:beforeAutospacing="off" w:after="60" w:afterAutospacing="off" w:line="259" w:lineRule="auto"/>
        <w:ind w:left="0" w:right="0"/>
        <w:jc w:val="center"/>
        <w:rPr>
          <w:rStyle w:val="InitialStyle"/>
          <w:rFonts w:ascii="Palatino Linotype" w:hAnsi="Palatino Linotype" w:cs="Verdana"/>
          <w:sz w:val="32"/>
          <w:szCs w:val="32"/>
        </w:rPr>
      </w:pPr>
      <w:bookmarkStart w:name="_Toc1638525592" w:id="285554458"/>
      <w:bookmarkStart w:name="_Toc634070697" w:id="38777364"/>
      <w:bookmarkStart w:name="_Toc1333046436" w:id="1021052897"/>
      <w:bookmarkStart w:name="_Toc754406734" w:id="1400324474"/>
      <w:bookmarkStart w:name="_Toc1877413267" w:id="422260634"/>
      <w:bookmarkStart w:name="_Toc686756070" w:id="491628925"/>
      <w:bookmarkStart w:name="_Toc1094848954" w:id="1041249179"/>
      <w:bookmarkStart w:name="_Toc810427897" w:id="1307578285"/>
      <w:bookmarkStart w:name="_Toc431875056" w:id="1213123480"/>
      <w:bookmarkStart w:name="_Toc1305182381" w:id="1213713886"/>
      <w:bookmarkStart w:name="_Toc1070842903" w:id="1288977631"/>
      <w:r w:rsidRPr="474386DC" w:rsidR="5EF63594">
        <w:rPr>
          <w:rStyle w:val="InitialStyle"/>
          <w:rFonts w:ascii="Palatino Linotype" w:hAnsi="Palatino Linotype" w:cs="Verdana"/>
          <w:sz w:val="32"/>
          <w:szCs w:val="32"/>
        </w:rPr>
        <w:t>A</w:t>
      </w:r>
      <w:r w:rsidRPr="474386DC" w:rsidR="5EF63594">
        <w:rPr>
          <w:rStyle w:val="Style1Char"/>
        </w:rPr>
        <w:t xml:space="preserve">ppendix E </w:t>
      </w:r>
      <w:r w:rsidRPr="474386DC" w:rsidR="5EF63594">
        <w:rPr>
          <w:rStyle w:val="Style1Char"/>
        </w:rPr>
        <w:t>MatLab</w:t>
      </w:r>
      <w:r w:rsidRPr="474386DC" w:rsidR="5EF63594">
        <w:rPr>
          <w:rStyle w:val="Style1Char"/>
        </w:rPr>
        <w:t xml:space="preserve"> Filter Test Code</w:t>
      </w:r>
      <w:bookmarkEnd w:id="285554458"/>
      <w:bookmarkEnd w:id="38777364"/>
      <w:bookmarkEnd w:id="1021052897"/>
      <w:bookmarkEnd w:id="1400324474"/>
      <w:bookmarkEnd w:id="422260634"/>
      <w:bookmarkEnd w:id="491628925"/>
      <w:bookmarkEnd w:id="1041249179"/>
      <w:bookmarkEnd w:id="1307578285"/>
      <w:bookmarkEnd w:id="1213123480"/>
      <w:bookmarkEnd w:id="1213713886"/>
      <w:bookmarkEnd w:id="1288977631"/>
    </w:p>
    <w:p w:rsidR="474386DC" w:rsidP="474386DC" w:rsidRDefault="474386DC" w14:paraId="6A8DE493" w14:textId="2773404C">
      <w:pPr>
        <w:pStyle w:val="Normal"/>
        <w:bidi w:val="0"/>
        <w:rPr>
          <w:rFonts w:ascii="Palatino Linotype" w:hAnsi="Palatino Linotype" w:eastAsia="Palatino Linotype" w:cs="Palatino Linotype"/>
          <w:sz w:val="24"/>
          <w:szCs w:val="24"/>
        </w:rPr>
      </w:pPr>
    </w:p>
    <w:p w:rsidR="58E0F281" w:rsidP="474386DC" w:rsidRDefault="58E0F281" w14:paraId="388B8EA3" w14:textId="74ACABEE">
      <w:pPr>
        <w:pStyle w:val="Normal"/>
        <w:bidi w:val="0"/>
        <w:ind w:firstLine="720"/>
        <w:rPr>
          <w:b w:val="1"/>
          <w:bCs w:val="1"/>
        </w:rPr>
      </w:pPr>
      <w:r w:rsidRPr="474386DC" w:rsidR="58E0F281">
        <w:rPr>
          <w:rFonts w:ascii="Palatino Linotype" w:hAnsi="Palatino Linotype" w:eastAsia="Palatino Linotype" w:cs="Palatino Linotype"/>
          <w:b w:val="1"/>
          <w:bCs w:val="1"/>
          <w:sz w:val="24"/>
          <w:szCs w:val="24"/>
        </w:rPr>
        <w:t>Filter reliability</w:t>
      </w:r>
    </w:p>
    <w:p w:rsidR="474386DC" w:rsidP="474386DC" w:rsidRDefault="474386DC" w14:paraId="2F00BF0C" w14:textId="034C14FE">
      <w:pPr>
        <w:pStyle w:val="DefaultText"/>
        <w:outlineLvl w:val="0"/>
      </w:pPr>
    </w:p>
    <w:p w:rsidR="18C4E062" w:rsidP="474386DC" w:rsidRDefault="18C4E062" w14:paraId="5A9E2E27" w14:textId="58BCFFE9">
      <w:pPr>
        <w:pStyle w:val="DefaultText"/>
        <w:bidi w:val="0"/>
        <w:spacing w:before="0" w:beforeAutospacing="off" w:after="0" w:afterAutospacing="off" w:line="259" w:lineRule="auto"/>
        <w:ind w:left="0" w:right="0" w:firstLine="720"/>
        <w:jc w:val="left"/>
        <w:rPr>
          <w:rFonts w:ascii="Palatino Linotype" w:hAnsi="Palatino Linotype" w:eastAsia="Palatino Linotype" w:cs="Palatino Linotype"/>
        </w:rPr>
      </w:pPr>
      <w:bookmarkStart w:name="_Toc1052381329" w:id="659880706"/>
      <w:r w:rsidRPr="474386DC" w:rsidR="18C4E062">
        <w:rPr>
          <w:rFonts w:ascii="Palatino Linotype" w:hAnsi="Palatino Linotype" w:eastAsia="Palatino Linotype" w:cs="Palatino Linotype"/>
        </w:rPr>
        <w:t>The following code was used to test the reliability of the digital bandpass filter</w:t>
      </w:r>
      <w:r w:rsidRPr="474386DC" w:rsidR="6EFBB197">
        <w:rPr>
          <w:rFonts w:ascii="Palatino Linotype" w:hAnsi="Palatino Linotype" w:eastAsia="Palatino Linotype" w:cs="Palatino Linotype"/>
        </w:rPr>
        <w:t xml:space="preserve">. </w:t>
      </w:r>
      <w:r w:rsidRPr="474386DC" w:rsidR="789B851C">
        <w:rPr>
          <w:rFonts w:ascii="Palatino Linotype" w:hAnsi="Palatino Linotype" w:eastAsia="Palatino Linotype" w:cs="Palatino Linotype"/>
        </w:rPr>
        <w:t>The code runs 1000 trials, and for each trial it generates a signal which emulates the competition environment.</w:t>
      </w:r>
      <w:r w:rsidRPr="474386DC" w:rsidR="438964F4">
        <w:rPr>
          <w:rFonts w:ascii="Palatino Linotype" w:hAnsi="Palatino Linotype" w:eastAsia="Palatino Linotype" w:cs="Palatino Linotype"/>
        </w:rPr>
        <w:t xml:space="preserve"> The filter is applied at the frequency of the first in the list of randomly generated “beacon chirps”.</w:t>
      </w:r>
      <w:r w:rsidRPr="474386DC" w:rsidR="47A88E65">
        <w:rPr>
          <w:rFonts w:ascii="Palatino Linotype" w:hAnsi="Palatino Linotype" w:eastAsia="Palatino Linotype" w:cs="Palatino Linotype"/>
        </w:rPr>
        <w:t xml:space="preserve"> The code runs 1000 </w:t>
      </w:r>
      <w:r w:rsidRPr="474386DC" w:rsidR="47A88E65">
        <w:rPr>
          <w:rFonts w:ascii="Palatino Linotype" w:hAnsi="Palatino Linotype" w:eastAsia="Palatino Linotype" w:cs="Palatino Linotype"/>
        </w:rPr>
        <w:t>trials and</w:t>
      </w:r>
      <w:r w:rsidRPr="474386DC" w:rsidR="47A88E65">
        <w:rPr>
          <w:rFonts w:ascii="Palatino Linotype" w:hAnsi="Palatino Linotype" w:eastAsia="Palatino Linotype" w:cs="Palatino Linotype"/>
        </w:rPr>
        <w:t xml:space="preserve"> hangs if there is an error. Use command hist(trials) to see a histogram of input ratios for the trial set.</w:t>
      </w:r>
      <w:bookmarkEnd w:id="659880706"/>
    </w:p>
    <w:p w:rsidR="474386DC" w:rsidP="474386DC" w:rsidRDefault="474386DC" w14:paraId="402F2A92" w14:textId="5ADBF537">
      <w:pPr>
        <w:pStyle w:val="DefaultText"/>
        <w:bidi w:val="0"/>
        <w:spacing w:before="0" w:beforeAutospacing="off" w:after="0" w:afterAutospacing="off" w:line="259" w:lineRule="auto"/>
        <w:ind w:left="0" w:right="0" w:firstLine="720"/>
        <w:jc w:val="left"/>
        <w:rPr>
          <w:rFonts w:ascii="Palatino Linotype" w:hAnsi="Palatino Linotype" w:eastAsia="Palatino Linotype" w:cs="Palatino Linotype"/>
        </w:rPr>
      </w:pPr>
    </w:p>
    <w:p w:rsidR="798E7FE8" w:rsidP="474386DC" w:rsidRDefault="798E7FE8" w14:paraId="795BE223" w14:textId="18A26EEE">
      <w:pPr>
        <w:pStyle w:val="DefaultText"/>
        <w:bidi w:val="0"/>
        <w:spacing w:before="0" w:beforeAutospacing="off" w:after="0" w:afterAutospacing="off" w:line="259" w:lineRule="auto"/>
        <w:ind w:left="0" w:right="0" w:firstLine="0"/>
        <w:jc w:val="left"/>
        <w:rPr>
          <w:rFonts w:ascii="Palatino Linotype" w:hAnsi="Palatino Linotype" w:eastAsia="Palatino Linotype" w:cs="Palatino Linotype"/>
        </w:rPr>
      </w:pPr>
      <w:r w:rsidRPr="474386DC" w:rsidR="798E7FE8">
        <w:rPr>
          <w:rFonts w:ascii="Palatino Linotype" w:hAnsi="Palatino Linotype" w:eastAsia="Palatino Linotype" w:cs="Palatino Linotype"/>
        </w:rPr>
        <w:t xml:space="preserve">clc, clear all, close all; </w:t>
      </w:r>
    </w:p>
    <w:p w:rsidR="798E7FE8" w:rsidP="474386DC" w:rsidRDefault="798E7FE8" w14:paraId="0CF52884" w14:textId="5ABAFCFC">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483AD14F" w14:textId="3A6AFB89">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N_Trials = 1000;</w:t>
      </w:r>
    </w:p>
    <w:p w:rsidR="798E7FE8" w:rsidP="474386DC" w:rsidRDefault="798E7FE8" w14:paraId="66520552" w14:textId="23292BA9">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trial = zeros(1,N_Trials);</w:t>
      </w:r>
    </w:p>
    <w:p w:rsidR="798E7FE8" w:rsidP="474386DC" w:rsidRDefault="798E7FE8" w14:paraId="4C0F98EF" w14:textId="531CE364">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trial_ratio = zeros(1,N_Trials);</w:t>
      </w:r>
    </w:p>
    <w:p w:rsidR="798E7FE8" w:rsidP="474386DC" w:rsidRDefault="798E7FE8" w14:paraId="2385C926" w14:textId="7BB3D1D4">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0EDD34AF" w14:textId="2F71394A">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for i = 1:N_Trials</w:t>
      </w:r>
    </w:p>
    <w:p w:rsidR="798E7FE8" w:rsidP="474386DC" w:rsidRDefault="798E7FE8" w14:paraId="74C551AD" w14:textId="135B657B">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71E26A64" w14:textId="5186E704">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02656F8C" w14:textId="1D488015">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2E29E118" w14:textId="121D6905">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 generate random integers between 25 and 50 </w:t>
      </w:r>
    </w:p>
    <w:p w:rsidR="798E7FE8" w:rsidP="474386DC" w:rsidRDefault="798E7FE8" w14:paraId="34EA6F0B" w14:textId="356FC8B3">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1944BF85" w14:textId="4371D83F">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int = randi([25 48],6,1);</w:t>
      </w:r>
    </w:p>
    <w:p w:rsidR="798E7FE8" w:rsidP="474386DC" w:rsidRDefault="798E7FE8" w14:paraId="68D17148" w14:textId="3A03ABD8">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5A28D1A3" w14:textId="5705E314">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if length(unique(int)) &lt; 6</w:t>
      </w:r>
    </w:p>
    <w:p w:rsidR="798E7FE8" w:rsidP="474386DC" w:rsidRDefault="798E7FE8" w14:paraId="31B5001D" w14:textId="71C0BC98">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int = randi([25,48],6,1);</w:t>
      </w:r>
    </w:p>
    <w:p w:rsidR="798E7FE8" w:rsidP="474386DC" w:rsidRDefault="798E7FE8" w14:paraId="1376A6CE" w14:textId="06F4E537">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end</w:t>
      </w:r>
    </w:p>
    <w:p w:rsidR="798E7FE8" w:rsidP="474386DC" w:rsidRDefault="798E7FE8" w14:paraId="7F7F4919" w14:textId="61C05CE7">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1664D0BF" w14:textId="6A4CE7E5">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 frequencies </w:t>
      </w:r>
    </w:p>
    <w:p w:rsidR="798E7FE8" w:rsidP="474386DC" w:rsidRDefault="798E7FE8" w14:paraId="6F2C0345" w14:textId="250A8541">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67FD7B7E" w14:textId="0F686BD3">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f = [int(1)*(10^3) int(2)*10^3 int(3)*10^3 int(4)*10^3 int(5)*10^3 int(6)*10^3]; </w:t>
      </w:r>
    </w:p>
    <w:p w:rsidR="798E7FE8" w:rsidP="474386DC" w:rsidRDefault="798E7FE8" w14:paraId="03E7FB10" w14:textId="7FF7CA9D">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23E447E3" w14:textId="77C899AA">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 random amplitudes </w:t>
      </w:r>
    </w:p>
    <w:p w:rsidR="798E7FE8" w:rsidP="474386DC" w:rsidRDefault="798E7FE8" w14:paraId="48989496" w14:textId="64E58F13">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361D98B5" w14:textId="66B9B7D1">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amp = rand(6,1); </w:t>
      </w:r>
    </w:p>
    <w:p w:rsidR="798E7FE8" w:rsidP="474386DC" w:rsidRDefault="798E7FE8" w14:paraId="78D17B44" w14:textId="5C797B13">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trial_ratio(i) = amp(1)/max(amp);</w:t>
      </w:r>
    </w:p>
    <w:p w:rsidR="798E7FE8" w:rsidP="474386DC" w:rsidRDefault="798E7FE8" w14:paraId="34F4BFA3" w14:textId="328156A8">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62FE7C5A" w14:textId="57989109">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 random phase </w:t>
      </w:r>
    </w:p>
    <w:p w:rsidR="798E7FE8" w:rsidP="474386DC" w:rsidRDefault="798E7FE8" w14:paraId="7AA3CE5C" w14:textId="27E89846">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57123DEA" w14:textId="1001689B">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phi = 2*pi*rand(6,1); </w:t>
      </w:r>
    </w:p>
    <w:p w:rsidR="798E7FE8" w:rsidP="474386DC" w:rsidRDefault="798E7FE8" w14:paraId="09B898FD" w14:textId="2C509BF9">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2D3CD63B" w14:textId="236741B0">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%chirps </w:t>
      </w:r>
    </w:p>
    <w:p w:rsidR="798E7FE8" w:rsidP="474386DC" w:rsidRDefault="798E7FE8" w14:paraId="2DF58C21" w14:textId="084EA5AC">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0E2DC0D5" w14:textId="17ADEDC8">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Fs = 100000; </w:t>
      </w:r>
    </w:p>
    <w:p w:rsidR="798E7FE8" w:rsidP="474386DC" w:rsidRDefault="798E7FE8" w14:paraId="7FF2DF6F" w14:textId="7C991ECD">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79029F8C" w14:textId="5CF1F389">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chirp_duration = 0.25; % duration of chirp in seconds (&lt;0.5) </w:t>
      </w:r>
    </w:p>
    <w:p w:rsidR="798E7FE8" w:rsidP="474386DC" w:rsidRDefault="798E7FE8" w14:paraId="32F72448" w14:textId="42CA34A3">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328E0E4E" w14:textId="04424B08">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t_chirp = 0:1/Fs:chirp_duration; </w:t>
      </w:r>
    </w:p>
    <w:p w:rsidR="798E7FE8" w:rsidP="474386DC" w:rsidRDefault="798E7FE8" w14:paraId="19B02A4B" w14:textId="5D376C3C">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5DDDC9B2" w14:textId="4074FF64">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chirp1 = amp(1)*sin(2*pi*f(1)*t_chirp+phi(1)) + 0*randn(size(t_chirp));</w:t>
      </w:r>
    </w:p>
    <w:p w:rsidR="798E7FE8" w:rsidP="474386DC" w:rsidRDefault="798E7FE8" w14:paraId="09D218EB" w14:textId="33311436">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chirp2 = amp(2)*sin(2*pi*f(2)*t_chirp+phi(2)); </w:t>
      </w:r>
    </w:p>
    <w:p w:rsidR="798E7FE8" w:rsidP="474386DC" w:rsidRDefault="798E7FE8" w14:paraId="5342BEBE" w14:textId="38418358">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chirp3 = amp(3)*sin(2*pi*f(3)*t_chirp+phi(3)); </w:t>
      </w:r>
    </w:p>
    <w:p w:rsidR="798E7FE8" w:rsidP="474386DC" w:rsidRDefault="798E7FE8" w14:paraId="2A41F4C3" w14:textId="7BC98525">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chirp4 = amp(4)*sin(2*pi*f(4)*t_chirp+phi(4));</w:t>
      </w:r>
    </w:p>
    <w:p w:rsidR="798E7FE8" w:rsidP="474386DC" w:rsidRDefault="798E7FE8" w14:paraId="0BEB106B" w14:textId="28A5EE00">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chirp5 = amp(5)*sin(2*pi*f(5)*t_chirp+phi(5)); </w:t>
      </w:r>
    </w:p>
    <w:p w:rsidR="798E7FE8" w:rsidP="474386DC" w:rsidRDefault="798E7FE8" w14:paraId="72807648" w14:textId="74D8CE10">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chirp6 = amp(6)*sin(2*pi*f(6)*t_chirp+phi(6)); </w:t>
      </w:r>
    </w:p>
    <w:p w:rsidR="798E7FE8" w:rsidP="474386DC" w:rsidRDefault="798E7FE8" w14:paraId="6FB8AC69" w14:textId="14E2369C">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4E25EFD6" w14:textId="17385ED4">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t_full = 0:1/Fs:2.5; </w:t>
      </w:r>
    </w:p>
    <w:p w:rsidR="798E7FE8" w:rsidP="474386DC" w:rsidRDefault="798E7FE8" w14:paraId="57093A4B" w14:textId="6A93BF7E">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1A961384" w14:textId="7709348F">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V = zeros(size(t_full));  </w:t>
      </w:r>
    </w:p>
    <w:p w:rsidR="798E7FE8" w:rsidP="474386DC" w:rsidRDefault="798E7FE8" w14:paraId="42E045A7" w14:textId="7F114B21">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2EF52077" w14:textId="7529805C">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 Read in explosion soundbyte</w:t>
      </w:r>
    </w:p>
    <w:p w:rsidR="798E7FE8" w:rsidP="474386DC" w:rsidRDefault="798E7FE8" w14:paraId="04A4FED2" w14:textId="1894F9DF">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72219E80" w14:textId="29743D4D">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bomb = audioread("Bomb.mp3");</w:t>
      </w:r>
    </w:p>
    <w:p w:rsidR="798E7FE8" w:rsidP="474386DC" w:rsidRDefault="798E7FE8" w14:paraId="6ADC7E82" w14:textId="32040F3B">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10402C80" w14:textId="5CD6A8E7">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bomb2 = zeros(29239,2);</w:t>
      </w:r>
    </w:p>
    <w:p w:rsidR="798E7FE8" w:rsidP="474386DC" w:rsidRDefault="798E7FE8" w14:paraId="6CB571A0" w14:textId="51532725">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bomb2(1:length(bomb2)-1) = bomb(3940:33177);</w:t>
      </w:r>
    </w:p>
    <w:p w:rsidR="798E7FE8" w:rsidP="474386DC" w:rsidRDefault="798E7FE8" w14:paraId="6BC7133E" w14:textId="7B4C77B5">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263D0F60" w14:textId="2AB2DCDF">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bomb3 = zeros(1,29239);</w:t>
      </w:r>
    </w:p>
    <w:p w:rsidR="798E7FE8" w:rsidP="474386DC" w:rsidRDefault="798E7FE8" w14:paraId="6C27AA72" w14:textId="63FC929A">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72F880CA" w14:textId="199A3E1A">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bomb3 = bomb2(:,1);</w:t>
      </w:r>
    </w:p>
    <w:p w:rsidR="798E7FE8" w:rsidP="474386DC" w:rsidRDefault="798E7FE8" w14:paraId="316ABA58" w14:textId="5630C05E">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7AC79063" w14:textId="2954A2E5">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bomb3 = bomb3';</w:t>
      </w:r>
    </w:p>
    <w:p w:rsidR="798E7FE8" w:rsidP="474386DC" w:rsidRDefault="798E7FE8" w14:paraId="4F371E7B" w14:textId="42180C1C">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3A653A5E" w14:textId="18AA0B09">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35BEB332" w14:textId="401C7FF6">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start(1) = ceil(Fs*2*rand()); % Generate random start time in units of samples</w:t>
      </w:r>
    </w:p>
    <w:p w:rsidR="798E7FE8" w:rsidP="474386DC" w:rsidRDefault="798E7FE8" w14:paraId="29983FFB" w14:textId="52C8E41B">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start(2) = ceil(Fs*2*rand());</w:t>
      </w:r>
    </w:p>
    <w:p w:rsidR="798E7FE8" w:rsidP="474386DC" w:rsidRDefault="798E7FE8" w14:paraId="0F98C7D3" w14:textId="22819C4E">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start(3) = ceil(Fs*2*rand());</w:t>
      </w:r>
    </w:p>
    <w:p w:rsidR="798E7FE8" w:rsidP="474386DC" w:rsidRDefault="798E7FE8" w14:paraId="55FC5E5B" w14:textId="118069F7">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start(4) = ceil(Fs*2*rand());</w:t>
      </w:r>
    </w:p>
    <w:p w:rsidR="798E7FE8" w:rsidP="474386DC" w:rsidRDefault="798E7FE8" w14:paraId="11BA5351" w14:textId="778D917B">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start(5) = ceil(Fs*2*rand());</w:t>
      </w:r>
    </w:p>
    <w:p w:rsidR="798E7FE8" w:rsidP="474386DC" w:rsidRDefault="798E7FE8" w14:paraId="45041051" w14:textId="7DFE41CC">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start(6) = ceil(Fs*2*rand());</w:t>
      </w:r>
    </w:p>
    <w:p w:rsidR="798E7FE8" w:rsidP="474386DC" w:rsidRDefault="798E7FE8" w14:paraId="62B845D5" w14:textId="2049F5C4">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start(7) = ceil(((Fs*2)-length(bomb2))*rand());</w:t>
      </w:r>
    </w:p>
    <w:p w:rsidR="798E7FE8" w:rsidP="474386DC" w:rsidRDefault="798E7FE8" w14:paraId="219D2182" w14:textId="547BACA4">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39D4988B" w14:textId="061FC99D">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4D323C5B" w14:textId="36430118">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6418B2B5" w14:textId="2F5084B1">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V(start(1):start(1)+length(chirp1)-1) = V(start(1):start(1)+length(chirp1)-1)+chirp1;</w:t>
      </w:r>
    </w:p>
    <w:p w:rsidR="798E7FE8" w:rsidP="474386DC" w:rsidRDefault="798E7FE8" w14:paraId="4C349C14" w14:textId="065CAA50">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V(start(2):start(2)+length(chirp2)-1) = V(start(2):start(2)+length(chirp2)-1)+chirp2;</w:t>
      </w:r>
    </w:p>
    <w:p w:rsidR="798E7FE8" w:rsidP="474386DC" w:rsidRDefault="798E7FE8" w14:paraId="143DA250" w14:textId="5CF456EA">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V(start(3):start(3)+length(chirp3)-1) = V(start(3):start(3)+length(chirp3)-1)+chirp3;</w:t>
      </w:r>
    </w:p>
    <w:p w:rsidR="798E7FE8" w:rsidP="474386DC" w:rsidRDefault="798E7FE8" w14:paraId="5B010865" w14:textId="6212466E">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V(start(4):start(4)+length(chirp4)-1) = V(start(4):start(4)+length(chirp4)-1)+chirp4;</w:t>
      </w:r>
    </w:p>
    <w:p w:rsidR="798E7FE8" w:rsidP="474386DC" w:rsidRDefault="798E7FE8" w14:paraId="334ED898" w14:textId="6671F256">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V(start(5):start(5)+length(chirp5)-1) = V(start(5):start(5)+length(chirp5)-1)+chirp5;</w:t>
      </w:r>
    </w:p>
    <w:p w:rsidR="798E7FE8" w:rsidP="474386DC" w:rsidRDefault="798E7FE8" w14:paraId="21AE81EB" w14:textId="1AD072CE">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V(start(6):start(6)+length(chirp6)-1) = V(start(6):start(6)+length(chirp6)-1)+chirp6;</w:t>
      </w:r>
    </w:p>
    <w:p w:rsidR="798E7FE8" w:rsidP="474386DC" w:rsidRDefault="798E7FE8" w14:paraId="4459AC13" w14:textId="6367B5A0">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V(start(7):start(7)+length(bomb3)-1)  = V(start(7):start(7)+length(bomb2)-1)+bomb3;</w:t>
      </w:r>
    </w:p>
    <w:p w:rsidR="798E7FE8" w:rsidP="474386DC" w:rsidRDefault="798E7FE8" w14:paraId="2A0E4299" w14:textId="05A9A5E8">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7C517028" w14:textId="288BF768">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514D78A4" w14:textId="7FDDE072">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 plot in time domain </w:t>
      </w:r>
    </w:p>
    <w:p w:rsidR="798E7FE8" w:rsidP="474386DC" w:rsidRDefault="798E7FE8" w14:paraId="6D63216B" w14:textId="024DAE3E">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0299F771" w14:textId="701FB827">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t = linspace(0,2.5,length(V)); </w:t>
      </w:r>
    </w:p>
    <w:p w:rsidR="798E7FE8" w:rsidP="474386DC" w:rsidRDefault="798E7FE8" w14:paraId="67FA7EFB" w14:textId="7B4A933E">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2246AA67" w14:textId="092D4D40">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figure(1)</w:t>
      </w:r>
    </w:p>
    <w:p w:rsidR="798E7FE8" w:rsidP="474386DC" w:rsidRDefault="798E7FE8" w14:paraId="64B785AF" w14:textId="726F3430">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disp("Frequencies used: ")</w:t>
      </w:r>
    </w:p>
    <w:p w:rsidR="798E7FE8" w:rsidP="474386DC" w:rsidRDefault="798E7FE8" w14:paraId="2D5147D2" w14:textId="68E0344D">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disp(int')</w:t>
      </w:r>
    </w:p>
    <w:p w:rsidR="798E7FE8" w:rsidP="474386DC" w:rsidRDefault="798E7FE8" w14:paraId="0F0CFA43" w14:textId="71D5588D">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subplot(2,2,1);</w:t>
      </w:r>
    </w:p>
    <w:p w:rsidR="798E7FE8" w:rsidP="474386DC" w:rsidRDefault="798E7FE8" w14:paraId="6CB0D956" w14:textId="2239E47E">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ylim([-1.5,1.5]);</w:t>
      </w:r>
    </w:p>
    <w:p w:rsidR="798E7FE8" w:rsidP="474386DC" w:rsidRDefault="798E7FE8" w14:paraId="67745793" w14:textId="5948DCC5">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plot(t,V);</w:t>
      </w:r>
    </w:p>
    <w:p w:rsidR="798E7FE8" w:rsidP="474386DC" w:rsidRDefault="798E7FE8" w14:paraId="00BA5DA1" w14:textId="744691DD">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title("Generated signal in the time domain, before filtering");</w:t>
      </w:r>
    </w:p>
    <w:p w:rsidR="798E7FE8" w:rsidP="474386DC" w:rsidRDefault="798E7FE8" w14:paraId="5F167A46" w14:textId="13D537DC">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ylabel("Amplitude");</w:t>
      </w:r>
    </w:p>
    <w:p w:rsidR="798E7FE8" w:rsidP="474386DC" w:rsidRDefault="798E7FE8" w14:paraId="092A567E" w14:textId="04375564">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xlabel("Time (seconds)");</w:t>
      </w:r>
    </w:p>
    <w:p w:rsidR="798E7FE8" w:rsidP="474386DC" w:rsidRDefault="798E7FE8" w14:paraId="7B217A26" w14:textId="10C49795">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hold on</w:t>
      </w:r>
    </w:p>
    <w:p w:rsidR="798E7FE8" w:rsidP="474386DC" w:rsidRDefault="798E7FE8" w14:paraId="4E1BB423" w14:textId="1EED77E5">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09479E8B" w14:textId="5B6BCD21">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54226A8C" w14:textId="3BA7F4E6">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%plot in frequency domain </w:t>
      </w:r>
    </w:p>
    <w:p w:rsidR="798E7FE8" w:rsidP="474386DC" w:rsidRDefault="798E7FE8" w14:paraId="6F70B41C" w14:textId="55DC2980">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03C83169" w14:textId="504F7C23">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Fv = fft(V); </w:t>
      </w:r>
    </w:p>
    <w:p w:rsidR="798E7FE8" w:rsidP="474386DC" w:rsidRDefault="798E7FE8" w14:paraId="67686E1E" w14:textId="48A481F0">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0BB9F7A2" w14:textId="26A026E6">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fvec = linspace(-Fs/2,Fs/2,length(V));</w:t>
      </w:r>
    </w:p>
    <w:p w:rsidR="798E7FE8" w:rsidP="474386DC" w:rsidRDefault="798E7FE8" w14:paraId="5897E2F9" w14:textId="17F5514F">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06238747" w14:textId="5DCE9F20">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5D4D8356" w14:textId="13AF7AA3">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subplot(2,2,2);</w:t>
      </w:r>
    </w:p>
    <w:p w:rsidR="798E7FE8" w:rsidP="474386DC" w:rsidRDefault="798E7FE8" w14:paraId="0D1333A2" w14:textId="58D5B02C">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plot(fvec,fftshift(abs(Fv))); </w:t>
      </w:r>
    </w:p>
    <w:p w:rsidR="798E7FE8" w:rsidP="474386DC" w:rsidRDefault="798E7FE8" w14:paraId="15C6B1F0" w14:textId="1C6FA530">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title("Generated signal in the frequency domain, before filtering");</w:t>
      </w:r>
    </w:p>
    <w:p w:rsidR="798E7FE8" w:rsidP="474386DC" w:rsidRDefault="798E7FE8" w14:paraId="76F5A988" w14:textId="63AEB5B3">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ylabel("Amplitude");</w:t>
      </w:r>
    </w:p>
    <w:p w:rsidR="798E7FE8" w:rsidP="474386DC" w:rsidRDefault="798E7FE8" w14:paraId="7F72400F" w14:textId="504A935A">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xlabel("Frequency (10^4 Hz)");</w:t>
      </w:r>
    </w:p>
    <w:p w:rsidR="798E7FE8" w:rsidP="474386DC" w:rsidRDefault="798E7FE8" w14:paraId="0363FE2B" w14:textId="563D56B8">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050B44DF" w14:textId="22193704">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[b,a] = butter(5,[int(1)*1000-500, int(1)*1000+500]/(Fs/2),'bandpass');</w:t>
      </w:r>
    </w:p>
    <w:p w:rsidR="798E7FE8" w:rsidP="474386DC" w:rsidRDefault="798E7FE8" w14:paraId="7023D826" w14:textId="14060D34">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out = filter(b,a,V);</w:t>
      </w:r>
    </w:p>
    <w:p w:rsidR="798E7FE8" w:rsidP="474386DC" w:rsidRDefault="798E7FE8" w14:paraId="252C10E8" w14:textId="277B5AF7">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FFT_Out = fftshift(abs(fft(out)));</w:t>
      </w:r>
    </w:p>
    <w:p w:rsidR="798E7FE8" w:rsidP="474386DC" w:rsidRDefault="798E7FE8" w14:paraId="4C914918" w14:textId="23AC9A1F">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5E684234" w14:textId="00672A7A">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0E87B2FA" w14:textId="5B63CE82">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subplot(2,2,3);</w:t>
      </w:r>
    </w:p>
    <w:p w:rsidR="798E7FE8" w:rsidP="474386DC" w:rsidRDefault="798E7FE8" w14:paraId="3C9E1D42" w14:textId="16136311">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plot(t,out);</w:t>
      </w:r>
    </w:p>
    <w:p w:rsidR="798E7FE8" w:rsidP="474386DC" w:rsidRDefault="798E7FE8" w14:paraId="456FF0A6" w14:textId="4F10064F">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ylim([-1.5,1.5]);</w:t>
      </w:r>
    </w:p>
    <w:p w:rsidR="798E7FE8" w:rsidP="474386DC" w:rsidRDefault="798E7FE8" w14:paraId="3DD26FB1" w14:textId="5ED8DAD5">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title("Generated signal in the time domain, after filtering");</w:t>
      </w:r>
    </w:p>
    <w:p w:rsidR="798E7FE8" w:rsidP="474386DC" w:rsidRDefault="798E7FE8" w14:paraId="15B4C701" w14:textId="0D4503DB">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ylabel("Amplitude");</w:t>
      </w:r>
    </w:p>
    <w:p w:rsidR="798E7FE8" w:rsidP="474386DC" w:rsidRDefault="798E7FE8" w14:paraId="2D38DFE5" w14:textId="182B2CA2">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xlabel("Time (seconds)");</w:t>
      </w:r>
    </w:p>
    <w:p w:rsidR="798E7FE8" w:rsidP="474386DC" w:rsidRDefault="798E7FE8" w14:paraId="600FC283" w14:textId="737D40E1">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10CAF519" w14:textId="1478C220">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subplot(2,2,4);</w:t>
      </w:r>
    </w:p>
    <w:p w:rsidR="798E7FE8" w:rsidP="474386DC" w:rsidRDefault="798E7FE8" w14:paraId="505F6115" w14:textId="7E4FCE59">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plot(fvec,FFT_Out);</w:t>
      </w:r>
    </w:p>
    <w:p w:rsidR="798E7FE8" w:rsidP="474386DC" w:rsidRDefault="798E7FE8" w14:paraId="5CD9524F" w14:textId="5CFA0EC8">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title("Generated signal in the frequency domain, after filtering");</w:t>
      </w:r>
    </w:p>
    <w:p w:rsidR="798E7FE8" w:rsidP="474386DC" w:rsidRDefault="798E7FE8" w14:paraId="49A7E43C" w14:textId="1CC9FF4F">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ylabel("Amplitude");</w:t>
      </w:r>
    </w:p>
    <w:p w:rsidR="798E7FE8" w:rsidP="474386DC" w:rsidRDefault="798E7FE8" w14:paraId="3F3F9557" w14:textId="7EA4593F">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xlabel("Frequency (10^4 Hz)");</w:t>
      </w:r>
    </w:p>
    <w:p w:rsidR="798E7FE8" w:rsidP="474386DC" w:rsidRDefault="798E7FE8" w14:paraId="54042D4E" w14:textId="3E222CA1">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4B34DC2E" w14:textId="760790F5">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hold off</w:t>
      </w:r>
    </w:p>
    <w:p w:rsidR="798E7FE8" w:rsidP="474386DC" w:rsidRDefault="798E7FE8" w14:paraId="0E421605" w14:textId="4181A1C3">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466CF2E0" w14:textId="1BC15C3F">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191ADF2D" w14:textId="44E220D5">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idx = find(FFT_Out == max(FFT_Out));</w:t>
      </w:r>
    </w:p>
    <w:p w:rsidR="798E7FE8" w:rsidP="474386DC" w:rsidRDefault="798E7FE8" w14:paraId="047126C9" w14:textId="24EA4EE4">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idx = idx(1);</w:t>
      </w:r>
    </w:p>
    <w:p w:rsidR="798E7FE8" w:rsidP="474386DC" w:rsidRDefault="798E7FE8" w14:paraId="6464B78D" w14:textId="04FA0A12">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3E844956" w14:textId="101D7DBE">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answer = abs(fvec(idx));</w:t>
      </w:r>
    </w:p>
    <w:p w:rsidR="798E7FE8" w:rsidP="474386DC" w:rsidRDefault="798E7FE8" w14:paraId="7E2B6E9F" w14:textId="3ADF5F8B">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5B27C611" w14:textId="15F098FC">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[f(1); answer];</w:t>
      </w:r>
    </w:p>
    <w:p w:rsidR="798E7FE8" w:rsidP="474386DC" w:rsidRDefault="798E7FE8" w14:paraId="4C95ABBD" w14:textId="68B35B9B">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4A72F3E2" w14:textId="5C4FCDB7">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if (abs(f(1)-answer &lt; 250))</w:t>
      </w:r>
    </w:p>
    <w:p w:rsidR="798E7FE8" w:rsidP="474386DC" w:rsidRDefault="798E7FE8" w14:paraId="18CDBDE2" w14:textId="5B71E3E1">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trial(i) = 1;</w:t>
      </w:r>
    </w:p>
    <w:p w:rsidR="798E7FE8" w:rsidP="474386DC" w:rsidRDefault="798E7FE8" w14:paraId="3025D45B" w14:textId="0173169D">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print('Success')</w:t>
      </w:r>
    </w:p>
    <w:p w:rsidR="798E7FE8" w:rsidP="474386DC" w:rsidRDefault="798E7FE8" w14:paraId="070971F6" w14:textId="170ACD40">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end</w:t>
      </w:r>
    </w:p>
    <w:p w:rsidR="798E7FE8" w:rsidP="474386DC" w:rsidRDefault="798E7FE8" w14:paraId="6CFFE9A4" w14:textId="5C4F5B2A">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29226DB2" w14:textId="65BA9D51">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7C2D06C7" w14:textId="1B659E22">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end</w:t>
      </w:r>
    </w:p>
    <w:p w:rsidR="798E7FE8" w:rsidP="474386DC" w:rsidRDefault="798E7FE8" w14:paraId="58FC5F86" w14:textId="7CF05FF6">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 xml:space="preserve"> </w:t>
      </w:r>
    </w:p>
    <w:p w:rsidR="798E7FE8" w:rsidP="474386DC" w:rsidRDefault="798E7FE8" w14:paraId="1D1E1F1C" w14:textId="3617DAEC">
      <w:pPr>
        <w:pStyle w:val="DefaultText"/>
        <w:bidi w:val="0"/>
        <w:spacing w:before="0" w:beforeAutospacing="off" w:after="0" w:afterAutospacing="off" w:line="259" w:lineRule="auto"/>
        <w:ind w:left="0" w:right="0" w:firstLine="0"/>
        <w:jc w:val="left"/>
      </w:pPr>
      <w:r w:rsidRPr="474386DC" w:rsidR="798E7FE8">
        <w:rPr>
          <w:rFonts w:ascii="Palatino Linotype" w:hAnsi="Palatino Linotype" w:eastAsia="Palatino Linotype" w:cs="Palatino Linotype"/>
        </w:rPr>
        <w:t>print('done')</w:t>
      </w:r>
    </w:p>
    <w:p w:rsidR="474386DC" w:rsidP="474386DC" w:rsidRDefault="474386DC" w14:paraId="38896D39" w14:textId="37E214A1">
      <w:pPr>
        <w:pStyle w:val="DefaultText"/>
        <w:bidi w:val="0"/>
        <w:spacing w:before="0" w:beforeAutospacing="off" w:after="0" w:afterAutospacing="off" w:line="259" w:lineRule="auto"/>
        <w:ind w:left="0" w:right="0" w:firstLine="0"/>
        <w:jc w:val="left"/>
        <w:rPr>
          <w:rFonts w:ascii="Palatino Linotype" w:hAnsi="Palatino Linotype" w:eastAsia="Palatino Linotype" w:cs="Palatino Linotype"/>
        </w:rPr>
      </w:pPr>
    </w:p>
    <w:p w:rsidR="474386DC" w:rsidP="474386DC" w:rsidRDefault="474386DC" w14:paraId="78B6422A" w14:textId="7C563805">
      <w:pPr>
        <w:pStyle w:val="DefaultText"/>
        <w:bidi w:val="0"/>
        <w:spacing w:before="0" w:beforeAutospacing="off" w:after="0" w:afterAutospacing="off" w:line="259" w:lineRule="auto"/>
        <w:ind w:left="0" w:right="0" w:firstLine="0"/>
        <w:jc w:val="left"/>
        <w:rPr>
          <w:rFonts w:ascii="Palatino Linotype" w:hAnsi="Palatino Linotype" w:eastAsia="Palatino Linotype" w:cs="Palatino Linotype"/>
        </w:rPr>
      </w:pPr>
    </w:p>
    <w:p w:rsidR="67D1E9AA" w:rsidP="474386DC" w:rsidRDefault="67D1E9AA" w14:paraId="1B45C923" w14:textId="233C46B2">
      <w:pPr>
        <w:pStyle w:val="Normal"/>
        <w:rPr>
          <w:rFonts w:ascii="Palatino Linotype" w:hAnsi="Palatino Linotype" w:eastAsia="Palatino Linotype" w:cs="Palatino Linotype"/>
          <w:sz w:val="24"/>
          <w:szCs w:val="24"/>
        </w:rPr>
      </w:pPr>
      <w:bookmarkStart w:name="_Toc2011043461" w:id="370253049"/>
      <w:bookmarkStart w:name="_Toc286028765" w:id="868282682"/>
      <w:bookmarkStart w:name="_Toc53832446" w:id="69717654"/>
      <w:bookmarkStart w:name="_Toc7786660" w:id="2082175080"/>
      <w:bookmarkStart w:name="_Toc1360355753" w:id="665089406"/>
      <w:r w:rsidRPr="474386DC" w:rsidR="67D1E9AA">
        <w:rPr>
          <w:rFonts w:ascii="Palatino Linotype" w:hAnsi="Palatino Linotype" w:eastAsia="Palatino Linotype" w:cs="Palatino Linotype"/>
          <w:sz w:val="24"/>
          <w:szCs w:val="24"/>
        </w:rPr>
        <w:t>Filter reliability in differentiating between 1 kHz gaps</w:t>
      </w:r>
      <w:bookmarkEnd w:id="370253049"/>
      <w:bookmarkEnd w:id="868282682"/>
      <w:bookmarkEnd w:id="69717654"/>
      <w:bookmarkEnd w:id="2082175080"/>
      <w:bookmarkEnd w:id="665089406"/>
    </w:p>
    <w:p w:rsidR="474386DC" w:rsidP="474386DC" w:rsidRDefault="474386DC" w14:paraId="41E26FF3" w14:textId="19591676">
      <w:pPr>
        <w:pStyle w:val="Normal"/>
        <w:rPr>
          <w:rFonts w:ascii="Palatino Linotype" w:hAnsi="Palatino Linotype" w:eastAsia="Palatino Linotype" w:cs="Palatino Linotype"/>
          <w:sz w:val="24"/>
          <w:szCs w:val="24"/>
        </w:rPr>
      </w:pPr>
    </w:p>
    <w:p w:rsidR="67D1E9AA" w:rsidP="474386DC" w:rsidRDefault="67D1E9AA" w14:paraId="7B19A4D7" w14:textId="13C87A36">
      <w:pPr>
        <w:pStyle w:val="Normal"/>
        <w:rPr>
          <w:rFonts w:ascii="Palatino Linotype" w:hAnsi="Palatino Linotype" w:eastAsia="Palatino Linotype" w:cs="Palatino Linotype"/>
          <w:sz w:val="24"/>
          <w:szCs w:val="24"/>
        </w:rPr>
      </w:pPr>
      <w:bookmarkStart w:name="_Toc1516072311" w:id="1093678107"/>
      <w:bookmarkStart w:name="_Toc1454417641" w:id="1728683269"/>
      <w:bookmarkStart w:name="_Toc1855780051" w:id="1926917680"/>
      <w:bookmarkStart w:name="_Toc1817409056" w:id="1790538486"/>
      <w:bookmarkStart w:name="_Toc189430780" w:id="1993599668"/>
      <w:r w:rsidRPr="474386DC" w:rsidR="67D1E9AA">
        <w:rPr>
          <w:rFonts w:ascii="Palatino Linotype" w:hAnsi="Palatino Linotype" w:eastAsia="Palatino Linotype" w:cs="Palatino Linotype"/>
          <w:sz w:val="24"/>
          <w:szCs w:val="24"/>
        </w:rPr>
        <w:t xml:space="preserve">The following code was used to test the reliability of the digital bandpass filter to differentiate between 1 kHz gaps. The code randomly selects a group </w:t>
      </w:r>
      <w:r w:rsidRPr="474386DC" w:rsidR="68561BCC">
        <w:rPr>
          <w:rFonts w:ascii="Palatino Linotype" w:hAnsi="Palatino Linotype" w:eastAsia="Palatino Linotype" w:cs="Palatino Linotype"/>
          <w:sz w:val="24"/>
          <w:szCs w:val="24"/>
        </w:rPr>
        <w:t>of three neighboring integer 1 kHz frequencies, and filters for the one in the center.</w:t>
      </w:r>
      <w:r w:rsidRPr="474386DC" w:rsidR="2F8561C3">
        <w:rPr>
          <w:rFonts w:ascii="Palatino Linotype" w:hAnsi="Palatino Linotype" w:eastAsia="Palatino Linotype" w:cs="Palatino Linotype"/>
          <w:sz w:val="24"/>
          <w:szCs w:val="24"/>
        </w:rPr>
        <w:t xml:space="preserve"> </w:t>
      </w:r>
      <w:r w:rsidRPr="474386DC" w:rsidR="2F8561C3">
        <w:rPr>
          <w:rFonts w:ascii="Palatino Linotype" w:hAnsi="Palatino Linotype" w:eastAsia="Palatino Linotype" w:cs="Palatino Linotype"/>
          <w:sz w:val="24"/>
          <w:szCs w:val="24"/>
        </w:rPr>
        <w:t>The code runs 1000 trials and hangs if there is an error. Use command hist(trials) to see a histogram of input ratios for the trial set.</w:t>
      </w:r>
      <w:bookmarkEnd w:id="1093678107"/>
      <w:bookmarkEnd w:id="1728683269"/>
      <w:bookmarkEnd w:id="1926917680"/>
      <w:bookmarkEnd w:id="1790538486"/>
      <w:bookmarkEnd w:id="1993599668"/>
    </w:p>
    <w:p w:rsidR="474386DC" w:rsidP="474386DC" w:rsidRDefault="474386DC" w14:paraId="22ACD34D" w14:textId="7FC01ABA">
      <w:pPr>
        <w:pStyle w:val="DefaultText"/>
        <w:outlineLvl w:val="0"/>
        <w:rPr>
          <w:rFonts w:ascii="Palatino Linotype" w:hAnsi="Palatino Linotype" w:eastAsia="Palatino Linotype" w:cs="Palatino Linotype"/>
          <w:sz w:val="24"/>
          <w:szCs w:val="24"/>
        </w:rPr>
      </w:pPr>
    </w:p>
    <w:p w:rsidR="2F8561C3" w:rsidP="474386DC" w:rsidRDefault="2F8561C3" w14:paraId="0332D93C" w14:textId="4D562E7E">
      <w:pPr>
        <w:pStyle w:val="Normal"/>
        <w:rPr>
          <w:rFonts w:ascii="Palatino Linotype" w:hAnsi="Palatino Linotype" w:eastAsia="Palatino Linotype" w:cs="Palatino Linotype"/>
          <w:sz w:val="24"/>
          <w:szCs w:val="24"/>
        </w:rPr>
      </w:pPr>
      <w:bookmarkStart w:name="_Toc2118997194" w:id="723110441"/>
      <w:bookmarkStart w:name="_Toc1373845441" w:id="2085278357"/>
      <w:bookmarkStart w:name="_Toc350133266" w:id="510489329"/>
      <w:bookmarkStart w:name="_Toc316789544" w:id="408189632"/>
      <w:bookmarkStart w:name="_Toc1484968778" w:id="745884164"/>
      <w:r w:rsidRPr="474386DC" w:rsidR="2F8561C3">
        <w:rPr>
          <w:rFonts w:ascii="Palatino Linotype" w:hAnsi="Palatino Linotype" w:eastAsia="Palatino Linotype" w:cs="Palatino Linotype"/>
          <w:sz w:val="24"/>
          <w:szCs w:val="24"/>
        </w:rPr>
        <w:t>clc</w:t>
      </w:r>
      <w:r w:rsidRPr="474386DC" w:rsidR="2F8561C3">
        <w:rPr>
          <w:rFonts w:ascii="Palatino Linotype" w:hAnsi="Palatino Linotype" w:eastAsia="Palatino Linotype" w:cs="Palatino Linotype"/>
          <w:sz w:val="24"/>
          <w:szCs w:val="24"/>
        </w:rPr>
        <w:t>, clear all, close all;</w:t>
      </w:r>
      <w:bookmarkEnd w:id="723110441"/>
      <w:bookmarkEnd w:id="2085278357"/>
      <w:bookmarkEnd w:id="510489329"/>
      <w:bookmarkEnd w:id="408189632"/>
      <w:bookmarkEnd w:id="745884164"/>
      <w:r w:rsidRPr="474386DC" w:rsidR="2F8561C3">
        <w:rPr>
          <w:rFonts w:ascii="Palatino Linotype" w:hAnsi="Palatino Linotype" w:eastAsia="Palatino Linotype" w:cs="Palatino Linotype"/>
          <w:sz w:val="24"/>
          <w:szCs w:val="24"/>
        </w:rPr>
        <w:t xml:space="preserve"> </w:t>
      </w:r>
    </w:p>
    <w:p w:rsidR="2F8561C3" w:rsidP="474386DC" w:rsidRDefault="2F8561C3" w14:paraId="0FA96E4E" w14:textId="77026D8C">
      <w:pPr>
        <w:pStyle w:val="DefaultText"/>
      </w:pPr>
      <w:r w:rsidRPr="474386DC" w:rsidR="2F8561C3">
        <w:rPr>
          <w:rFonts w:ascii="Palatino Linotype" w:hAnsi="Palatino Linotype" w:eastAsia="Palatino Linotype" w:cs="Palatino Linotype"/>
        </w:rPr>
        <w:t xml:space="preserve"> </w:t>
      </w:r>
    </w:p>
    <w:p w:rsidR="2F8561C3" w:rsidP="474386DC" w:rsidRDefault="2F8561C3" w14:paraId="5D6B98F3" w14:textId="7BD168EA">
      <w:pPr>
        <w:pStyle w:val="DefaultText"/>
      </w:pPr>
      <w:r w:rsidRPr="474386DC" w:rsidR="2F8561C3">
        <w:rPr>
          <w:rFonts w:ascii="Palatino Linotype" w:hAnsi="Palatino Linotype" w:eastAsia="Palatino Linotype" w:cs="Palatino Linotype"/>
        </w:rPr>
        <w:t>N_Trials = 1000;</w:t>
      </w:r>
    </w:p>
    <w:p w:rsidR="2F8561C3" w:rsidP="474386DC" w:rsidRDefault="2F8561C3" w14:paraId="65E697A8" w14:textId="30FA5288">
      <w:pPr>
        <w:pStyle w:val="DefaultText"/>
      </w:pPr>
      <w:r w:rsidRPr="474386DC" w:rsidR="2F8561C3">
        <w:rPr>
          <w:rFonts w:ascii="Palatino Linotype" w:hAnsi="Palatino Linotype" w:eastAsia="Palatino Linotype" w:cs="Palatino Linotype"/>
        </w:rPr>
        <w:t>trial = zeros(1,N_Trials);</w:t>
      </w:r>
    </w:p>
    <w:p w:rsidR="2F8561C3" w:rsidP="474386DC" w:rsidRDefault="2F8561C3" w14:paraId="2B887B83" w14:textId="4B5DCB15">
      <w:pPr>
        <w:pStyle w:val="DefaultText"/>
      </w:pPr>
      <w:r w:rsidRPr="474386DC" w:rsidR="2F8561C3">
        <w:rPr>
          <w:rFonts w:ascii="Palatino Linotype" w:hAnsi="Palatino Linotype" w:eastAsia="Palatino Linotype" w:cs="Palatino Linotype"/>
        </w:rPr>
        <w:t>trial_ratio = zeros(1,N_Trials);</w:t>
      </w:r>
    </w:p>
    <w:p w:rsidR="2F8561C3" w:rsidP="474386DC" w:rsidRDefault="2F8561C3" w14:paraId="37927AB8" w14:textId="56790913">
      <w:pPr>
        <w:pStyle w:val="DefaultText"/>
      </w:pPr>
      <w:r w:rsidRPr="474386DC" w:rsidR="2F8561C3">
        <w:rPr>
          <w:rFonts w:ascii="Palatino Linotype" w:hAnsi="Palatino Linotype" w:eastAsia="Palatino Linotype" w:cs="Palatino Linotype"/>
        </w:rPr>
        <w:t xml:space="preserve"> </w:t>
      </w:r>
    </w:p>
    <w:p w:rsidR="2F8561C3" w:rsidP="474386DC" w:rsidRDefault="2F8561C3" w14:paraId="351A39FE" w14:textId="3028003F">
      <w:pPr>
        <w:pStyle w:val="DefaultText"/>
      </w:pPr>
      <w:r w:rsidRPr="474386DC" w:rsidR="2F8561C3">
        <w:rPr>
          <w:rFonts w:ascii="Palatino Linotype" w:hAnsi="Palatino Linotype" w:eastAsia="Palatino Linotype" w:cs="Palatino Linotype"/>
        </w:rPr>
        <w:t>for i = 1:N_Trials</w:t>
      </w:r>
    </w:p>
    <w:p w:rsidR="2F8561C3" w:rsidP="474386DC" w:rsidRDefault="2F8561C3" w14:paraId="6C4D7A5E" w14:textId="4A95E699">
      <w:pPr>
        <w:pStyle w:val="DefaultText"/>
      </w:pPr>
      <w:r w:rsidRPr="474386DC" w:rsidR="2F8561C3">
        <w:rPr>
          <w:rFonts w:ascii="Palatino Linotype" w:hAnsi="Palatino Linotype" w:eastAsia="Palatino Linotype" w:cs="Palatino Linotype"/>
        </w:rPr>
        <w:t xml:space="preserve"> </w:t>
      </w:r>
    </w:p>
    <w:p w:rsidR="2F8561C3" w:rsidP="474386DC" w:rsidRDefault="2F8561C3" w14:paraId="6242FC8A" w14:textId="4228C130">
      <w:pPr>
        <w:pStyle w:val="DefaultText"/>
      </w:pPr>
      <w:r w:rsidRPr="474386DC" w:rsidR="2F8561C3">
        <w:rPr>
          <w:rFonts w:ascii="Palatino Linotype" w:hAnsi="Palatino Linotype" w:eastAsia="Palatino Linotype" w:cs="Palatino Linotype"/>
        </w:rPr>
        <w:t xml:space="preserve">      </w:t>
      </w:r>
    </w:p>
    <w:p w:rsidR="2F8561C3" w:rsidP="474386DC" w:rsidRDefault="2F8561C3" w14:paraId="6387630A" w14:textId="6A4CC1DE">
      <w:pPr>
        <w:pStyle w:val="DefaultText"/>
      </w:pPr>
      <w:r w:rsidRPr="474386DC" w:rsidR="2F8561C3">
        <w:rPr>
          <w:rFonts w:ascii="Palatino Linotype" w:hAnsi="Palatino Linotype" w:eastAsia="Palatino Linotype" w:cs="Palatino Linotype"/>
        </w:rPr>
        <w:t xml:space="preserve">    </w:t>
      </w:r>
    </w:p>
    <w:p w:rsidR="2F8561C3" w:rsidP="474386DC" w:rsidRDefault="2F8561C3" w14:paraId="11A6378D" w14:textId="529AA060">
      <w:pPr>
        <w:pStyle w:val="DefaultText"/>
      </w:pPr>
      <w:r w:rsidRPr="474386DC" w:rsidR="2F8561C3">
        <w:rPr>
          <w:rFonts w:ascii="Palatino Linotype" w:hAnsi="Palatino Linotype" w:eastAsia="Palatino Linotype" w:cs="Palatino Linotype"/>
        </w:rPr>
        <w:t xml:space="preserve">    % generate random integer between 25 and 45 </w:t>
      </w:r>
    </w:p>
    <w:p w:rsidR="2F8561C3" w:rsidP="474386DC" w:rsidRDefault="2F8561C3" w14:paraId="26C773AA" w14:textId="2664EA65">
      <w:pPr>
        <w:pStyle w:val="DefaultText"/>
      </w:pPr>
      <w:r w:rsidRPr="474386DC" w:rsidR="2F8561C3">
        <w:rPr>
          <w:rFonts w:ascii="Palatino Linotype" w:hAnsi="Palatino Linotype" w:eastAsia="Palatino Linotype" w:cs="Palatino Linotype"/>
        </w:rPr>
        <w:t xml:space="preserve">    </w:t>
      </w:r>
    </w:p>
    <w:p w:rsidR="2F8561C3" w:rsidP="474386DC" w:rsidRDefault="2F8561C3" w14:paraId="5CEA3595" w14:textId="4F3B8381">
      <w:pPr>
        <w:pStyle w:val="DefaultText"/>
      </w:pPr>
      <w:r w:rsidRPr="474386DC" w:rsidR="2F8561C3">
        <w:rPr>
          <w:rFonts w:ascii="Palatino Linotype" w:hAnsi="Palatino Linotype" w:eastAsia="Palatino Linotype" w:cs="Palatino Linotype"/>
        </w:rPr>
        <w:t xml:space="preserve">    lowerBound = randi([25 45],1,1);</w:t>
      </w:r>
    </w:p>
    <w:p w:rsidR="2F8561C3" w:rsidP="474386DC" w:rsidRDefault="2F8561C3" w14:paraId="23486F45" w14:textId="5B1EB0AA">
      <w:pPr>
        <w:pStyle w:val="DefaultText"/>
      </w:pPr>
      <w:r w:rsidRPr="474386DC" w:rsidR="2F8561C3">
        <w:rPr>
          <w:rFonts w:ascii="Palatino Linotype" w:hAnsi="Palatino Linotype" w:eastAsia="Palatino Linotype" w:cs="Palatino Linotype"/>
        </w:rPr>
        <w:t xml:space="preserve">    </w:t>
      </w:r>
    </w:p>
    <w:p w:rsidR="2F8561C3" w:rsidP="474386DC" w:rsidRDefault="2F8561C3" w14:paraId="46CFB6A5" w14:textId="09500C17">
      <w:pPr>
        <w:pStyle w:val="DefaultText"/>
      </w:pPr>
      <w:r w:rsidRPr="474386DC" w:rsidR="2F8561C3">
        <w:rPr>
          <w:rFonts w:ascii="Palatino Linotype" w:hAnsi="Palatino Linotype" w:eastAsia="Palatino Linotype" w:cs="Palatino Linotype"/>
        </w:rPr>
        <w:t xml:space="preserve">    % frequencies </w:t>
      </w:r>
    </w:p>
    <w:p w:rsidR="2F8561C3" w:rsidP="474386DC" w:rsidRDefault="2F8561C3" w14:paraId="204D4A10" w14:textId="0A7ED1D1">
      <w:pPr>
        <w:pStyle w:val="DefaultText"/>
      </w:pPr>
      <w:r w:rsidRPr="474386DC" w:rsidR="2F8561C3">
        <w:rPr>
          <w:rFonts w:ascii="Palatino Linotype" w:hAnsi="Palatino Linotype" w:eastAsia="Palatino Linotype" w:cs="Palatino Linotype"/>
        </w:rPr>
        <w:t xml:space="preserve">    </w:t>
      </w:r>
    </w:p>
    <w:p w:rsidR="2F8561C3" w:rsidP="474386DC" w:rsidRDefault="2F8561C3" w14:paraId="6D4B60DD" w14:textId="1E5D99FC">
      <w:pPr>
        <w:pStyle w:val="DefaultText"/>
      </w:pPr>
      <w:r w:rsidRPr="474386DC" w:rsidR="2F8561C3">
        <w:rPr>
          <w:rFonts w:ascii="Palatino Linotype" w:hAnsi="Palatino Linotype" w:eastAsia="Palatino Linotype" w:cs="Palatino Linotype"/>
        </w:rPr>
        <w:t xml:space="preserve">    f = [lowerBound*(10^3), (lowerBound+1)*(10^3), (lowerBound+2)*(10^3)];</w:t>
      </w:r>
    </w:p>
    <w:p w:rsidR="2F8561C3" w:rsidP="474386DC" w:rsidRDefault="2F8561C3" w14:paraId="0F49171B" w14:textId="74B843CB">
      <w:pPr>
        <w:pStyle w:val="DefaultText"/>
      </w:pPr>
      <w:r w:rsidRPr="474386DC" w:rsidR="2F8561C3">
        <w:rPr>
          <w:rFonts w:ascii="Palatino Linotype" w:hAnsi="Palatino Linotype" w:eastAsia="Palatino Linotype" w:cs="Palatino Linotype"/>
        </w:rPr>
        <w:t xml:space="preserve">    </w:t>
      </w:r>
    </w:p>
    <w:p w:rsidR="2F8561C3" w:rsidP="474386DC" w:rsidRDefault="2F8561C3" w14:paraId="09DF6BB5" w14:textId="338F0A59">
      <w:pPr>
        <w:pStyle w:val="DefaultText"/>
      </w:pPr>
      <w:r w:rsidRPr="474386DC" w:rsidR="2F8561C3">
        <w:rPr>
          <w:rFonts w:ascii="Palatino Linotype" w:hAnsi="Palatino Linotype" w:eastAsia="Palatino Linotype" w:cs="Palatino Linotype"/>
        </w:rPr>
        <w:t xml:space="preserve">    % random amplitudes </w:t>
      </w:r>
    </w:p>
    <w:p w:rsidR="2F8561C3" w:rsidP="474386DC" w:rsidRDefault="2F8561C3" w14:paraId="03595F3F" w14:textId="55B2B5FA">
      <w:pPr>
        <w:pStyle w:val="DefaultText"/>
      </w:pPr>
      <w:r w:rsidRPr="474386DC" w:rsidR="2F8561C3">
        <w:rPr>
          <w:rFonts w:ascii="Palatino Linotype" w:hAnsi="Palatino Linotype" w:eastAsia="Palatino Linotype" w:cs="Palatino Linotype"/>
        </w:rPr>
        <w:t xml:space="preserve">    </w:t>
      </w:r>
    </w:p>
    <w:p w:rsidR="2F8561C3" w:rsidP="474386DC" w:rsidRDefault="2F8561C3" w14:paraId="7AACD9C2" w14:textId="761FDE97">
      <w:pPr>
        <w:pStyle w:val="DefaultText"/>
      </w:pPr>
      <w:r w:rsidRPr="474386DC" w:rsidR="2F8561C3">
        <w:rPr>
          <w:rFonts w:ascii="Palatino Linotype" w:hAnsi="Palatino Linotype" w:eastAsia="Palatino Linotype" w:cs="Palatino Linotype"/>
        </w:rPr>
        <w:t xml:space="preserve">    amp = rand(3,1); </w:t>
      </w:r>
    </w:p>
    <w:p w:rsidR="2F8561C3" w:rsidP="474386DC" w:rsidRDefault="2F8561C3" w14:paraId="2D49148C" w14:textId="06951CD2">
      <w:pPr>
        <w:pStyle w:val="DefaultText"/>
      </w:pPr>
      <w:r w:rsidRPr="474386DC" w:rsidR="2F8561C3">
        <w:rPr>
          <w:rFonts w:ascii="Palatino Linotype" w:hAnsi="Palatino Linotype" w:eastAsia="Palatino Linotype" w:cs="Palatino Linotype"/>
        </w:rPr>
        <w:t xml:space="preserve">    trial_ratio(i) = amp(1)/max(amp);</w:t>
      </w:r>
    </w:p>
    <w:p w:rsidR="2F8561C3" w:rsidP="474386DC" w:rsidRDefault="2F8561C3" w14:paraId="03489223" w14:textId="2377A8A5">
      <w:pPr>
        <w:pStyle w:val="DefaultText"/>
      </w:pPr>
      <w:r w:rsidRPr="474386DC" w:rsidR="2F8561C3">
        <w:rPr>
          <w:rFonts w:ascii="Palatino Linotype" w:hAnsi="Palatino Linotype" w:eastAsia="Palatino Linotype" w:cs="Palatino Linotype"/>
        </w:rPr>
        <w:t xml:space="preserve">    </w:t>
      </w:r>
    </w:p>
    <w:p w:rsidR="2F8561C3" w:rsidP="474386DC" w:rsidRDefault="2F8561C3" w14:paraId="6F5DC026" w14:textId="15A8FA31">
      <w:pPr>
        <w:pStyle w:val="DefaultText"/>
      </w:pPr>
      <w:r w:rsidRPr="474386DC" w:rsidR="2F8561C3">
        <w:rPr>
          <w:rFonts w:ascii="Palatino Linotype" w:hAnsi="Palatino Linotype" w:eastAsia="Palatino Linotype" w:cs="Palatino Linotype"/>
        </w:rPr>
        <w:t xml:space="preserve">    % random phase </w:t>
      </w:r>
    </w:p>
    <w:p w:rsidR="2F8561C3" w:rsidP="474386DC" w:rsidRDefault="2F8561C3" w14:paraId="081FE9F7" w14:textId="38E38575">
      <w:pPr>
        <w:pStyle w:val="DefaultText"/>
      </w:pPr>
      <w:r w:rsidRPr="474386DC" w:rsidR="2F8561C3">
        <w:rPr>
          <w:rFonts w:ascii="Palatino Linotype" w:hAnsi="Palatino Linotype" w:eastAsia="Palatino Linotype" w:cs="Palatino Linotype"/>
        </w:rPr>
        <w:t xml:space="preserve">    </w:t>
      </w:r>
    </w:p>
    <w:p w:rsidR="2F8561C3" w:rsidP="474386DC" w:rsidRDefault="2F8561C3" w14:paraId="4446D0FB" w14:textId="2FC3F8EE">
      <w:pPr>
        <w:pStyle w:val="DefaultText"/>
      </w:pPr>
      <w:r w:rsidRPr="474386DC" w:rsidR="2F8561C3">
        <w:rPr>
          <w:rFonts w:ascii="Palatino Linotype" w:hAnsi="Palatino Linotype" w:eastAsia="Palatino Linotype" w:cs="Palatino Linotype"/>
        </w:rPr>
        <w:t xml:space="preserve">    phi = 2*pi*rand(3,1); </w:t>
      </w:r>
    </w:p>
    <w:p w:rsidR="2F8561C3" w:rsidP="474386DC" w:rsidRDefault="2F8561C3" w14:paraId="3501DFDD" w14:textId="64F4B00E">
      <w:pPr>
        <w:pStyle w:val="DefaultText"/>
      </w:pPr>
      <w:r w:rsidRPr="474386DC" w:rsidR="2F8561C3">
        <w:rPr>
          <w:rFonts w:ascii="Palatino Linotype" w:hAnsi="Palatino Linotype" w:eastAsia="Palatino Linotype" w:cs="Palatino Linotype"/>
        </w:rPr>
        <w:t xml:space="preserve">    </w:t>
      </w:r>
    </w:p>
    <w:p w:rsidR="2F8561C3" w:rsidP="474386DC" w:rsidRDefault="2F8561C3" w14:paraId="1D9FB7BC" w14:textId="3E8EC0D4">
      <w:pPr>
        <w:pStyle w:val="DefaultText"/>
      </w:pPr>
      <w:r w:rsidRPr="474386DC" w:rsidR="2F8561C3">
        <w:rPr>
          <w:rFonts w:ascii="Palatino Linotype" w:hAnsi="Palatino Linotype" w:eastAsia="Palatino Linotype" w:cs="Palatino Linotype"/>
        </w:rPr>
        <w:t xml:space="preserve">    %chirps </w:t>
      </w:r>
    </w:p>
    <w:p w:rsidR="2F8561C3" w:rsidP="474386DC" w:rsidRDefault="2F8561C3" w14:paraId="4EAE6050" w14:textId="73B7A6C8">
      <w:pPr>
        <w:pStyle w:val="DefaultText"/>
      </w:pPr>
      <w:r w:rsidRPr="474386DC" w:rsidR="2F8561C3">
        <w:rPr>
          <w:rFonts w:ascii="Palatino Linotype" w:hAnsi="Palatino Linotype" w:eastAsia="Palatino Linotype" w:cs="Palatino Linotype"/>
        </w:rPr>
        <w:t xml:space="preserve">    </w:t>
      </w:r>
    </w:p>
    <w:p w:rsidR="2F8561C3" w:rsidP="474386DC" w:rsidRDefault="2F8561C3" w14:paraId="1C16BDD7" w14:textId="3A87637C">
      <w:pPr>
        <w:pStyle w:val="DefaultText"/>
      </w:pPr>
      <w:r w:rsidRPr="474386DC" w:rsidR="2F8561C3">
        <w:rPr>
          <w:rFonts w:ascii="Palatino Linotype" w:hAnsi="Palatino Linotype" w:eastAsia="Palatino Linotype" w:cs="Palatino Linotype"/>
        </w:rPr>
        <w:t xml:space="preserve">    Fs = 192000; </w:t>
      </w:r>
    </w:p>
    <w:p w:rsidR="2F8561C3" w:rsidP="474386DC" w:rsidRDefault="2F8561C3" w14:paraId="5EA6C154" w14:textId="0FB9DA4D">
      <w:pPr>
        <w:pStyle w:val="DefaultText"/>
      </w:pPr>
      <w:r w:rsidRPr="474386DC" w:rsidR="2F8561C3">
        <w:rPr>
          <w:rFonts w:ascii="Palatino Linotype" w:hAnsi="Palatino Linotype" w:eastAsia="Palatino Linotype" w:cs="Palatino Linotype"/>
        </w:rPr>
        <w:t xml:space="preserve">    </w:t>
      </w:r>
    </w:p>
    <w:p w:rsidR="2F8561C3" w:rsidP="474386DC" w:rsidRDefault="2F8561C3" w14:paraId="402809CA" w14:textId="44294ACF">
      <w:pPr>
        <w:pStyle w:val="DefaultText"/>
      </w:pPr>
      <w:r w:rsidRPr="474386DC" w:rsidR="2F8561C3">
        <w:rPr>
          <w:rFonts w:ascii="Palatino Linotype" w:hAnsi="Palatino Linotype" w:eastAsia="Palatino Linotype" w:cs="Palatino Linotype"/>
        </w:rPr>
        <w:t xml:space="preserve">    chirp_duration = 0.25; % duration of chirp in seconds (&lt;0.5) </w:t>
      </w:r>
    </w:p>
    <w:p w:rsidR="2F8561C3" w:rsidP="474386DC" w:rsidRDefault="2F8561C3" w14:paraId="212D7E8E" w14:textId="46EE326B">
      <w:pPr>
        <w:pStyle w:val="DefaultText"/>
      </w:pPr>
      <w:r w:rsidRPr="474386DC" w:rsidR="2F8561C3">
        <w:rPr>
          <w:rFonts w:ascii="Palatino Linotype" w:hAnsi="Palatino Linotype" w:eastAsia="Palatino Linotype" w:cs="Palatino Linotype"/>
        </w:rPr>
        <w:t xml:space="preserve">    </w:t>
      </w:r>
    </w:p>
    <w:p w:rsidR="2F8561C3" w:rsidP="474386DC" w:rsidRDefault="2F8561C3" w14:paraId="1CCF8D9C" w14:textId="5E83C4DC">
      <w:pPr>
        <w:pStyle w:val="DefaultText"/>
      </w:pPr>
      <w:r w:rsidRPr="474386DC" w:rsidR="2F8561C3">
        <w:rPr>
          <w:rFonts w:ascii="Palatino Linotype" w:hAnsi="Palatino Linotype" w:eastAsia="Palatino Linotype" w:cs="Palatino Linotype"/>
        </w:rPr>
        <w:t xml:space="preserve">    t_chirp = 0:1/Fs:chirp_duration; </w:t>
      </w:r>
    </w:p>
    <w:p w:rsidR="2F8561C3" w:rsidP="474386DC" w:rsidRDefault="2F8561C3" w14:paraId="0955F84D" w14:textId="7EDDE034">
      <w:pPr>
        <w:pStyle w:val="DefaultText"/>
      </w:pPr>
      <w:r w:rsidRPr="474386DC" w:rsidR="2F8561C3">
        <w:rPr>
          <w:rFonts w:ascii="Palatino Linotype" w:hAnsi="Palatino Linotype" w:eastAsia="Palatino Linotype" w:cs="Palatino Linotype"/>
        </w:rPr>
        <w:t xml:space="preserve">    </w:t>
      </w:r>
    </w:p>
    <w:p w:rsidR="2F8561C3" w:rsidP="474386DC" w:rsidRDefault="2F8561C3" w14:paraId="57435889" w14:textId="1AF79BAF">
      <w:pPr>
        <w:pStyle w:val="DefaultText"/>
      </w:pPr>
      <w:r w:rsidRPr="474386DC" w:rsidR="2F8561C3">
        <w:rPr>
          <w:rFonts w:ascii="Palatino Linotype" w:hAnsi="Palatino Linotype" w:eastAsia="Palatino Linotype" w:cs="Palatino Linotype"/>
        </w:rPr>
        <w:t xml:space="preserve">    chirp1 = amp(1)*sin(2*pi*f(1)*t_chirp+phi(1)) + 0*randn(size(t_chirp));</w:t>
      </w:r>
    </w:p>
    <w:p w:rsidR="2F8561C3" w:rsidP="474386DC" w:rsidRDefault="2F8561C3" w14:paraId="324C0E16" w14:textId="3873DD95">
      <w:pPr>
        <w:pStyle w:val="DefaultText"/>
      </w:pPr>
      <w:r w:rsidRPr="474386DC" w:rsidR="2F8561C3">
        <w:rPr>
          <w:rFonts w:ascii="Palatino Linotype" w:hAnsi="Palatino Linotype" w:eastAsia="Palatino Linotype" w:cs="Palatino Linotype"/>
        </w:rPr>
        <w:t xml:space="preserve">    chirp2 = amp(2)*sin(2*pi*f(2)*t_chirp+phi(2)); </w:t>
      </w:r>
    </w:p>
    <w:p w:rsidR="2F8561C3" w:rsidP="474386DC" w:rsidRDefault="2F8561C3" w14:paraId="72C7E896" w14:textId="74CB032B">
      <w:pPr>
        <w:pStyle w:val="DefaultText"/>
      </w:pPr>
      <w:r w:rsidRPr="474386DC" w:rsidR="2F8561C3">
        <w:rPr>
          <w:rFonts w:ascii="Palatino Linotype" w:hAnsi="Palatino Linotype" w:eastAsia="Palatino Linotype" w:cs="Palatino Linotype"/>
        </w:rPr>
        <w:t xml:space="preserve">    chirp3 = amp(3)*sin(2*pi*f(3)*t_chirp+phi(3)); </w:t>
      </w:r>
    </w:p>
    <w:p w:rsidR="2F8561C3" w:rsidP="474386DC" w:rsidRDefault="2F8561C3" w14:paraId="528F709C" w14:textId="4D428BCB">
      <w:pPr>
        <w:pStyle w:val="DefaultText"/>
      </w:pPr>
      <w:r w:rsidRPr="474386DC" w:rsidR="2F8561C3">
        <w:rPr>
          <w:rFonts w:ascii="Palatino Linotype" w:hAnsi="Palatino Linotype" w:eastAsia="Palatino Linotype" w:cs="Palatino Linotype"/>
        </w:rPr>
        <w:t xml:space="preserve"> </w:t>
      </w:r>
    </w:p>
    <w:p w:rsidR="2F8561C3" w:rsidP="474386DC" w:rsidRDefault="2F8561C3" w14:paraId="33B571E9" w14:textId="2E11CF61">
      <w:pPr>
        <w:pStyle w:val="DefaultText"/>
      </w:pPr>
      <w:r w:rsidRPr="474386DC" w:rsidR="2F8561C3">
        <w:rPr>
          <w:rFonts w:ascii="Palatino Linotype" w:hAnsi="Palatino Linotype" w:eastAsia="Palatino Linotype" w:cs="Palatino Linotype"/>
        </w:rPr>
        <w:t xml:space="preserve">    </w:t>
      </w:r>
    </w:p>
    <w:p w:rsidR="2F8561C3" w:rsidP="474386DC" w:rsidRDefault="2F8561C3" w14:paraId="6853096D" w14:textId="67465685">
      <w:pPr>
        <w:pStyle w:val="DefaultText"/>
      </w:pPr>
      <w:r w:rsidRPr="474386DC" w:rsidR="2F8561C3">
        <w:rPr>
          <w:rFonts w:ascii="Palatino Linotype" w:hAnsi="Palatino Linotype" w:eastAsia="Palatino Linotype" w:cs="Palatino Linotype"/>
        </w:rPr>
        <w:t xml:space="preserve">     </w:t>
      </w:r>
    </w:p>
    <w:p w:rsidR="2F8561C3" w:rsidP="474386DC" w:rsidRDefault="2F8561C3" w14:paraId="2A480EE5" w14:textId="0D7EA96D">
      <w:pPr>
        <w:pStyle w:val="DefaultText"/>
      </w:pPr>
      <w:r w:rsidRPr="474386DC" w:rsidR="2F8561C3">
        <w:rPr>
          <w:rFonts w:ascii="Palatino Linotype" w:hAnsi="Palatino Linotype" w:eastAsia="Palatino Linotype" w:cs="Palatino Linotype"/>
        </w:rPr>
        <w:t xml:space="preserve">    </w:t>
      </w:r>
    </w:p>
    <w:p w:rsidR="2F8561C3" w:rsidP="474386DC" w:rsidRDefault="2F8561C3" w14:paraId="5D50B1DA" w14:textId="043D4969">
      <w:pPr>
        <w:pStyle w:val="DefaultText"/>
      </w:pPr>
      <w:r w:rsidRPr="474386DC" w:rsidR="2F8561C3">
        <w:rPr>
          <w:rFonts w:ascii="Palatino Linotype" w:hAnsi="Palatino Linotype" w:eastAsia="Palatino Linotype" w:cs="Palatino Linotype"/>
        </w:rPr>
        <w:t xml:space="preserve">    t_full = 0:1/Fs:2.5; </w:t>
      </w:r>
    </w:p>
    <w:p w:rsidR="2F8561C3" w:rsidP="474386DC" w:rsidRDefault="2F8561C3" w14:paraId="3E4BAE7C" w14:textId="2B1564A4">
      <w:pPr>
        <w:pStyle w:val="DefaultText"/>
      </w:pPr>
      <w:r w:rsidRPr="474386DC" w:rsidR="2F8561C3">
        <w:rPr>
          <w:rFonts w:ascii="Palatino Linotype" w:hAnsi="Palatino Linotype" w:eastAsia="Palatino Linotype" w:cs="Palatino Linotype"/>
        </w:rPr>
        <w:t xml:space="preserve">    </w:t>
      </w:r>
    </w:p>
    <w:p w:rsidR="2F8561C3" w:rsidP="474386DC" w:rsidRDefault="2F8561C3" w14:paraId="2E1B3AD8" w14:textId="1452F246">
      <w:pPr>
        <w:pStyle w:val="DefaultText"/>
      </w:pPr>
      <w:r w:rsidRPr="474386DC" w:rsidR="2F8561C3">
        <w:rPr>
          <w:rFonts w:ascii="Palatino Linotype" w:hAnsi="Palatino Linotype" w:eastAsia="Palatino Linotype" w:cs="Palatino Linotype"/>
        </w:rPr>
        <w:t xml:space="preserve">     </w:t>
      </w:r>
    </w:p>
    <w:p w:rsidR="2F8561C3" w:rsidP="474386DC" w:rsidRDefault="2F8561C3" w14:paraId="2565CD94" w14:textId="22BC5512">
      <w:pPr>
        <w:pStyle w:val="DefaultText"/>
      </w:pPr>
      <w:r w:rsidRPr="474386DC" w:rsidR="2F8561C3">
        <w:rPr>
          <w:rFonts w:ascii="Palatino Linotype" w:hAnsi="Palatino Linotype" w:eastAsia="Palatino Linotype" w:cs="Palatino Linotype"/>
        </w:rPr>
        <w:t xml:space="preserve">    </w:t>
      </w:r>
    </w:p>
    <w:p w:rsidR="2F8561C3" w:rsidP="474386DC" w:rsidRDefault="2F8561C3" w14:paraId="14597C9B" w14:textId="1C0E1EEB">
      <w:pPr>
        <w:pStyle w:val="DefaultText"/>
      </w:pPr>
      <w:r w:rsidRPr="474386DC" w:rsidR="2F8561C3">
        <w:rPr>
          <w:rFonts w:ascii="Palatino Linotype" w:hAnsi="Palatino Linotype" w:eastAsia="Palatino Linotype" w:cs="Palatino Linotype"/>
        </w:rPr>
        <w:t xml:space="preserve">    V = zeros(size(t_full)); </w:t>
      </w:r>
    </w:p>
    <w:p w:rsidR="2F8561C3" w:rsidP="474386DC" w:rsidRDefault="2F8561C3" w14:paraId="0BE8A523" w14:textId="6329D6B9">
      <w:pPr>
        <w:pStyle w:val="DefaultText"/>
      </w:pPr>
      <w:r w:rsidRPr="474386DC" w:rsidR="2F8561C3">
        <w:rPr>
          <w:rFonts w:ascii="Palatino Linotype" w:hAnsi="Palatino Linotype" w:eastAsia="Palatino Linotype" w:cs="Palatino Linotype"/>
        </w:rPr>
        <w:t xml:space="preserve">    </w:t>
      </w:r>
    </w:p>
    <w:p w:rsidR="2F8561C3" w:rsidP="474386DC" w:rsidRDefault="2F8561C3" w14:paraId="4D644A9D" w14:textId="7D373BBB">
      <w:pPr>
        <w:pStyle w:val="DefaultText"/>
      </w:pPr>
      <w:r w:rsidRPr="474386DC" w:rsidR="2F8561C3">
        <w:rPr>
          <w:rFonts w:ascii="Palatino Linotype" w:hAnsi="Palatino Linotype" w:eastAsia="Palatino Linotype" w:cs="Palatino Linotype"/>
        </w:rPr>
        <w:t xml:space="preserve">     </w:t>
      </w:r>
    </w:p>
    <w:p w:rsidR="2F8561C3" w:rsidP="474386DC" w:rsidRDefault="2F8561C3" w14:paraId="4C9F5C70" w14:textId="59FB9AD1">
      <w:pPr>
        <w:pStyle w:val="DefaultText"/>
      </w:pPr>
      <w:r w:rsidRPr="474386DC" w:rsidR="2F8561C3">
        <w:rPr>
          <w:rFonts w:ascii="Palatino Linotype" w:hAnsi="Palatino Linotype" w:eastAsia="Palatino Linotype" w:cs="Palatino Linotype"/>
        </w:rPr>
        <w:t xml:space="preserve"> </w:t>
      </w:r>
    </w:p>
    <w:p w:rsidR="2F8561C3" w:rsidP="474386DC" w:rsidRDefault="2F8561C3" w14:paraId="199FCF73" w14:textId="5305F94C">
      <w:pPr>
        <w:pStyle w:val="DefaultText"/>
      </w:pPr>
      <w:r w:rsidRPr="474386DC" w:rsidR="2F8561C3">
        <w:rPr>
          <w:rFonts w:ascii="Palatino Linotype" w:hAnsi="Palatino Linotype" w:eastAsia="Palatino Linotype" w:cs="Palatino Linotype"/>
        </w:rPr>
        <w:t xml:space="preserve">    % Read in explosion soundbyte</w:t>
      </w:r>
    </w:p>
    <w:p w:rsidR="2F8561C3" w:rsidP="474386DC" w:rsidRDefault="2F8561C3" w14:paraId="7BBACCE9" w14:textId="77F14124">
      <w:pPr>
        <w:pStyle w:val="DefaultText"/>
      </w:pPr>
      <w:r w:rsidRPr="474386DC" w:rsidR="2F8561C3">
        <w:rPr>
          <w:rFonts w:ascii="Palatino Linotype" w:hAnsi="Palatino Linotype" w:eastAsia="Palatino Linotype" w:cs="Palatino Linotype"/>
        </w:rPr>
        <w:t xml:space="preserve">    </w:t>
      </w:r>
    </w:p>
    <w:p w:rsidR="2F8561C3" w:rsidP="474386DC" w:rsidRDefault="2F8561C3" w14:paraId="7410C8BE" w14:textId="08A038F4">
      <w:pPr>
        <w:pStyle w:val="DefaultText"/>
      </w:pPr>
      <w:r w:rsidRPr="474386DC" w:rsidR="2F8561C3">
        <w:rPr>
          <w:rFonts w:ascii="Palatino Linotype" w:hAnsi="Palatino Linotype" w:eastAsia="Palatino Linotype" w:cs="Palatino Linotype"/>
        </w:rPr>
        <w:t xml:space="preserve">    bomb = audioread("Bomb.mp3");</w:t>
      </w:r>
    </w:p>
    <w:p w:rsidR="2F8561C3" w:rsidP="474386DC" w:rsidRDefault="2F8561C3" w14:paraId="4D00D562" w14:textId="0B6E5CCF">
      <w:pPr>
        <w:pStyle w:val="DefaultText"/>
      </w:pPr>
      <w:r w:rsidRPr="474386DC" w:rsidR="2F8561C3">
        <w:rPr>
          <w:rFonts w:ascii="Palatino Linotype" w:hAnsi="Palatino Linotype" w:eastAsia="Palatino Linotype" w:cs="Palatino Linotype"/>
        </w:rPr>
        <w:t xml:space="preserve">    </w:t>
      </w:r>
    </w:p>
    <w:p w:rsidR="2F8561C3" w:rsidP="474386DC" w:rsidRDefault="2F8561C3" w14:paraId="0FB169BC" w14:textId="2C4E37D2">
      <w:pPr>
        <w:pStyle w:val="DefaultText"/>
      </w:pPr>
      <w:r w:rsidRPr="474386DC" w:rsidR="2F8561C3">
        <w:rPr>
          <w:rFonts w:ascii="Palatino Linotype" w:hAnsi="Palatino Linotype" w:eastAsia="Palatino Linotype" w:cs="Palatino Linotype"/>
        </w:rPr>
        <w:t xml:space="preserve">    bomb2 = zeros(29239,2);</w:t>
      </w:r>
    </w:p>
    <w:p w:rsidR="2F8561C3" w:rsidP="474386DC" w:rsidRDefault="2F8561C3" w14:paraId="63CB2A0D" w14:textId="730D20BB">
      <w:pPr>
        <w:pStyle w:val="DefaultText"/>
      </w:pPr>
      <w:r w:rsidRPr="474386DC" w:rsidR="2F8561C3">
        <w:rPr>
          <w:rFonts w:ascii="Palatino Linotype" w:hAnsi="Palatino Linotype" w:eastAsia="Palatino Linotype" w:cs="Palatino Linotype"/>
        </w:rPr>
        <w:t xml:space="preserve">    bomb2(1:length(bomb2)-1) = bomb(3940:33177);</w:t>
      </w:r>
    </w:p>
    <w:p w:rsidR="2F8561C3" w:rsidP="474386DC" w:rsidRDefault="2F8561C3" w14:paraId="528C399A" w14:textId="51C1DC63">
      <w:pPr>
        <w:pStyle w:val="DefaultText"/>
      </w:pPr>
      <w:r w:rsidRPr="474386DC" w:rsidR="2F8561C3">
        <w:rPr>
          <w:rFonts w:ascii="Palatino Linotype" w:hAnsi="Palatino Linotype" w:eastAsia="Palatino Linotype" w:cs="Palatino Linotype"/>
        </w:rPr>
        <w:t xml:space="preserve">    </w:t>
      </w:r>
    </w:p>
    <w:p w:rsidR="2F8561C3" w:rsidP="474386DC" w:rsidRDefault="2F8561C3" w14:paraId="12C2CD90" w14:textId="1E235100">
      <w:pPr>
        <w:pStyle w:val="DefaultText"/>
      </w:pPr>
      <w:r w:rsidRPr="474386DC" w:rsidR="2F8561C3">
        <w:rPr>
          <w:rFonts w:ascii="Palatino Linotype" w:hAnsi="Palatino Linotype" w:eastAsia="Palatino Linotype" w:cs="Palatino Linotype"/>
        </w:rPr>
        <w:t xml:space="preserve">    bomb3 = zeros(1,29239);</w:t>
      </w:r>
    </w:p>
    <w:p w:rsidR="2F8561C3" w:rsidP="474386DC" w:rsidRDefault="2F8561C3" w14:paraId="474F9CF4" w14:textId="75D93314">
      <w:pPr>
        <w:pStyle w:val="DefaultText"/>
      </w:pPr>
      <w:r w:rsidRPr="474386DC" w:rsidR="2F8561C3">
        <w:rPr>
          <w:rFonts w:ascii="Palatino Linotype" w:hAnsi="Palatino Linotype" w:eastAsia="Palatino Linotype" w:cs="Palatino Linotype"/>
        </w:rPr>
        <w:t xml:space="preserve">    </w:t>
      </w:r>
    </w:p>
    <w:p w:rsidR="2F8561C3" w:rsidP="474386DC" w:rsidRDefault="2F8561C3" w14:paraId="4E2C1BAF" w14:textId="68F08E34">
      <w:pPr>
        <w:pStyle w:val="DefaultText"/>
      </w:pPr>
      <w:r w:rsidRPr="474386DC" w:rsidR="2F8561C3">
        <w:rPr>
          <w:rFonts w:ascii="Palatino Linotype" w:hAnsi="Palatino Linotype" w:eastAsia="Palatino Linotype" w:cs="Palatino Linotype"/>
        </w:rPr>
        <w:t xml:space="preserve">    bomb3 = bomb2(:,1);</w:t>
      </w:r>
    </w:p>
    <w:p w:rsidR="2F8561C3" w:rsidP="474386DC" w:rsidRDefault="2F8561C3" w14:paraId="2399ABA1" w14:textId="13954759">
      <w:pPr>
        <w:pStyle w:val="DefaultText"/>
      </w:pPr>
      <w:r w:rsidRPr="474386DC" w:rsidR="2F8561C3">
        <w:rPr>
          <w:rFonts w:ascii="Palatino Linotype" w:hAnsi="Palatino Linotype" w:eastAsia="Palatino Linotype" w:cs="Palatino Linotype"/>
        </w:rPr>
        <w:t xml:space="preserve">    </w:t>
      </w:r>
    </w:p>
    <w:p w:rsidR="2F8561C3" w:rsidP="474386DC" w:rsidRDefault="2F8561C3" w14:paraId="425EA2A3" w14:textId="4826C7EA">
      <w:pPr>
        <w:pStyle w:val="DefaultText"/>
      </w:pPr>
      <w:r w:rsidRPr="474386DC" w:rsidR="2F8561C3">
        <w:rPr>
          <w:rFonts w:ascii="Palatino Linotype" w:hAnsi="Palatino Linotype" w:eastAsia="Palatino Linotype" w:cs="Palatino Linotype"/>
        </w:rPr>
        <w:t xml:space="preserve">    bomb3 = bomb3';</w:t>
      </w:r>
    </w:p>
    <w:p w:rsidR="2F8561C3" w:rsidP="474386DC" w:rsidRDefault="2F8561C3" w14:paraId="4FC0C97B" w14:textId="04FEE32A">
      <w:pPr>
        <w:pStyle w:val="DefaultText"/>
      </w:pPr>
      <w:r w:rsidRPr="474386DC" w:rsidR="2F8561C3">
        <w:rPr>
          <w:rFonts w:ascii="Palatino Linotype" w:hAnsi="Palatino Linotype" w:eastAsia="Palatino Linotype" w:cs="Palatino Linotype"/>
        </w:rPr>
        <w:t xml:space="preserve"> </w:t>
      </w:r>
    </w:p>
    <w:p w:rsidR="2F8561C3" w:rsidP="474386DC" w:rsidRDefault="2F8561C3" w14:paraId="1577F256" w14:textId="6C6534AC">
      <w:pPr>
        <w:pStyle w:val="DefaultText"/>
      </w:pPr>
      <w:r w:rsidRPr="474386DC" w:rsidR="2F8561C3">
        <w:rPr>
          <w:rFonts w:ascii="Palatino Linotype" w:hAnsi="Palatino Linotype" w:eastAsia="Palatino Linotype" w:cs="Palatino Linotype"/>
        </w:rPr>
        <w:t xml:space="preserve">    </w:t>
      </w:r>
    </w:p>
    <w:p w:rsidR="2F8561C3" w:rsidP="474386DC" w:rsidRDefault="2F8561C3" w14:paraId="05196FC2" w14:textId="0DC53AFA">
      <w:pPr>
        <w:pStyle w:val="DefaultText"/>
      </w:pPr>
      <w:r w:rsidRPr="474386DC" w:rsidR="2F8561C3">
        <w:rPr>
          <w:rFonts w:ascii="Palatino Linotype" w:hAnsi="Palatino Linotype" w:eastAsia="Palatino Linotype" w:cs="Palatino Linotype"/>
        </w:rPr>
        <w:t xml:space="preserve">    </w:t>
      </w:r>
    </w:p>
    <w:p w:rsidR="2F8561C3" w:rsidP="474386DC" w:rsidRDefault="2F8561C3" w14:paraId="0D7CCBE7" w14:textId="08E5E0A7">
      <w:pPr>
        <w:pStyle w:val="DefaultText"/>
      </w:pPr>
      <w:r w:rsidRPr="474386DC" w:rsidR="2F8561C3">
        <w:rPr>
          <w:rFonts w:ascii="Palatino Linotype" w:hAnsi="Palatino Linotype" w:eastAsia="Palatino Linotype" w:cs="Palatino Linotype"/>
        </w:rPr>
        <w:t xml:space="preserve">    start(1) = ceil(Fs*2*rand()); % Generate random start time in units of samples</w:t>
      </w:r>
    </w:p>
    <w:p w:rsidR="2F8561C3" w:rsidP="474386DC" w:rsidRDefault="2F8561C3" w14:paraId="705E72E0" w14:textId="51298153">
      <w:pPr>
        <w:pStyle w:val="DefaultText"/>
      </w:pPr>
      <w:r w:rsidRPr="474386DC" w:rsidR="2F8561C3">
        <w:rPr>
          <w:rFonts w:ascii="Palatino Linotype" w:hAnsi="Palatino Linotype" w:eastAsia="Palatino Linotype" w:cs="Palatino Linotype"/>
        </w:rPr>
        <w:t xml:space="preserve">    start(2) = ceil(Fs*2*rand());</w:t>
      </w:r>
    </w:p>
    <w:p w:rsidR="2F8561C3" w:rsidP="474386DC" w:rsidRDefault="2F8561C3" w14:paraId="2EE9B0CF" w14:textId="1F72A103">
      <w:pPr>
        <w:pStyle w:val="DefaultText"/>
      </w:pPr>
      <w:r w:rsidRPr="474386DC" w:rsidR="2F8561C3">
        <w:rPr>
          <w:rFonts w:ascii="Palatino Linotype" w:hAnsi="Palatino Linotype" w:eastAsia="Palatino Linotype" w:cs="Palatino Linotype"/>
        </w:rPr>
        <w:t xml:space="preserve">    start(3) = ceil(Fs*2*rand());</w:t>
      </w:r>
    </w:p>
    <w:p w:rsidR="2F8561C3" w:rsidP="474386DC" w:rsidRDefault="2F8561C3" w14:paraId="265135C9" w14:textId="2155B7F9">
      <w:pPr>
        <w:pStyle w:val="DefaultText"/>
      </w:pPr>
      <w:r w:rsidRPr="474386DC" w:rsidR="2F8561C3">
        <w:rPr>
          <w:rFonts w:ascii="Palatino Linotype" w:hAnsi="Palatino Linotype" w:eastAsia="Palatino Linotype" w:cs="Palatino Linotype"/>
        </w:rPr>
        <w:t xml:space="preserve"> </w:t>
      </w:r>
    </w:p>
    <w:p w:rsidR="2F8561C3" w:rsidP="474386DC" w:rsidRDefault="2F8561C3" w14:paraId="6DBC850F" w14:textId="6A92FB62">
      <w:pPr>
        <w:pStyle w:val="DefaultText"/>
      </w:pPr>
      <w:r w:rsidRPr="474386DC" w:rsidR="2F8561C3">
        <w:rPr>
          <w:rFonts w:ascii="Palatino Linotype" w:hAnsi="Palatino Linotype" w:eastAsia="Palatino Linotype" w:cs="Palatino Linotype"/>
        </w:rPr>
        <w:t xml:space="preserve">    start(4) = ceil(((Fs*2)-length(bomb2))*rand());</w:t>
      </w:r>
    </w:p>
    <w:p w:rsidR="2F8561C3" w:rsidP="474386DC" w:rsidRDefault="2F8561C3" w14:paraId="6BC49DFF" w14:textId="463B807B">
      <w:pPr>
        <w:pStyle w:val="DefaultText"/>
      </w:pPr>
      <w:r w:rsidRPr="474386DC" w:rsidR="2F8561C3">
        <w:rPr>
          <w:rFonts w:ascii="Palatino Linotype" w:hAnsi="Palatino Linotype" w:eastAsia="Palatino Linotype" w:cs="Palatino Linotype"/>
        </w:rPr>
        <w:t xml:space="preserve">    </w:t>
      </w:r>
    </w:p>
    <w:p w:rsidR="2F8561C3" w:rsidP="474386DC" w:rsidRDefault="2F8561C3" w14:paraId="2A68854C" w14:textId="0AF3A92A">
      <w:pPr>
        <w:pStyle w:val="DefaultText"/>
      </w:pPr>
      <w:r w:rsidRPr="474386DC" w:rsidR="2F8561C3">
        <w:rPr>
          <w:rFonts w:ascii="Palatino Linotype" w:hAnsi="Palatino Linotype" w:eastAsia="Palatino Linotype" w:cs="Palatino Linotype"/>
        </w:rPr>
        <w:t xml:space="preserve"> </w:t>
      </w:r>
    </w:p>
    <w:p w:rsidR="2F8561C3" w:rsidP="474386DC" w:rsidRDefault="2F8561C3" w14:paraId="246166C4" w14:textId="652A13A1">
      <w:pPr>
        <w:pStyle w:val="DefaultText"/>
      </w:pPr>
      <w:r w:rsidRPr="474386DC" w:rsidR="2F8561C3">
        <w:rPr>
          <w:rFonts w:ascii="Palatino Linotype" w:hAnsi="Palatino Linotype" w:eastAsia="Palatino Linotype" w:cs="Palatino Linotype"/>
        </w:rPr>
        <w:t xml:space="preserve">    </w:t>
      </w:r>
    </w:p>
    <w:p w:rsidR="2F8561C3" w:rsidP="474386DC" w:rsidRDefault="2F8561C3" w14:paraId="586E36C3" w14:textId="1C384443">
      <w:pPr>
        <w:pStyle w:val="DefaultText"/>
      </w:pPr>
      <w:r w:rsidRPr="474386DC" w:rsidR="2F8561C3">
        <w:rPr>
          <w:rFonts w:ascii="Palatino Linotype" w:hAnsi="Palatino Linotype" w:eastAsia="Palatino Linotype" w:cs="Palatino Linotype"/>
        </w:rPr>
        <w:t xml:space="preserve">    V(start(1):start(1)+length(chirp1)-1) = V(start(1):start(1)+length(chirp1)-1)+chirp1;</w:t>
      </w:r>
    </w:p>
    <w:p w:rsidR="2F8561C3" w:rsidP="474386DC" w:rsidRDefault="2F8561C3" w14:paraId="154978FD" w14:textId="710C5795">
      <w:pPr>
        <w:pStyle w:val="DefaultText"/>
      </w:pPr>
      <w:r w:rsidRPr="474386DC" w:rsidR="2F8561C3">
        <w:rPr>
          <w:rFonts w:ascii="Palatino Linotype" w:hAnsi="Palatino Linotype" w:eastAsia="Palatino Linotype" w:cs="Palatino Linotype"/>
        </w:rPr>
        <w:t xml:space="preserve">    V(start(2):start(2)+length(chirp2)-1) = V(start(2):start(2)+length(chirp2)-1)+chirp2;</w:t>
      </w:r>
    </w:p>
    <w:p w:rsidR="2F8561C3" w:rsidP="474386DC" w:rsidRDefault="2F8561C3" w14:paraId="4ACB1ACD" w14:textId="63E349EA">
      <w:pPr>
        <w:pStyle w:val="DefaultText"/>
      </w:pPr>
      <w:r w:rsidRPr="474386DC" w:rsidR="2F8561C3">
        <w:rPr>
          <w:rFonts w:ascii="Palatino Linotype" w:hAnsi="Palatino Linotype" w:eastAsia="Palatino Linotype" w:cs="Palatino Linotype"/>
        </w:rPr>
        <w:t xml:space="preserve">    V(start(3):start(3)+length(chirp3)-1) = V(start(3):start(3)+length(chirp3)-1)+chirp3;</w:t>
      </w:r>
    </w:p>
    <w:p w:rsidR="2F8561C3" w:rsidP="474386DC" w:rsidRDefault="2F8561C3" w14:paraId="2CB9788C" w14:textId="75FCB13F">
      <w:pPr>
        <w:pStyle w:val="DefaultText"/>
      </w:pPr>
      <w:r w:rsidRPr="474386DC" w:rsidR="2F8561C3">
        <w:rPr>
          <w:rFonts w:ascii="Palatino Linotype" w:hAnsi="Palatino Linotype" w:eastAsia="Palatino Linotype" w:cs="Palatino Linotype"/>
        </w:rPr>
        <w:t xml:space="preserve">    </w:t>
      </w:r>
    </w:p>
    <w:p w:rsidR="2F8561C3" w:rsidP="474386DC" w:rsidRDefault="2F8561C3" w14:paraId="352E33E8" w14:textId="3F6F2EA0">
      <w:pPr>
        <w:pStyle w:val="DefaultText"/>
      </w:pPr>
      <w:r w:rsidRPr="474386DC" w:rsidR="2F8561C3">
        <w:rPr>
          <w:rFonts w:ascii="Palatino Linotype" w:hAnsi="Palatino Linotype" w:eastAsia="Palatino Linotype" w:cs="Palatino Linotype"/>
        </w:rPr>
        <w:t xml:space="preserve">    V(start(4):start(4)+length(bomb3)-1)  = V(start(4):start(4)+length(bomb2)-1)+bomb3;</w:t>
      </w:r>
    </w:p>
    <w:p w:rsidR="2F8561C3" w:rsidP="474386DC" w:rsidRDefault="2F8561C3" w14:paraId="16A5DE47" w14:textId="31836BBB">
      <w:pPr>
        <w:pStyle w:val="DefaultText"/>
      </w:pPr>
      <w:r w:rsidRPr="474386DC" w:rsidR="2F8561C3">
        <w:rPr>
          <w:rFonts w:ascii="Palatino Linotype" w:hAnsi="Palatino Linotype" w:eastAsia="Palatino Linotype" w:cs="Palatino Linotype"/>
        </w:rPr>
        <w:t xml:space="preserve"> </w:t>
      </w:r>
    </w:p>
    <w:p w:rsidR="2F8561C3" w:rsidP="474386DC" w:rsidRDefault="2F8561C3" w14:paraId="05E28200" w14:textId="3DABB2BB">
      <w:pPr>
        <w:pStyle w:val="DefaultText"/>
      </w:pPr>
      <w:r w:rsidRPr="474386DC" w:rsidR="2F8561C3">
        <w:rPr>
          <w:rFonts w:ascii="Palatino Linotype" w:hAnsi="Palatino Linotype" w:eastAsia="Palatino Linotype" w:cs="Palatino Linotype"/>
        </w:rPr>
        <w:t xml:space="preserve">    % plot in time domain </w:t>
      </w:r>
    </w:p>
    <w:p w:rsidR="2F8561C3" w:rsidP="474386DC" w:rsidRDefault="2F8561C3" w14:paraId="6D9C66EF" w14:textId="75F9BB84">
      <w:pPr>
        <w:pStyle w:val="DefaultText"/>
      </w:pPr>
      <w:r w:rsidRPr="474386DC" w:rsidR="2F8561C3">
        <w:rPr>
          <w:rFonts w:ascii="Palatino Linotype" w:hAnsi="Palatino Linotype" w:eastAsia="Palatino Linotype" w:cs="Palatino Linotype"/>
        </w:rPr>
        <w:t xml:space="preserve">    </w:t>
      </w:r>
    </w:p>
    <w:p w:rsidR="2F8561C3" w:rsidP="474386DC" w:rsidRDefault="2F8561C3" w14:paraId="4AB1640C" w14:textId="7EF288BE">
      <w:pPr>
        <w:pStyle w:val="DefaultText"/>
      </w:pPr>
      <w:r w:rsidRPr="474386DC" w:rsidR="2F8561C3">
        <w:rPr>
          <w:rFonts w:ascii="Palatino Linotype" w:hAnsi="Palatino Linotype" w:eastAsia="Palatino Linotype" w:cs="Palatino Linotype"/>
        </w:rPr>
        <w:t xml:space="preserve">    t = linspace(0,2.5,length(V)); </w:t>
      </w:r>
    </w:p>
    <w:p w:rsidR="2F8561C3" w:rsidP="474386DC" w:rsidRDefault="2F8561C3" w14:paraId="23B52B8E" w14:textId="2A9A6496">
      <w:pPr>
        <w:pStyle w:val="DefaultText"/>
      </w:pPr>
      <w:r w:rsidRPr="474386DC" w:rsidR="2F8561C3">
        <w:rPr>
          <w:rFonts w:ascii="Palatino Linotype" w:hAnsi="Palatino Linotype" w:eastAsia="Palatino Linotype" w:cs="Palatino Linotype"/>
        </w:rPr>
        <w:t xml:space="preserve">    </w:t>
      </w:r>
    </w:p>
    <w:p w:rsidR="2F8561C3" w:rsidP="474386DC" w:rsidRDefault="2F8561C3" w14:paraId="5ADB4184" w14:textId="4CF4A491">
      <w:pPr>
        <w:pStyle w:val="DefaultText"/>
      </w:pPr>
      <w:r w:rsidRPr="474386DC" w:rsidR="2F8561C3">
        <w:rPr>
          <w:rFonts w:ascii="Palatino Linotype" w:hAnsi="Palatino Linotype" w:eastAsia="Palatino Linotype" w:cs="Palatino Linotype"/>
        </w:rPr>
        <w:t>%     figure(1)</w:t>
      </w:r>
    </w:p>
    <w:p w:rsidR="2F8561C3" w:rsidP="474386DC" w:rsidRDefault="2F8561C3" w14:paraId="7CE36867" w14:textId="1C960F14">
      <w:pPr>
        <w:pStyle w:val="DefaultText"/>
      </w:pPr>
      <w:r w:rsidRPr="474386DC" w:rsidR="2F8561C3">
        <w:rPr>
          <w:rFonts w:ascii="Palatino Linotype" w:hAnsi="Palatino Linotype" w:eastAsia="Palatino Linotype" w:cs="Palatino Linotype"/>
        </w:rPr>
        <w:t>%     disp("Frequencies used: ")</w:t>
      </w:r>
    </w:p>
    <w:p w:rsidR="2F8561C3" w:rsidP="474386DC" w:rsidRDefault="2F8561C3" w14:paraId="5F032EFC" w14:textId="1823B88A">
      <w:pPr>
        <w:pStyle w:val="DefaultText"/>
      </w:pPr>
      <w:r w:rsidRPr="474386DC" w:rsidR="2F8561C3">
        <w:rPr>
          <w:rFonts w:ascii="Palatino Linotype" w:hAnsi="Palatino Linotype" w:eastAsia="Palatino Linotype" w:cs="Palatino Linotype"/>
        </w:rPr>
        <w:t>%     disp(int')</w:t>
      </w:r>
    </w:p>
    <w:p w:rsidR="2F8561C3" w:rsidP="474386DC" w:rsidRDefault="2F8561C3" w14:paraId="1EA9B694" w14:textId="4EFAE249">
      <w:pPr>
        <w:pStyle w:val="DefaultText"/>
      </w:pPr>
      <w:r w:rsidRPr="474386DC" w:rsidR="2F8561C3">
        <w:rPr>
          <w:rFonts w:ascii="Palatino Linotype" w:hAnsi="Palatino Linotype" w:eastAsia="Palatino Linotype" w:cs="Palatino Linotype"/>
        </w:rPr>
        <w:t>%     subplot(2,2,1);</w:t>
      </w:r>
    </w:p>
    <w:p w:rsidR="2F8561C3" w:rsidP="474386DC" w:rsidRDefault="2F8561C3" w14:paraId="453C118D" w14:textId="145C3BF1">
      <w:pPr>
        <w:pStyle w:val="DefaultText"/>
      </w:pPr>
      <w:r w:rsidRPr="474386DC" w:rsidR="2F8561C3">
        <w:rPr>
          <w:rFonts w:ascii="Palatino Linotype" w:hAnsi="Palatino Linotype" w:eastAsia="Palatino Linotype" w:cs="Palatino Linotype"/>
        </w:rPr>
        <w:t>%     ylim([-1.5,1.5]);</w:t>
      </w:r>
    </w:p>
    <w:p w:rsidR="2F8561C3" w:rsidP="474386DC" w:rsidRDefault="2F8561C3" w14:paraId="09BCF454" w14:textId="2B1FFB70">
      <w:pPr>
        <w:pStyle w:val="DefaultText"/>
      </w:pPr>
      <w:r w:rsidRPr="474386DC" w:rsidR="2F8561C3">
        <w:rPr>
          <w:rFonts w:ascii="Palatino Linotype" w:hAnsi="Palatino Linotype" w:eastAsia="Palatino Linotype" w:cs="Palatino Linotype"/>
        </w:rPr>
        <w:t>%     plot(t,V);</w:t>
      </w:r>
    </w:p>
    <w:p w:rsidR="2F8561C3" w:rsidP="474386DC" w:rsidRDefault="2F8561C3" w14:paraId="3283B865" w14:textId="7DF691FB">
      <w:pPr>
        <w:pStyle w:val="DefaultText"/>
      </w:pPr>
      <w:r w:rsidRPr="474386DC" w:rsidR="2F8561C3">
        <w:rPr>
          <w:rFonts w:ascii="Palatino Linotype" w:hAnsi="Palatino Linotype" w:eastAsia="Palatino Linotype" w:cs="Palatino Linotype"/>
        </w:rPr>
        <w:t>%     title("Generated signal in the time domain, before filtering");</w:t>
      </w:r>
    </w:p>
    <w:p w:rsidR="2F8561C3" w:rsidP="474386DC" w:rsidRDefault="2F8561C3" w14:paraId="4759F0DD" w14:textId="1EEB6D1A">
      <w:pPr>
        <w:pStyle w:val="DefaultText"/>
      </w:pPr>
      <w:r w:rsidRPr="474386DC" w:rsidR="2F8561C3">
        <w:rPr>
          <w:rFonts w:ascii="Palatino Linotype" w:hAnsi="Palatino Linotype" w:eastAsia="Palatino Linotype" w:cs="Palatino Linotype"/>
        </w:rPr>
        <w:t>%     ylabel("Amplitude");</w:t>
      </w:r>
    </w:p>
    <w:p w:rsidR="2F8561C3" w:rsidP="474386DC" w:rsidRDefault="2F8561C3" w14:paraId="068E629A" w14:textId="73220036">
      <w:pPr>
        <w:pStyle w:val="DefaultText"/>
      </w:pPr>
      <w:r w:rsidRPr="474386DC" w:rsidR="2F8561C3">
        <w:rPr>
          <w:rFonts w:ascii="Palatino Linotype" w:hAnsi="Palatino Linotype" w:eastAsia="Palatino Linotype" w:cs="Palatino Linotype"/>
        </w:rPr>
        <w:t>%     xlabel("Time (seconds)");</w:t>
      </w:r>
    </w:p>
    <w:p w:rsidR="2F8561C3" w:rsidP="474386DC" w:rsidRDefault="2F8561C3" w14:paraId="1E754C53" w14:textId="5C34FEEB">
      <w:pPr>
        <w:pStyle w:val="DefaultText"/>
      </w:pPr>
      <w:r w:rsidRPr="474386DC" w:rsidR="2F8561C3">
        <w:rPr>
          <w:rFonts w:ascii="Palatino Linotype" w:hAnsi="Palatino Linotype" w:eastAsia="Palatino Linotype" w:cs="Palatino Linotype"/>
        </w:rPr>
        <w:t>%     hold on</w:t>
      </w:r>
    </w:p>
    <w:p w:rsidR="2F8561C3" w:rsidP="474386DC" w:rsidRDefault="2F8561C3" w14:paraId="5A50A954" w14:textId="7F538576">
      <w:pPr>
        <w:pStyle w:val="DefaultText"/>
      </w:pPr>
      <w:r w:rsidRPr="474386DC" w:rsidR="2F8561C3">
        <w:rPr>
          <w:rFonts w:ascii="Palatino Linotype" w:hAnsi="Palatino Linotype" w:eastAsia="Palatino Linotype" w:cs="Palatino Linotype"/>
        </w:rPr>
        <w:t xml:space="preserve"> </w:t>
      </w:r>
    </w:p>
    <w:p w:rsidR="2F8561C3" w:rsidP="474386DC" w:rsidRDefault="2F8561C3" w14:paraId="2C20DF10" w14:textId="00A7AFCB">
      <w:pPr>
        <w:pStyle w:val="DefaultText"/>
      </w:pPr>
      <w:r w:rsidRPr="474386DC" w:rsidR="2F8561C3">
        <w:rPr>
          <w:rFonts w:ascii="Palatino Linotype" w:hAnsi="Palatino Linotype" w:eastAsia="Palatino Linotype" w:cs="Palatino Linotype"/>
        </w:rPr>
        <w:t xml:space="preserve">    </w:t>
      </w:r>
    </w:p>
    <w:p w:rsidR="2F8561C3" w:rsidP="474386DC" w:rsidRDefault="2F8561C3" w14:paraId="594E45D7" w14:textId="02BC7D27">
      <w:pPr>
        <w:pStyle w:val="DefaultText"/>
      </w:pPr>
      <w:r w:rsidRPr="474386DC" w:rsidR="2F8561C3">
        <w:rPr>
          <w:rFonts w:ascii="Palatino Linotype" w:hAnsi="Palatino Linotype" w:eastAsia="Palatino Linotype" w:cs="Palatino Linotype"/>
        </w:rPr>
        <w:t xml:space="preserve">    %plot in frequency domain </w:t>
      </w:r>
    </w:p>
    <w:p w:rsidR="2F8561C3" w:rsidP="474386DC" w:rsidRDefault="2F8561C3" w14:paraId="7F6390A5" w14:textId="4F938057">
      <w:pPr>
        <w:pStyle w:val="DefaultText"/>
      </w:pPr>
      <w:r w:rsidRPr="474386DC" w:rsidR="2F8561C3">
        <w:rPr>
          <w:rFonts w:ascii="Palatino Linotype" w:hAnsi="Palatino Linotype" w:eastAsia="Palatino Linotype" w:cs="Palatino Linotype"/>
        </w:rPr>
        <w:t xml:space="preserve">    </w:t>
      </w:r>
    </w:p>
    <w:p w:rsidR="2F8561C3" w:rsidP="474386DC" w:rsidRDefault="2F8561C3" w14:paraId="5ACC62FD" w14:textId="42E04153">
      <w:pPr>
        <w:pStyle w:val="DefaultText"/>
      </w:pPr>
      <w:r w:rsidRPr="474386DC" w:rsidR="2F8561C3">
        <w:rPr>
          <w:rFonts w:ascii="Palatino Linotype" w:hAnsi="Palatino Linotype" w:eastAsia="Palatino Linotype" w:cs="Palatino Linotype"/>
        </w:rPr>
        <w:t xml:space="preserve">    Fv = fft(V); </w:t>
      </w:r>
    </w:p>
    <w:p w:rsidR="2F8561C3" w:rsidP="474386DC" w:rsidRDefault="2F8561C3" w14:paraId="6BD0AB0D" w14:textId="6EB16AD7">
      <w:pPr>
        <w:pStyle w:val="DefaultText"/>
      </w:pPr>
      <w:r w:rsidRPr="474386DC" w:rsidR="2F8561C3">
        <w:rPr>
          <w:rFonts w:ascii="Palatino Linotype" w:hAnsi="Palatino Linotype" w:eastAsia="Palatino Linotype" w:cs="Palatino Linotype"/>
        </w:rPr>
        <w:t xml:space="preserve">    </w:t>
      </w:r>
    </w:p>
    <w:p w:rsidR="2F8561C3" w:rsidP="474386DC" w:rsidRDefault="2F8561C3" w14:paraId="01AB9BB6" w14:textId="08DE569D">
      <w:pPr>
        <w:pStyle w:val="DefaultText"/>
      </w:pPr>
      <w:r w:rsidRPr="474386DC" w:rsidR="2F8561C3">
        <w:rPr>
          <w:rFonts w:ascii="Palatino Linotype" w:hAnsi="Palatino Linotype" w:eastAsia="Palatino Linotype" w:cs="Palatino Linotype"/>
        </w:rPr>
        <w:t xml:space="preserve">    fvec = linspace(-Fs/2,Fs/2,length(V));</w:t>
      </w:r>
    </w:p>
    <w:p w:rsidR="2F8561C3" w:rsidP="474386DC" w:rsidRDefault="2F8561C3" w14:paraId="17B9E9AB" w14:textId="6BC5D0A3">
      <w:pPr>
        <w:pStyle w:val="DefaultText"/>
      </w:pPr>
      <w:r w:rsidRPr="474386DC" w:rsidR="2F8561C3">
        <w:rPr>
          <w:rFonts w:ascii="Palatino Linotype" w:hAnsi="Palatino Linotype" w:eastAsia="Palatino Linotype" w:cs="Palatino Linotype"/>
        </w:rPr>
        <w:t xml:space="preserve">    </w:t>
      </w:r>
    </w:p>
    <w:p w:rsidR="2F8561C3" w:rsidP="474386DC" w:rsidRDefault="2F8561C3" w14:paraId="113BEF7E" w14:textId="1A18432C">
      <w:pPr>
        <w:pStyle w:val="DefaultText"/>
      </w:pPr>
      <w:r w:rsidRPr="474386DC" w:rsidR="2F8561C3">
        <w:rPr>
          <w:rFonts w:ascii="Palatino Linotype" w:hAnsi="Palatino Linotype" w:eastAsia="Palatino Linotype" w:cs="Palatino Linotype"/>
        </w:rPr>
        <w:t xml:space="preserve">    </w:t>
      </w:r>
    </w:p>
    <w:p w:rsidR="2F8561C3" w:rsidP="474386DC" w:rsidRDefault="2F8561C3" w14:paraId="73427B43" w14:textId="044685EE">
      <w:pPr>
        <w:pStyle w:val="DefaultText"/>
      </w:pPr>
      <w:r w:rsidRPr="474386DC" w:rsidR="2F8561C3">
        <w:rPr>
          <w:rFonts w:ascii="Palatino Linotype" w:hAnsi="Palatino Linotype" w:eastAsia="Palatino Linotype" w:cs="Palatino Linotype"/>
        </w:rPr>
        <w:t>%     subplot(2,2,2);</w:t>
      </w:r>
    </w:p>
    <w:p w:rsidR="2F8561C3" w:rsidP="474386DC" w:rsidRDefault="2F8561C3" w14:paraId="5A7425CF" w14:textId="35782A1A">
      <w:pPr>
        <w:pStyle w:val="DefaultText"/>
      </w:pPr>
      <w:r w:rsidRPr="474386DC" w:rsidR="2F8561C3">
        <w:rPr>
          <w:rFonts w:ascii="Palatino Linotype" w:hAnsi="Palatino Linotype" w:eastAsia="Palatino Linotype" w:cs="Palatino Linotype"/>
        </w:rPr>
        <w:t xml:space="preserve">%     plot(fvec,fftshift(abs(Fv))); </w:t>
      </w:r>
    </w:p>
    <w:p w:rsidR="2F8561C3" w:rsidP="474386DC" w:rsidRDefault="2F8561C3" w14:paraId="42D01FDE" w14:textId="3953CE65">
      <w:pPr>
        <w:pStyle w:val="DefaultText"/>
      </w:pPr>
      <w:r w:rsidRPr="474386DC" w:rsidR="2F8561C3">
        <w:rPr>
          <w:rFonts w:ascii="Palatino Linotype" w:hAnsi="Palatino Linotype" w:eastAsia="Palatino Linotype" w:cs="Palatino Linotype"/>
        </w:rPr>
        <w:t>%     title("Generated signal in the frequency domain, before filtering");</w:t>
      </w:r>
    </w:p>
    <w:p w:rsidR="2F8561C3" w:rsidP="474386DC" w:rsidRDefault="2F8561C3" w14:paraId="43371D25" w14:textId="3ADA79CF">
      <w:pPr>
        <w:pStyle w:val="DefaultText"/>
      </w:pPr>
      <w:r w:rsidRPr="474386DC" w:rsidR="2F8561C3">
        <w:rPr>
          <w:rFonts w:ascii="Palatino Linotype" w:hAnsi="Palatino Linotype" w:eastAsia="Palatino Linotype" w:cs="Palatino Linotype"/>
        </w:rPr>
        <w:t>%     ylabel("Amplitude");</w:t>
      </w:r>
    </w:p>
    <w:p w:rsidR="2F8561C3" w:rsidP="474386DC" w:rsidRDefault="2F8561C3" w14:paraId="7EC96484" w14:textId="66148BB6">
      <w:pPr>
        <w:pStyle w:val="DefaultText"/>
      </w:pPr>
      <w:r w:rsidRPr="474386DC" w:rsidR="2F8561C3">
        <w:rPr>
          <w:rFonts w:ascii="Palatino Linotype" w:hAnsi="Palatino Linotype" w:eastAsia="Palatino Linotype" w:cs="Palatino Linotype"/>
        </w:rPr>
        <w:t>%     xlabel("Frequency (10^4 Hz)");</w:t>
      </w:r>
    </w:p>
    <w:p w:rsidR="2F8561C3" w:rsidP="474386DC" w:rsidRDefault="2F8561C3" w14:paraId="343452D3" w14:textId="1E9CA51F">
      <w:pPr>
        <w:pStyle w:val="DefaultText"/>
      </w:pPr>
      <w:r w:rsidRPr="474386DC" w:rsidR="2F8561C3">
        <w:rPr>
          <w:rFonts w:ascii="Palatino Linotype" w:hAnsi="Palatino Linotype" w:eastAsia="Palatino Linotype" w:cs="Palatino Linotype"/>
        </w:rPr>
        <w:t xml:space="preserve"> </w:t>
      </w:r>
    </w:p>
    <w:p w:rsidR="2F8561C3" w:rsidP="474386DC" w:rsidRDefault="2F8561C3" w14:paraId="18DDB7A5" w14:textId="4765236F">
      <w:pPr>
        <w:pStyle w:val="DefaultText"/>
      </w:pPr>
      <w:r w:rsidRPr="474386DC" w:rsidR="2F8561C3">
        <w:rPr>
          <w:rFonts w:ascii="Palatino Linotype" w:hAnsi="Palatino Linotype" w:eastAsia="Palatino Linotype" w:cs="Palatino Linotype"/>
        </w:rPr>
        <w:t xml:space="preserve">    [b,a] = butter(5,[f(2)-500, f(2)+500]/(Fs/2),'bandpass');</w:t>
      </w:r>
    </w:p>
    <w:p w:rsidR="2F8561C3" w:rsidP="474386DC" w:rsidRDefault="2F8561C3" w14:paraId="3AE7B769" w14:textId="702AEFFB">
      <w:pPr>
        <w:pStyle w:val="DefaultText"/>
      </w:pPr>
      <w:r w:rsidRPr="474386DC" w:rsidR="2F8561C3">
        <w:rPr>
          <w:rFonts w:ascii="Palatino Linotype" w:hAnsi="Palatino Linotype" w:eastAsia="Palatino Linotype" w:cs="Palatino Linotype"/>
        </w:rPr>
        <w:t xml:space="preserve">    out = filter(b,a,V);</w:t>
      </w:r>
    </w:p>
    <w:p w:rsidR="2F8561C3" w:rsidP="474386DC" w:rsidRDefault="2F8561C3" w14:paraId="3B21677C" w14:textId="7D8E5D7E">
      <w:pPr>
        <w:pStyle w:val="DefaultText"/>
      </w:pPr>
      <w:r w:rsidRPr="474386DC" w:rsidR="2F8561C3">
        <w:rPr>
          <w:rFonts w:ascii="Palatino Linotype" w:hAnsi="Palatino Linotype" w:eastAsia="Palatino Linotype" w:cs="Palatino Linotype"/>
        </w:rPr>
        <w:t xml:space="preserve">    FFT_Out = fftshift(abs(fft(out)));</w:t>
      </w:r>
    </w:p>
    <w:p w:rsidR="2F8561C3" w:rsidP="474386DC" w:rsidRDefault="2F8561C3" w14:paraId="6927A8ED" w14:textId="1FE28238">
      <w:pPr>
        <w:pStyle w:val="DefaultText"/>
      </w:pPr>
      <w:r w:rsidRPr="474386DC" w:rsidR="2F8561C3">
        <w:rPr>
          <w:rFonts w:ascii="Palatino Linotype" w:hAnsi="Palatino Linotype" w:eastAsia="Palatino Linotype" w:cs="Palatino Linotype"/>
        </w:rPr>
        <w:t xml:space="preserve">    </w:t>
      </w:r>
    </w:p>
    <w:p w:rsidR="2F8561C3" w:rsidP="474386DC" w:rsidRDefault="2F8561C3" w14:paraId="2EA53D47" w14:textId="316AE7A0">
      <w:pPr>
        <w:pStyle w:val="DefaultText"/>
      </w:pPr>
      <w:r w:rsidRPr="474386DC" w:rsidR="2F8561C3">
        <w:rPr>
          <w:rFonts w:ascii="Palatino Linotype" w:hAnsi="Palatino Linotype" w:eastAsia="Palatino Linotype" w:cs="Palatino Linotype"/>
        </w:rPr>
        <w:t xml:space="preserve">    </w:t>
      </w:r>
    </w:p>
    <w:p w:rsidR="2F8561C3" w:rsidP="474386DC" w:rsidRDefault="2F8561C3" w14:paraId="74222C99" w14:textId="3AA2B3D2">
      <w:pPr>
        <w:pStyle w:val="DefaultText"/>
      </w:pPr>
      <w:r w:rsidRPr="474386DC" w:rsidR="2F8561C3">
        <w:rPr>
          <w:rFonts w:ascii="Palatino Linotype" w:hAnsi="Palatino Linotype" w:eastAsia="Palatino Linotype" w:cs="Palatino Linotype"/>
        </w:rPr>
        <w:t>%     subplot(2,2,3);</w:t>
      </w:r>
    </w:p>
    <w:p w:rsidR="2F8561C3" w:rsidP="474386DC" w:rsidRDefault="2F8561C3" w14:paraId="78188764" w14:textId="30A01068">
      <w:pPr>
        <w:pStyle w:val="DefaultText"/>
      </w:pPr>
      <w:r w:rsidRPr="474386DC" w:rsidR="2F8561C3">
        <w:rPr>
          <w:rFonts w:ascii="Palatino Linotype" w:hAnsi="Palatino Linotype" w:eastAsia="Palatino Linotype" w:cs="Palatino Linotype"/>
        </w:rPr>
        <w:t>%     plot(t,out);</w:t>
      </w:r>
    </w:p>
    <w:p w:rsidR="2F8561C3" w:rsidP="474386DC" w:rsidRDefault="2F8561C3" w14:paraId="0685B6DE" w14:textId="45ABB1B8">
      <w:pPr>
        <w:pStyle w:val="DefaultText"/>
      </w:pPr>
      <w:r w:rsidRPr="474386DC" w:rsidR="2F8561C3">
        <w:rPr>
          <w:rFonts w:ascii="Palatino Linotype" w:hAnsi="Palatino Linotype" w:eastAsia="Palatino Linotype" w:cs="Palatino Linotype"/>
        </w:rPr>
        <w:t>%     ylim([-1.5,1.5]);</w:t>
      </w:r>
    </w:p>
    <w:p w:rsidR="2F8561C3" w:rsidP="474386DC" w:rsidRDefault="2F8561C3" w14:paraId="5A820A03" w14:textId="2C96264C">
      <w:pPr>
        <w:pStyle w:val="DefaultText"/>
      </w:pPr>
      <w:r w:rsidRPr="474386DC" w:rsidR="2F8561C3">
        <w:rPr>
          <w:rFonts w:ascii="Palatino Linotype" w:hAnsi="Palatino Linotype" w:eastAsia="Palatino Linotype" w:cs="Palatino Linotype"/>
        </w:rPr>
        <w:t>%     title("Generated signal in the time domain, after filtering");</w:t>
      </w:r>
    </w:p>
    <w:p w:rsidR="2F8561C3" w:rsidP="474386DC" w:rsidRDefault="2F8561C3" w14:paraId="0104B675" w14:textId="03CF973F">
      <w:pPr>
        <w:pStyle w:val="DefaultText"/>
      </w:pPr>
      <w:r w:rsidRPr="474386DC" w:rsidR="2F8561C3">
        <w:rPr>
          <w:rFonts w:ascii="Palatino Linotype" w:hAnsi="Palatino Linotype" w:eastAsia="Palatino Linotype" w:cs="Palatino Linotype"/>
        </w:rPr>
        <w:t>%     ylabel("Amplitude");</w:t>
      </w:r>
    </w:p>
    <w:p w:rsidR="2F8561C3" w:rsidP="474386DC" w:rsidRDefault="2F8561C3" w14:paraId="22607594" w14:textId="1F0718BE">
      <w:pPr>
        <w:pStyle w:val="DefaultText"/>
      </w:pPr>
      <w:r w:rsidRPr="474386DC" w:rsidR="2F8561C3">
        <w:rPr>
          <w:rFonts w:ascii="Palatino Linotype" w:hAnsi="Palatino Linotype" w:eastAsia="Palatino Linotype" w:cs="Palatino Linotype"/>
        </w:rPr>
        <w:t>%     xlabel("Time (seconds)");</w:t>
      </w:r>
    </w:p>
    <w:p w:rsidR="2F8561C3" w:rsidP="474386DC" w:rsidRDefault="2F8561C3" w14:paraId="039E4A0E" w14:textId="47974907">
      <w:pPr>
        <w:pStyle w:val="DefaultText"/>
      </w:pPr>
      <w:r w:rsidRPr="474386DC" w:rsidR="2F8561C3">
        <w:rPr>
          <w:rFonts w:ascii="Palatino Linotype" w:hAnsi="Palatino Linotype" w:eastAsia="Palatino Linotype" w:cs="Palatino Linotype"/>
        </w:rPr>
        <w:t xml:space="preserve">    </w:t>
      </w:r>
    </w:p>
    <w:p w:rsidR="2F8561C3" w:rsidP="474386DC" w:rsidRDefault="2F8561C3" w14:paraId="5ED80198" w14:textId="6565B604">
      <w:pPr>
        <w:pStyle w:val="DefaultText"/>
      </w:pPr>
      <w:r w:rsidRPr="474386DC" w:rsidR="2F8561C3">
        <w:rPr>
          <w:rFonts w:ascii="Palatino Linotype" w:hAnsi="Palatino Linotype" w:eastAsia="Palatino Linotype" w:cs="Palatino Linotype"/>
        </w:rPr>
        <w:t>%     subplot(2,2,4);</w:t>
      </w:r>
    </w:p>
    <w:p w:rsidR="2F8561C3" w:rsidP="474386DC" w:rsidRDefault="2F8561C3" w14:paraId="38CA7779" w14:textId="221AFEE1">
      <w:pPr>
        <w:pStyle w:val="DefaultText"/>
      </w:pPr>
      <w:r w:rsidRPr="474386DC" w:rsidR="2F8561C3">
        <w:rPr>
          <w:rFonts w:ascii="Palatino Linotype" w:hAnsi="Palatino Linotype" w:eastAsia="Palatino Linotype" w:cs="Palatino Linotype"/>
        </w:rPr>
        <w:t>%     plot(fvec,FFT_Out);</w:t>
      </w:r>
    </w:p>
    <w:p w:rsidR="2F8561C3" w:rsidP="474386DC" w:rsidRDefault="2F8561C3" w14:paraId="4FC31D6F" w14:textId="73590EBE">
      <w:pPr>
        <w:pStyle w:val="DefaultText"/>
      </w:pPr>
      <w:r w:rsidRPr="474386DC" w:rsidR="2F8561C3">
        <w:rPr>
          <w:rFonts w:ascii="Palatino Linotype" w:hAnsi="Palatino Linotype" w:eastAsia="Palatino Linotype" w:cs="Palatino Linotype"/>
        </w:rPr>
        <w:t>%     title("Generated signal in the frequency domain, after filtering");</w:t>
      </w:r>
    </w:p>
    <w:p w:rsidR="2F8561C3" w:rsidP="474386DC" w:rsidRDefault="2F8561C3" w14:paraId="1EB74476" w14:textId="510B33BF">
      <w:pPr>
        <w:pStyle w:val="DefaultText"/>
      </w:pPr>
      <w:r w:rsidRPr="474386DC" w:rsidR="2F8561C3">
        <w:rPr>
          <w:rFonts w:ascii="Palatino Linotype" w:hAnsi="Palatino Linotype" w:eastAsia="Palatino Linotype" w:cs="Palatino Linotype"/>
        </w:rPr>
        <w:t>%     ylabel("Amplitude");</w:t>
      </w:r>
    </w:p>
    <w:p w:rsidR="2F8561C3" w:rsidP="474386DC" w:rsidRDefault="2F8561C3" w14:paraId="48D2A4C2" w14:textId="2C0BD4CC">
      <w:pPr>
        <w:pStyle w:val="DefaultText"/>
      </w:pPr>
      <w:r w:rsidRPr="474386DC" w:rsidR="2F8561C3">
        <w:rPr>
          <w:rFonts w:ascii="Palatino Linotype" w:hAnsi="Palatino Linotype" w:eastAsia="Palatino Linotype" w:cs="Palatino Linotype"/>
        </w:rPr>
        <w:t>%     xlabel("Frequency (10^4 Hz)");</w:t>
      </w:r>
    </w:p>
    <w:p w:rsidR="2F8561C3" w:rsidP="474386DC" w:rsidRDefault="2F8561C3" w14:paraId="5363C7EF" w14:textId="7E5506D0">
      <w:pPr>
        <w:pStyle w:val="DefaultText"/>
      </w:pPr>
      <w:r w:rsidRPr="474386DC" w:rsidR="2F8561C3">
        <w:rPr>
          <w:rFonts w:ascii="Palatino Linotype" w:hAnsi="Palatino Linotype" w:eastAsia="Palatino Linotype" w:cs="Palatino Linotype"/>
        </w:rPr>
        <w:t xml:space="preserve">    </w:t>
      </w:r>
    </w:p>
    <w:p w:rsidR="2F8561C3" w:rsidP="474386DC" w:rsidRDefault="2F8561C3" w14:paraId="267549CC" w14:textId="169333D1">
      <w:pPr>
        <w:pStyle w:val="DefaultText"/>
      </w:pPr>
      <w:r w:rsidRPr="474386DC" w:rsidR="2F8561C3">
        <w:rPr>
          <w:rFonts w:ascii="Palatino Linotype" w:hAnsi="Palatino Linotype" w:eastAsia="Palatino Linotype" w:cs="Palatino Linotype"/>
        </w:rPr>
        <w:t xml:space="preserve">    hold off</w:t>
      </w:r>
    </w:p>
    <w:p w:rsidR="2F8561C3" w:rsidP="474386DC" w:rsidRDefault="2F8561C3" w14:paraId="370E2F3E" w14:textId="75908974">
      <w:pPr>
        <w:pStyle w:val="DefaultText"/>
      </w:pPr>
      <w:r w:rsidRPr="474386DC" w:rsidR="2F8561C3">
        <w:rPr>
          <w:rFonts w:ascii="Palatino Linotype" w:hAnsi="Palatino Linotype" w:eastAsia="Palatino Linotype" w:cs="Palatino Linotype"/>
        </w:rPr>
        <w:t xml:space="preserve">    </w:t>
      </w:r>
    </w:p>
    <w:p w:rsidR="2F8561C3" w:rsidP="474386DC" w:rsidRDefault="2F8561C3" w14:paraId="388EFC95" w14:textId="681B2D4C">
      <w:pPr>
        <w:pStyle w:val="DefaultText"/>
      </w:pPr>
      <w:r w:rsidRPr="474386DC" w:rsidR="2F8561C3">
        <w:rPr>
          <w:rFonts w:ascii="Palatino Linotype" w:hAnsi="Palatino Linotype" w:eastAsia="Palatino Linotype" w:cs="Palatino Linotype"/>
        </w:rPr>
        <w:t xml:space="preserve">    </w:t>
      </w:r>
    </w:p>
    <w:p w:rsidR="2F8561C3" w:rsidP="474386DC" w:rsidRDefault="2F8561C3" w14:paraId="3060ECD3" w14:textId="4C97294D">
      <w:pPr>
        <w:pStyle w:val="DefaultText"/>
      </w:pPr>
      <w:r w:rsidRPr="474386DC" w:rsidR="2F8561C3">
        <w:rPr>
          <w:rFonts w:ascii="Palatino Linotype" w:hAnsi="Palatino Linotype" w:eastAsia="Palatino Linotype" w:cs="Palatino Linotype"/>
        </w:rPr>
        <w:t xml:space="preserve">    idx = find(FFT_Out == max(FFT_Out));</w:t>
      </w:r>
    </w:p>
    <w:p w:rsidR="2F8561C3" w:rsidP="474386DC" w:rsidRDefault="2F8561C3" w14:paraId="643EDAE7" w14:textId="74E25FF9">
      <w:pPr>
        <w:pStyle w:val="DefaultText"/>
      </w:pPr>
      <w:r w:rsidRPr="474386DC" w:rsidR="2F8561C3">
        <w:rPr>
          <w:rFonts w:ascii="Palatino Linotype" w:hAnsi="Palatino Linotype" w:eastAsia="Palatino Linotype" w:cs="Palatino Linotype"/>
        </w:rPr>
        <w:t xml:space="preserve">    idx = idx(1);</w:t>
      </w:r>
    </w:p>
    <w:p w:rsidR="2F8561C3" w:rsidP="474386DC" w:rsidRDefault="2F8561C3" w14:paraId="6ABF66DD" w14:textId="1D89A02E">
      <w:pPr>
        <w:pStyle w:val="DefaultText"/>
      </w:pPr>
      <w:r w:rsidRPr="474386DC" w:rsidR="2F8561C3">
        <w:rPr>
          <w:rFonts w:ascii="Palatino Linotype" w:hAnsi="Palatino Linotype" w:eastAsia="Palatino Linotype" w:cs="Palatino Linotype"/>
        </w:rPr>
        <w:t xml:space="preserve">    </w:t>
      </w:r>
    </w:p>
    <w:p w:rsidR="2F8561C3" w:rsidP="474386DC" w:rsidRDefault="2F8561C3" w14:paraId="18D0EE27" w14:textId="273981E3">
      <w:pPr>
        <w:pStyle w:val="DefaultText"/>
      </w:pPr>
      <w:r w:rsidRPr="474386DC" w:rsidR="2F8561C3">
        <w:rPr>
          <w:rFonts w:ascii="Palatino Linotype" w:hAnsi="Palatino Linotype" w:eastAsia="Palatino Linotype" w:cs="Palatino Linotype"/>
        </w:rPr>
        <w:t xml:space="preserve">    answer = abs(fvec(idx));</w:t>
      </w:r>
    </w:p>
    <w:p w:rsidR="2F8561C3" w:rsidP="474386DC" w:rsidRDefault="2F8561C3" w14:paraId="3AE6DDCB" w14:textId="10B1E3C1">
      <w:pPr>
        <w:pStyle w:val="DefaultText"/>
      </w:pPr>
      <w:r w:rsidRPr="474386DC" w:rsidR="2F8561C3">
        <w:rPr>
          <w:rFonts w:ascii="Palatino Linotype" w:hAnsi="Palatino Linotype" w:eastAsia="Palatino Linotype" w:cs="Palatino Linotype"/>
        </w:rPr>
        <w:t xml:space="preserve">    </w:t>
      </w:r>
    </w:p>
    <w:p w:rsidR="2F8561C3" w:rsidP="474386DC" w:rsidRDefault="2F8561C3" w14:paraId="1205E4BD" w14:textId="76715F67">
      <w:pPr>
        <w:pStyle w:val="DefaultText"/>
      </w:pPr>
      <w:r w:rsidRPr="474386DC" w:rsidR="2F8561C3">
        <w:rPr>
          <w:rFonts w:ascii="Palatino Linotype" w:hAnsi="Palatino Linotype" w:eastAsia="Palatino Linotype" w:cs="Palatino Linotype"/>
        </w:rPr>
        <w:t xml:space="preserve">    [f(1); answer];</w:t>
      </w:r>
    </w:p>
    <w:p w:rsidR="2F8561C3" w:rsidP="474386DC" w:rsidRDefault="2F8561C3" w14:paraId="2C29FCBA" w14:textId="16C0FFFE">
      <w:pPr>
        <w:pStyle w:val="DefaultText"/>
      </w:pPr>
      <w:r w:rsidRPr="474386DC" w:rsidR="2F8561C3">
        <w:rPr>
          <w:rFonts w:ascii="Palatino Linotype" w:hAnsi="Palatino Linotype" w:eastAsia="Palatino Linotype" w:cs="Palatino Linotype"/>
        </w:rPr>
        <w:t xml:space="preserve">    </w:t>
      </w:r>
    </w:p>
    <w:p w:rsidR="2F8561C3" w:rsidP="474386DC" w:rsidRDefault="2F8561C3" w14:paraId="5842D44E" w14:textId="7ED505A2">
      <w:pPr>
        <w:pStyle w:val="DefaultText"/>
      </w:pPr>
      <w:r w:rsidRPr="474386DC" w:rsidR="2F8561C3">
        <w:rPr>
          <w:rFonts w:ascii="Palatino Linotype" w:hAnsi="Palatino Linotype" w:eastAsia="Palatino Linotype" w:cs="Palatino Linotype"/>
        </w:rPr>
        <w:t xml:space="preserve">    if (abs(f(1)-answer &lt; 250))</w:t>
      </w:r>
    </w:p>
    <w:p w:rsidR="2F8561C3" w:rsidP="474386DC" w:rsidRDefault="2F8561C3" w14:paraId="606270F0" w14:textId="314E83A3">
      <w:pPr>
        <w:pStyle w:val="DefaultText"/>
      </w:pPr>
      <w:r w:rsidRPr="474386DC" w:rsidR="2F8561C3">
        <w:rPr>
          <w:rFonts w:ascii="Palatino Linotype" w:hAnsi="Palatino Linotype" w:eastAsia="Palatino Linotype" w:cs="Palatino Linotype"/>
        </w:rPr>
        <w:t xml:space="preserve">        trial(i) = 1;</w:t>
      </w:r>
    </w:p>
    <w:p w:rsidR="2F8561C3" w:rsidP="474386DC" w:rsidRDefault="2F8561C3" w14:paraId="09A33CCA" w14:textId="245FECE1">
      <w:pPr>
        <w:pStyle w:val="DefaultText"/>
      </w:pPr>
      <w:r w:rsidRPr="474386DC" w:rsidR="2F8561C3">
        <w:rPr>
          <w:rFonts w:ascii="Palatino Linotype" w:hAnsi="Palatino Linotype" w:eastAsia="Palatino Linotype" w:cs="Palatino Linotype"/>
        </w:rPr>
        <w:t xml:space="preserve">        print('Success')</w:t>
      </w:r>
    </w:p>
    <w:p w:rsidR="2F8561C3" w:rsidP="474386DC" w:rsidRDefault="2F8561C3" w14:paraId="048D8DD2" w14:textId="0AE23653">
      <w:pPr>
        <w:pStyle w:val="DefaultText"/>
      </w:pPr>
      <w:r w:rsidRPr="474386DC" w:rsidR="2F8561C3">
        <w:rPr>
          <w:rFonts w:ascii="Palatino Linotype" w:hAnsi="Palatino Linotype" w:eastAsia="Palatino Linotype" w:cs="Palatino Linotype"/>
        </w:rPr>
        <w:t xml:space="preserve">    end</w:t>
      </w:r>
    </w:p>
    <w:p w:rsidR="2F8561C3" w:rsidP="474386DC" w:rsidRDefault="2F8561C3" w14:paraId="0C113204" w14:textId="3D11432E">
      <w:pPr>
        <w:pStyle w:val="DefaultText"/>
      </w:pPr>
      <w:r w:rsidRPr="474386DC" w:rsidR="2F8561C3">
        <w:rPr>
          <w:rFonts w:ascii="Palatino Linotype" w:hAnsi="Palatino Linotype" w:eastAsia="Palatino Linotype" w:cs="Palatino Linotype"/>
        </w:rPr>
        <w:t xml:space="preserve"> </w:t>
      </w:r>
    </w:p>
    <w:p w:rsidR="2F8561C3" w:rsidP="474386DC" w:rsidRDefault="2F8561C3" w14:paraId="58DE062D" w14:textId="5F1C2EA8">
      <w:pPr>
        <w:pStyle w:val="DefaultText"/>
      </w:pPr>
      <w:r w:rsidRPr="474386DC" w:rsidR="2F8561C3">
        <w:rPr>
          <w:rFonts w:ascii="Palatino Linotype" w:hAnsi="Palatino Linotype" w:eastAsia="Palatino Linotype" w:cs="Palatino Linotype"/>
        </w:rPr>
        <w:t xml:space="preserve"> </w:t>
      </w:r>
    </w:p>
    <w:p w:rsidR="2F8561C3" w:rsidP="474386DC" w:rsidRDefault="2F8561C3" w14:paraId="3712293F" w14:textId="70191364">
      <w:pPr>
        <w:pStyle w:val="DefaultText"/>
      </w:pPr>
      <w:r w:rsidRPr="474386DC" w:rsidR="2F8561C3">
        <w:rPr>
          <w:rFonts w:ascii="Palatino Linotype" w:hAnsi="Palatino Linotype" w:eastAsia="Palatino Linotype" w:cs="Palatino Linotype"/>
        </w:rPr>
        <w:t>end</w:t>
      </w:r>
    </w:p>
    <w:p w:rsidR="2F8561C3" w:rsidP="474386DC" w:rsidRDefault="2F8561C3" w14:paraId="3C42EAC2" w14:textId="5457C7C8">
      <w:pPr>
        <w:pStyle w:val="DefaultText"/>
      </w:pPr>
      <w:r w:rsidRPr="474386DC" w:rsidR="2F8561C3">
        <w:rPr>
          <w:rFonts w:ascii="Palatino Linotype" w:hAnsi="Palatino Linotype" w:eastAsia="Palatino Linotype" w:cs="Palatino Linotype"/>
        </w:rPr>
        <w:t xml:space="preserve"> </w:t>
      </w:r>
    </w:p>
    <w:p w:rsidR="2F8561C3" w:rsidP="474386DC" w:rsidRDefault="2F8561C3" w14:paraId="68D03317" w14:textId="45E58528">
      <w:pPr>
        <w:pStyle w:val="DefaultText"/>
      </w:pPr>
      <w:r w:rsidRPr="474386DC" w:rsidR="2F8561C3">
        <w:rPr>
          <w:rFonts w:ascii="Palatino Linotype" w:hAnsi="Palatino Linotype" w:eastAsia="Palatino Linotype" w:cs="Palatino Linotype"/>
        </w:rPr>
        <w:t>print('done')</w:t>
      </w:r>
    </w:p>
    <w:p w:rsidR="474386DC" w:rsidP="474386DC" w:rsidRDefault="474386DC" w14:paraId="6C57418A" w14:textId="652C143E">
      <w:pPr>
        <w:pStyle w:val="DefaultText"/>
        <w:outlineLvl w:val="0"/>
        <w:rPr>
          <w:rFonts w:ascii="Palatino Linotype" w:hAnsi="Palatino Linotype" w:eastAsia="Palatino Linotype" w:cs="Palatino Linotype"/>
        </w:rPr>
      </w:pPr>
    </w:p>
    <w:p w:rsidR="474386DC" w:rsidP="474386DC" w:rsidRDefault="474386DC" w14:paraId="5AE26CE4" w14:textId="2127E077">
      <w:pPr>
        <w:pStyle w:val="DefaultText"/>
        <w:outlineLvl w:val="0"/>
      </w:pPr>
    </w:p>
    <w:p w:rsidR="474386DC" w:rsidP="474386DC" w:rsidRDefault="474386DC" w14:paraId="087FE41D" w14:textId="3A9C8A45">
      <w:pPr>
        <w:pStyle w:val="DefaultText"/>
        <w:outlineLvl w:val="0"/>
      </w:pPr>
    </w:p>
    <w:p w:rsidR="474386DC" w:rsidRDefault="474386DC" w14:paraId="13DCDF3C" w14:textId="0FDA46F8">
      <w:r>
        <w:br w:type="page"/>
      </w:r>
    </w:p>
    <w:p w:rsidR="474386DC" w:rsidP="474386DC" w:rsidRDefault="474386DC" w14:paraId="2C9D2887" w14:textId="127285ED">
      <w:pPr>
        <w:pStyle w:val="Heading1"/>
        <w:numPr>
          <w:numId w:val="0"/>
        </w:numPr>
        <w:bidi w:val="0"/>
        <w:spacing w:before="240" w:beforeAutospacing="off" w:after="60" w:afterAutospacing="off" w:line="259" w:lineRule="auto"/>
        <w:ind w:left="0" w:right="0"/>
        <w:jc w:val="center"/>
        <w:rPr>
          <w:rStyle w:val="InitialStyle"/>
          <w:rFonts w:ascii="Palatino Linotype" w:hAnsi="Palatino Linotype" w:cs="Verdana"/>
          <w:sz w:val="32"/>
          <w:szCs w:val="32"/>
        </w:rPr>
      </w:pPr>
    </w:p>
    <w:p w:rsidR="3E48A82D" w:rsidP="474386DC" w:rsidRDefault="3E48A82D" w14:paraId="2A3EA6B1" w14:textId="583A2088">
      <w:pPr>
        <w:pStyle w:val="Heading1"/>
        <w:numPr>
          <w:numId w:val="0"/>
        </w:numPr>
        <w:bidi w:val="0"/>
        <w:spacing w:before="240" w:beforeAutospacing="off" w:after="60" w:afterAutospacing="off" w:line="259" w:lineRule="auto"/>
        <w:ind w:left="0" w:right="0"/>
        <w:jc w:val="center"/>
        <w:rPr>
          <w:rStyle w:val="InitialStyle"/>
          <w:rFonts w:ascii="Palatino Linotype" w:hAnsi="Palatino Linotype" w:cs="Verdana"/>
          <w:sz w:val="32"/>
          <w:szCs w:val="32"/>
        </w:rPr>
      </w:pPr>
      <w:bookmarkStart w:name="_Toc1447070798" w:id="1737224257"/>
      <w:bookmarkStart w:name="_Toc1976097444" w:id="983375258"/>
      <w:bookmarkStart w:name="_Toc403693272" w:id="656208648"/>
      <w:bookmarkStart w:name="_Toc529809088" w:id="662957527"/>
      <w:bookmarkStart w:name="_Toc2096815562" w:id="1085463862"/>
      <w:bookmarkStart w:name="_Toc946251994" w:id="1071916889"/>
      <w:bookmarkStart w:name="_Toc1692735890" w:id="455679751"/>
      <w:bookmarkStart w:name="_Toc108302618" w:id="1162407355"/>
      <w:bookmarkStart w:name="_Toc921263481" w:id="79710"/>
      <w:bookmarkStart w:name="_Toc360758723" w:id="1130178805"/>
      <w:bookmarkStart w:name="_Toc345106384" w:id="1970806618"/>
      <w:r w:rsidRPr="474386DC" w:rsidR="3E48A82D">
        <w:rPr>
          <w:rStyle w:val="InitialStyle"/>
          <w:rFonts w:ascii="Palatino Linotype" w:hAnsi="Palatino Linotype" w:cs="Verdana"/>
          <w:sz w:val="32"/>
          <w:szCs w:val="32"/>
        </w:rPr>
        <w:t xml:space="preserve">Appendix F </w:t>
      </w:r>
      <w:r w:rsidRPr="474386DC" w:rsidR="3E48A82D">
        <w:rPr>
          <w:rStyle w:val="InitialStyle"/>
          <w:rFonts w:ascii="Palatino Linotype" w:hAnsi="Palatino Linotype" w:cs="Verdana"/>
          <w:sz w:val="32"/>
          <w:szCs w:val="32"/>
        </w:rPr>
        <w:t>MatLab</w:t>
      </w:r>
      <w:r w:rsidRPr="474386DC" w:rsidR="3E48A82D">
        <w:rPr>
          <w:rStyle w:val="InitialStyle"/>
          <w:rFonts w:ascii="Palatino Linotype" w:hAnsi="Palatino Linotype" w:cs="Verdana"/>
          <w:sz w:val="32"/>
          <w:szCs w:val="32"/>
        </w:rPr>
        <w:t xml:space="preserve"> </w:t>
      </w:r>
      <w:r w:rsidRPr="474386DC" w:rsidR="3E48A82D">
        <w:rPr>
          <w:rStyle w:val="InitialStyle"/>
          <w:rFonts w:ascii="Palatino Linotype" w:hAnsi="Palatino Linotype" w:cs="Verdana"/>
          <w:sz w:val="32"/>
          <w:szCs w:val="32"/>
        </w:rPr>
        <w:t>Multilateration</w:t>
      </w:r>
      <w:r w:rsidRPr="474386DC" w:rsidR="3E48A82D">
        <w:rPr>
          <w:rStyle w:val="InitialStyle"/>
          <w:rFonts w:ascii="Palatino Linotype" w:hAnsi="Palatino Linotype" w:cs="Verdana"/>
          <w:sz w:val="32"/>
          <w:szCs w:val="32"/>
        </w:rPr>
        <w:t xml:space="preserve"> Test Code</w:t>
      </w:r>
      <w:bookmarkEnd w:id="1737224257"/>
      <w:bookmarkEnd w:id="983375258"/>
      <w:bookmarkEnd w:id="656208648"/>
      <w:bookmarkEnd w:id="662957527"/>
      <w:bookmarkEnd w:id="1085463862"/>
      <w:bookmarkEnd w:id="1071916889"/>
      <w:bookmarkEnd w:id="455679751"/>
      <w:bookmarkEnd w:id="1162407355"/>
      <w:bookmarkEnd w:id="79710"/>
      <w:bookmarkEnd w:id="1130178805"/>
      <w:bookmarkEnd w:id="1970806618"/>
    </w:p>
    <w:p w:rsidR="6BD53BB1" w:rsidP="474386DC" w:rsidRDefault="6BD53BB1" w14:paraId="41B98DFF" w14:textId="4C330294">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function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solutions =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Multilateration</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(Time)</w:t>
      </w:r>
    </w:p>
    <w:p w:rsidR="6BD53BB1" w:rsidP="474386DC" w:rsidRDefault="6BD53BB1" w14:paraId="2D5FF043" w14:textId="559CF3DA">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Speed of sound in water</w:t>
      </w:r>
    </w:p>
    <w:p w:rsidR="6BD53BB1" w:rsidP="474386DC" w:rsidRDefault="6BD53BB1" w14:paraId="3A2F12A4" w14:textId="07E66590">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c = 1500;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m/s</w:t>
      </w:r>
    </w:p>
    <w:p w:rsidR="6BD53BB1" w:rsidP="474386DC" w:rsidRDefault="6BD53BB1" w14:paraId="1AF20530" w14:textId="7FC051D4">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Location of the hydrophones</w:t>
      </w:r>
    </w:p>
    <w:p w:rsidR="6BD53BB1" w:rsidP="474386DC" w:rsidRDefault="6BD53BB1" w14:paraId="49E2D0D2" w14:textId="0935EDA3">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Sensor A is at the origin. Do not change this.</w:t>
      </w:r>
    </w:p>
    <w:p w:rsidR="6BD53BB1" w:rsidP="474386DC" w:rsidRDefault="6BD53BB1" w14:paraId="185979E7" w14:textId="2338103C">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xA</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0;</w:t>
      </w:r>
    </w:p>
    <w:p w:rsidR="6BD53BB1" w:rsidP="474386DC" w:rsidRDefault="6BD53BB1" w14:paraId="3EE7FD12" w14:textId="5DAFAAA6">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yA</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0;</w:t>
      </w:r>
    </w:p>
    <w:p w:rsidR="6BD53BB1" w:rsidP="474386DC" w:rsidRDefault="6BD53BB1" w14:paraId="4A77350B" w14:textId="75366FCE">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zA</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0;</w:t>
      </w:r>
    </w:p>
    <w:p w:rsidR="6BD53BB1" w:rsidP="474386DC" w:rsidRDefault="6BD53BB1" w14:paraId="28769EC2" w14:textId="09A115F2">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xB</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-1.8;</w:t>
      </w:r>
    </w:p>
    <w:p w:rsidR="6BD53BB1" w:rsidP="474386DC" w:rsidRDefault="6BD53BB1" w14:paraId="34488BEA" w14:textId="367322ED">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yB</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-.9;</w:t>
      </w:r>
    </w:p>
    <w:p w:rsidR="6BD53BB1" w:rsidP="474386DC" w:rsidRDefault="6BD53BB1" w14:paraId="5105CBEB" w14:textId="3C958D0D">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zB</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-.4;</w:t>
      </w:r>
    </w:p>
    <w:p w:rsidR="6BD53BB1" w:rsidP="474386DC" w:rsidRDefault="6BD53BB1" w14:paraId="6DC43411" w14:textId="77CFDB07">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xC</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-1.8;</w:t>
      </w:r>
    </w:p>
    <w:p w:rsidR="6BD53BB1" w:rsidP="474386DC" w:rsidRDefault="6BD53BB1" w14:paraId="54730802" w14:textId="0C80DCA3">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yC</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-.4;</w:t>
      </w:r>
    </w:p>
    <w:p w:rsidR="6BD53BB1" w:rsidP="474386DC" w:rsidRDefault="6BD53BB1" w14:paraId="7BD7FFF0" w14:textId="6E7B9E74">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zC</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-.9;</w:t>
      </w:r>
    </w:p>
    <w:p w:rsidR="6BD53BB1" w:rsidP="474386DC" w:rsidRDefault="6BD53BB1" w14:paraId="3EFC5E11" w14:textId="5DD8A943">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xD</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-1.8;</w:t>
      </w:r>
    </w:p>
    <w:p w:rsidR="6BD53BB1" w:rsidP="474386DC" w:rsidRDefault="6BD53BB1" w14:paraId="58513EF5" w14:textId="5477181D">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yD</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-.9;</w:t>
      </w:r>
    </w:p>
    <w:p w:rsidR="6BD53BB1" w:rsidP="474386DC" w:rsidRDefault="6BD53BB1" w14:paraId="2798464B" w14:textId="779B8D42">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zD</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-.9;</w:t>
      </w:r>
    </w:p>
    <w:p w:rsidR="6BD53BB1" w:rsidP="474386DC" w:rsidRDefault="6BD53BB1" w14:paraId="6E4CD759" w14:textId="6E840A3A">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p>
    <w:p w:rsidR="6BD53BB1" w:rsidP="474386DC" w:rsidRDefault="6BD53BB1" w14:paraId="54015D7F" w14:textId="417228C4">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xA</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0;</w:t>
      </w:r>
    </w:p>
    <w:p w:rsidR="6BD53BB1" w:rsidP="474386DC" w:rsidRDefault="6BD53BB1" w14:paraId="3CE2B7C0" w14:textId="0BCCD8D7">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yA</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0;</w:t>
      </w:r>
    </w:p>
    <w:p w:rsidR="6BD53BB1" w:rsidP="474386DC" w:rsidRDefault="6BD53BB1" w14:paraId="2DF1D91C" w14:textId="644185A2">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zA</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0;</w:t>
      </w:r>
    </w:p>
    <w:p w:rsidR="6BD53BB1" w:rsidP="474386DC" w:rsidRDefault="6BD53BB1" w14:paraId="0377520F" w14:textId="0D273648">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p>
    <w:p w:rsidR="6BD53BB1" w:rsidP="474386DC" w:rsidRDefault="6BD53BB1" w14:paraId="48660F0B" w14:textId="024963B0">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xB</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-1;</w:t>
      </w:r>
    </w:p>
    <w:p w:rsidR="6BD53BB1" w:rsidP="474386DC" w:rsidRDefault="6BD53BB1" w14:paraId="3D4D6311" w14:textId="3303D29E">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yB</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-1;</w:t>
      </w:r>
    </w:p>
    <w:p w:rsidR="6BD53BB1" w:rsidP="474386DC" w:rsidRDefault="6BD53BB1" w14:paraId="53DEE68B" w14:textId="3667AC37">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zB</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-2;</w:t>
      </w:r>
    </w:p>
    <w:p w:rsidR="6BD53BB1" w:rsidP="474386DC" w:rsidRDefault="6BD53BB1" w14:paraId="0854F238" w14:textId="1FFA5033">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p>
    <w:p w:rsidR="6BD53BB1" w:rsidP="474386DC" w:rsidRDefault="6BD53BB1" w14:paraId="79ACE82A" w14:textId="56869EBA">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xC</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2;</w:t>
      </w:r>
    </w:p>
    <w:p w:rsidR="6BD53BB1" w:rsidP="474386DC" w:rsidRDefault="6BD53BB1" w14:paraId="5F5E0D6A" w14:textId="010A4119">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yC</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1;</w:t>
      </w:r>
    </w:p>
    <w:p w:rsidR="6BD53BB1" w:rsidP="474386DC" w:rsidRDefault="6BD53BB1" w14:paraId="042E87B9" w14:textId="084987E5">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zC</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1;</w:t>
      </w:r>
    </w:p>
    <w:p w:rsidR="6BD53BB1" w:rsidP="474386DC" w:rsidRDefault="6BD53BB1" w14:paraId="12CC3022" w14:textId="1D3879F2">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p>
    <w:p w:rsidR="6BD53BB1" w:rsidP="474386DC" w:rsidRDefault="6BD53BB1" w14:paraId="7F245A08" w14:textId="0387AE06">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xD</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-1;</w:t>
      </w:r>
    </w:p>
    <w:p w:rsidR="6BD53BB1" w:rsidP="474386DC" w:rsidRDefault="6BD53BB1" w14:paraId="328230BD" w14:textId="14597890">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yD</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1;</w:t>
      </w:r>
    </w:p>
    <w:p w:rsidR="6BD53BB1" w:rsidP="474386DC" w:rsidRDefault="6BD53BB1" w14:paraId="66BD8970" w14:textId="61B60B54">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zD</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1;</w:t>
      </w:r>
    </w:p>
    <w:p w:rsidR="6BD53BB1" w:rsidP="474386DC" w:rsidRDefault="6BD53BB1" w14:paraId="15F6494B" w14:textId="0271F6A5">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xA</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0;</w:t>
      </w:r>
    </w:p>
    <w:p w:rsidR="6BD53BB1" w:rsidP="474386DC" w:rsidRDefault="6BD53BB1" w14:paraId="1431CA54" w14:textId="237EC3C6">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yA</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0;</w:t>
      </w:r>
    </w:p>
    <w:p w:rsidR="6BD53BB1" w:rsidP="474386DC" w:rsidRDefault="6BD53BB1" w14:paraId="4F1FB550" w14:textId="4C6994D3">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zA</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0;</w:t>
      </w:r>
    </w:p>
    <w:p w:rsidR="6BD53BB1" w:rsidP="474386DC" w:rsidRDefault="6BD53BB1" w14:paraId="01EC1573" w14:textId="1A825042">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p>
    <w:p w:rsidR="6BD53BB1" w:rsidP="474386DC" w:rsidRDefault="6BD53BB1" w14:paraId="3150708D" w14:textId="6240B55C">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xB</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-0.2;</w:t>
      </w:r>
    </w:p>
    <w:p w:rsidR="6BD53BB1" w:rsidP="474386DC" w:rsidRDefault="6BD53BB1" w14:paraId="68AFC495" w14:textId="7F2BE302">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yB</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1.0;</w:t>
      </w:r>
    </w:p>
    <w:p w:rsidR="6BD53BB1" w:rsidP="474386DC" w:rsidRDefault="6BD53BB1" w14:paraId="0B3EE4C4" w14:textId="36103605">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zB</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0.5;`</w:t>
      </w:r>
    </w:p>
    <w:p w:rsidR="6BD53BB1" w:rsidP="474386DC" w:rsidRDefault="6BD53BB1" w14:paraId="2501E607" w14:textId="6D1FDF34">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p>
    <w:p w:rsidR="6BD53BB1" w:rsidP="474386DC" w:rsidRDefault="6BD53BB1" w14:paraId="2B3AF5DF" w14:textId="357027F3">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xC</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-0.5;</w:t>
      </w:r>
    </w:p>
    <w:p w:rsidR="6BD53BB1" w:rsidP="474386DC" w:rsidRDefault="6BD53BB1" w14:paraId="30B9DF38" w14:textId="32BDE942">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yC</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-1.0;</w:t>
      </w:r>
    </w:p>
    <w:p w:rsidR="6BD53BB1" w:rsidP="474386DC" w:rsidRDefault="6BD53BB1" w14:paraId="683BFF01" w14:textId="10EB7F80">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zC</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-0.1;</w:t>
      </w:r>
    </w:p>
    <w:p w:rsidR="6BD53BB1" w:rsidP="474386DC" w:rsidRDefault="6BD53BB1" w14:paraId="29C05F29" w14:textId="03B96666">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p>
    <w:p w:rsidR="6BD53BB1" w:rsidP="474386DC" w:rsidRDefault="6BD53BB1" w14:paraId="17BBD224" w14:textId="1E630506">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xD</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-1;</w:t>
      </w:r>
    </w:p>
    <w:p w:rsidR="6BD53BB1" w:rsidP="474386DC" w:rsidRDefault="6BD53BB1" w14:paraId="45FDA270" w14:textId="24AF7503">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yD</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0;</w:t>
      </w:r>
    </w:p>
    <w:p w:rsidR="6BD53BB1" w:rsidP="474386DC" w:rsidRDefault="6BD53BB1" w14:paraId="50549198" w14:textId="67AED555">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zD</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 0;</w:t>
      </w:r>
    </w:p>
    <w:p w:rsidR="6BD53BB1" w:rsidP="474386DC" w:rsidRDefault="6BD53BB1" w14:paraId="2C1909E5" w14:textId="7972979F">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h1 =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xA</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yA</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zA</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w:t>
      </w:r>
    </w:p>
    <w:p w:rsidR="6BD53BB1" w:rsidP="474386DC" w:rsidRDefault="6BD53BB1" w14:paraId="45EEB244" w14:textId="1EAD280E">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h2 =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xB</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yB</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zB</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p>
    <w:p w:rsidR="6BD53BB1" w:rsidP="474386DC" w:rsidRDefault="6BD53BB1" w14:paraId="572B7C7B" w14:textId="5CE10AD9">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h3 =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xC;yC;zC</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p>
    <w:p w:rsidR="6BD53BB1" w:rsidP="474386DC" w:rsidRDefault="6BD53BB1" w14:paraId="17769D05" w14:textId="2B9CD788">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h4 =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xD;yD;zD</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 </w:t>
      </w:r>
    </w:p>
    <w:p w:rsidR="6BD53BB1" w:rsidP="474386DC" w:rsidRDefault="6BD53BB1" w14:paraId="770A44ED" w14:textId="31D2408B">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%ping = [22;12;-5];</w:t>
      </w:r>
    </w:p>
    <w:p w:rsidR="6BD53BB1" w:rsidP="474386DC" w:rsidRDefault="6BD53BB1" w14:paraId="44F36660" w14:textId="7F3A6CC9">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%ping = [11;6;-3];</w:t>
      </w:r>
    </w:p>
    <w:p w:rsidR="6BD53BB1" w:rsidP="474386DC" w:rsidRDefault="6BD53BB1" w14:paraId="0BA3FA11" w14:textId="63650323">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ping = [-1; -.5;-3]</w:t>
      </w:r>
    </w:p>
    <w:p w:rsidR="6BD53BB1" w:rsidP="474386DC" w:rsidRDefault="6BD53BB1" w14:paraId="34224B4E" w14:textId="634CA45D">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%ping = [-4; 10; -2];</w:t>
      </w:r>
    </w:p>
    <w:p w:rsidR="6BD53BB1" w:rsidP="474386DC" w:rsidRDefault="6BD53BB1" w14:paraId="52E87EC7" w14:textId="11B4BFCD">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%ping = [2;5;-4];</w:t>
      </w:r>
    </w:p>
    <w:p w:rsidR="6BD53BB1" w:rsidP="474386DC" w:rsidRDefault="6BD53BB1" w14:paraId="3CCA6BF9" w14:textId="151BF97F">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ping = [-2.02; 2.01; -1.38]</w:t>
      </w:r>
    </w:p>
    <w:p w:rsidR="6BD53BB1" w:rsidP="474386DC" w:rsidRDefault="6BD53BB1" w14:paraId="1A924F92" w14:textId="6B67E431">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%ping = [-10;-10;-10]; </w:t>
      </w:r>
    </w:p>
    <w:p w:rsidR="6BD53BB1" w:rsidP="474386DC" w:rsidRDefault="6BD53BB1" w14:paraId="627E27EC" w14:textId="79D0700C">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ping = [randi([0,22],1,1); randi([0,12],1,1); -randi([0,5],1,1)]</w:t>
      </w:r>
    </w:p>
    <w:p w:rsidR="6BD53BB1" w:rsidP="474386DC" w:rsidRDefault="6BD53BB1" w14:paraId="1D9D3D3D" w14:textId="13DAC8F2">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ping = [-9;-8;-8]</w:t>
      </w:r>
    </w:p>
    <w:p w:rsidR="6BD53BB1" w:rsidP="474386DC" w:rsidRDefault="6BD53BB1" w14:paraId="1238BDD7" w14:textId="4F8B7B92">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d1 = norm(h1 - ping)/c;</w:t>
      </w:r>
    </w:p>
    <w:p w:rsidR="6BD53BB1" w:rsidP="474386DC" w:rsidRDefault="6BD53BB1" w14:paraId="63C2EC99" w14:textId="46FB22EE">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d2 = norm(h2 - ping)/c;</w:t>
      </w:r>
    </w:p>
    <w:p w:rsidR="6BD53BB1" w:rsidP="474386DC" w:rsidRDefault="6BD53BB1" w14:paraId="25E4FC12" w14:textId="1D7F346C">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d3 = norm(h3 - ping)/c; </w:t>
      </w:r>
    </w:p>
    <w:p w:rsidR="6BD53BB1" w:rsidP="474386DC" w:rsidRDefault="6BD53BB1" w14:paraId="4FD9CA1E" w14:textId="0769E5A8">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d4 = norm(h4 - ping)/c;</w:t>
      </w:r>
    </w:p>
    <w:p w:rsidR="6BD53BB1" w:rsidP="474386DC" w:rsidRDefault="6BD53BB1" w14:paraId="43A2497A" w14:textId="2C26B97E">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d21 = double(d2-d1) </w:t>
      </w:r>
    </w:p>
    <w:p w:rsidR="6BD53BB1" w:rsidP="474386DC" w:rsidRDefault="6BD53BB1" w14:paraId="056567B3" w14:textId="67223DFA">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d31 = double(d3-d1) </w:t>
      </w:r>
    </w:p>
    <w:p w:rsidR="6BD53BB1" w:rsidP="474386DC" w:rsidRDefault="6BD53BB1" w14:paraId="577D9F17" w14:textId="08133655">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d41 = double(d4-d1)</w:t>
      </w:r>
    </w:p>
    <w:p w:rsidR="6BD53BB1" w:rsidP="474386DC" w:rsidRDefault="6BD53BB1" w14:paraId="70FA7296" w14:textId="239B0498">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Solve Equations</w:t>
      </w:r>
    </w:p>
    <w:p w:rsidR="6BD53BB1" w:rsidP="474386DC" w:rsidRDefault="6BD53BB1" w14:paraId="6D2FF93E" w14:textId="4D27EE63">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w:t>
      </w:r>
    </w:p>
    <w:p w:rsidR="6BD53BB1" w:rsidP="474386DC" w:rsidRDefault="6BD53BB1" w14:paraId="70E2D98F" w14:textId="4F37E70A">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Eq1: tauB = (1/c) * ( sqrt( (x-xB)^2 + (y-yB)^2 + (z-zB)^2 ) - sqrt(x^2 + y^2 + z^2) )</w:t>
      </w:r>
    </w:p>
    <w:p w:rsidR="6BD53BB1" w:rsidP="474386DC" w:rsidRDefault="6BD53BB1" w14:paraId="70DD1A5B" w14:textId="1DD161F3">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Eq2: tauC = (1/c) * ( sqrt( (x-xC)^2 + (y-yC)^2 + (z-zC)^2 ) - sqrt(x^2 + y^2 + z^2) )</w:t>
      </w:r>
    </w:p>
    <w:p w:rsidR="6BD53BB1" w:rsidP="474386DC" w:rsidRDefault="6BD53BB1" w14:paraId="5224F0F4" w14:textId="22F4159C">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Eq3: tauD = (1/c) * ( sqrt( (x-xD)^2 + (y-yD)^2 + (z-zD)^2 ) - sqrt(x^2 + y^2 + z^2) )</w:t>
      </w:r>
    </w:p>
    <w:p w:rsidR="6BD53BB1" w:rsidP="474386DC" w:rsidRDefault="6BD53BB1" w14:paraId="347421F3" w14:textId="1CCDC38D">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w:t>
      </w:r>
    </w:p>
    <w:p w:rsidR="6BD53BB1" w:rsidP="474386DC" w:rsidRDefault="6BD53BB1" w14:paraId="15E3A243" w14:textId="5F0EBB06">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Unknown 1: x</w:t>
      </w:r>
    </w:p>
    <w:p w:rsidR="6BD53BB1" w:rsidP="474386DC" w:rsidRDefault="6BD53BB1" w14:paraId="799865EB" w14:textId="2BD28F17">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Unknown 2: y</w:t>
      </w:r>
    </w:p>
    <w:p w:rsidR="6BD53BB1" w:rsidP="474386DC" w:rsidRDefault="6BD53BB1" w14:paraId="04AB4480" w14:textId="23B83B35">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Unknown 3: z</w:t>
      </w:r>
    </w:p>
    <w:p w:rsidR="6BD53BB1" w:rsidP="474386DC" w:rsidRDefault="6BD53BB1" w14:paraId="2CEB6AF4" w14:textId="4EB6B82A">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w:t>
      </w:r>
    </w:p>
    <w:p w:rsidR="6BD53BB1" w:rsidP="474386DC" w:rsidRDefault="6BD53BB1" w14:paraId="3BE109BE" w14:textId="69DAF221">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syms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x y z</w:t>
      </w:r>
    </w:p>
    <w:p w:rsidR="6BD53BB1" w:rsidP="474386DC" w:rsidRDefault="6BD53BB1" w14:paraId="03E8D581" w14:textId="6F6DCB83">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eq1 = d21 == (1/c)*( sqrt( (x-xB)^2 + (y-yB)^2 + (z-zB)^2 ) - sqrt(x^2 + y^2 + z^2) );</w:t>
      </w:r>
    </w:p>
    <w:p w:rsidR="6BD53BB1" w:rsidP="474386DC" w:rsidRDefault="6BD53BB1" w14:paraId="52FB4EDF" w14:textId="26706C1F">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eq2 = d31 == (1/c)*( sqrt( (x-xC)^2 + (y-yC)^2 + (z-zC)^2 ) - sqrt(x^2 + y^2 + z^2) );</w:t>
      </w:r>
    </w:p>
    <w:p w:rsidR="6BD53BB1" w:rsidP="474386DC" w:rsidRDefault="6BD53BB1" w14:paraId="32E7A48B" w14:textId="5D062F03">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eq3 = d41 == (1/c)*( sqrt( (x-xD)^2 + (y-yD)^2 + (z-zD)^2 ) - sqrt(x^2 + y^2 + z^2) );</w:t>
      </w:r>
    </w:p>
    <w:p w:rsidR="6BD53BB1" w:rsidP="474386DC" w:rsidRDefault="6BD53BB1" w14:paraId="5E18552D" w14:textId="4388EF2D">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eq1 = -.00122 == (1/c)*( sqrt( (x-xB)^2 + (y-yB)^2 + (z-zB)^2 ) - sqrt(x^2 + y^2 + z^2) );</w:t>
      </w:r>
    </w:p>
    <w:p w:rsidR="6BD53BB1" w:rsidP="474386DC" w:rsidRDefault="6BD53BB1" w14:paraId="33175BD3" w14:textId="4DFA6A14">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eq2 = -.00121 == (1/c)*( sqrt( (x-xC)^2 + (y-yC)^2 + (z-zC)^2 ) - sqrt(x^2 + y^2 + z^2) );</w:t>
      </w:r>
    </w:p>
    <w:p w:rsidR="6BD53BB1" w:rsidP="474386DC" w:rsidRDefault="6BD53BB1" w14:paraId="5D240D76" w14:textId="56986594">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eq3 = -.00141 == (1/c)*( sqrt( (x-xD)^2 + (y-yD)^2 + (z-zD)^2 ) - sqrt(x^2 + y^2 + z^2) );</w:t>
      </w:r>
    </w:p>
    <w:p w:rsidR="6BD53BB1" w:rsidP="474386DC" w:rsidRDefault="6BD53BB1" w14:paraId="09B427C3" w14:textId="478F3185">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eq1 = .00069 == (1/c)*( sqrt( (x-xB)^2 + (y-yB)^2 + (z-zB)^2 ) - sqrt(x^2 + y^2 + z^2) );</w:t>
      </w:r>
    </w:p>
    <w:p w:rsidR="6BD53BB1" w:rsidP="474386DC" w:rsidRDefault="6BD53BB1" w14:paraId="5F8E8B22" w14:textId="281F6B0B">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eq2 = -.0013 == (1/c)*( sqrt( (x-xC)^2 + (y-yC)^2 + (z-zC)^2 ) - sqrt(x^2 + y^2 + z^2) );</w:t>
      </w:r>
    </w:p>
    <w:p w:rsidR="6BD53BB1" w:rsidP="474386DC" w:rsidRDefault="6BD53BB1" w14:paraId="7E893FE0" w14:textId="1E100C56">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eq3 = .00043 == (1/c)*( sqrt( (x-xD)^2 + (y-yD)^2 + (z-zD)^2 ) - sqrt(x^2 + y^2 + z^2) );</w:t>
      </w:r>
    </w:p>
    <w:p w:rsidR="6BD53BB1" w:rsidP="474386DC" w:rsidRDefault="6BD53BB1" w14:paraId="5428865E" w14:textId="366EE15D">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eq1 = .0006 == (1/c)*( sqrt( (x-xB)^2 + (y-yB)^2 + (z-zB)^2 ) - sqrt(x^2 + y^2 + z^2) );</w:t>
      </w:r>
    </w:p>
    <w:p w:rsidR="6BD53BB1" w:rsidP="474386DC" w:rsidRDefault="6BD53BB1" w14:paraId="11DDA093" w14:textId="2BC90FA5">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eq2 = .0001== (1/c)*( sqrt( (x-xC)^2 + (y-yC)^2 + (z-zC)^2 ) - sqrt(x^2 + y^2 + z^2) );</w:t>
      </w:r>
    </w:p>
    <w:p w:rsidR="6BD53BB1" w:rsidP="474386DC" w:rsidRDefault="6BD53BB1" w14:paraId="03C3F5E2" w14:textId="7553D3AD">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eq3 = .0014 == (1/c)*( sqrt( (x-xD)^2 + (y-yD)^2 + (z-zD)^2 ) - sqrt(x^2 + y^2 + z^2) );</w:t>
      </w:r>
    </w:p>
    <w:p w:rsidR="6BD53BB1" w:rsidP="474386DC" w:rsidRDefault="6BD53BB1" w14:paraId="7B8CC16F" w14:textId="55ECEE8F">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eq1 = .0015 == (1/c)*( sqrt( (x-xB)^2 + (y-yB)^2 + (z-zB)^2 ) - sqrt(x^2 + y^2 + z^2) );</w:t>
      </w:r>
    </w:p>
    <w:p w:rsidR="6BD53BB1" w:rsidP="474386DC" w:rsidRDefault="6BD53BB1" w14:paraId="577A535E" w14:textId="6F9B5F62">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eq2 = .0015 == (1/c)*( sqrt( (x-xC)^2 + (y-yC)^2 + (z-zC)^2 ) - sqrt(x^2 + y^2 + z^2) );</w:t>
      </w:r>
    </w:p>
    <w:p w:rsidR="6BD53BB1" w:rsidP="474386DC" w:rsidRDefault="6BD53BB1" w14:paraId="728C7C5A" w14:textId="758952C5">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eq3 = .0017 == (1/c)*( sqrt( (x-xD)^2 + (y-yD)^2 + (z-zD)^2 ) - sqrt(x^2 + y^2 + z^2) );</w:t>
      </w:r>
    </w:p>
    <w:p w:rsidR="6BD53BB1" w:rsidP="474386DC" w:rsidRDefault="6BD53BB1" w14:paraId="3EC79182" w14:textId="2FD15103">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sol = solve([eq1, eq2, eq3], [x, y, z]);</w:t>
      </w:r>
    </w:p>
    <w:p w:rsidR="6BD53BB1" w:rsidP="474386DC" w:rsidRDefault="6BD53BB1" w14:paraId="13497F0A" w14:textId="73940E43">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xSol = double(sol.x);</w:t>
      </w:r>
    </w:p>
    <w:p w:rsidR="6BD53BB1" w:rsidP="474386DC" w:rsidRDefault="6BD53BB1" w14:paraId="06D30154" w14:textId="2525ABF5">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ySol = double(sol.y);</w:t>
      </w:r>
    </w:p>
    <w:p w:rsidR="6BD53BB1" w:rsidP="474386DC" w:rsidRDefault="6BD53BB1" w14:paraId="4773613E" w14:textId="3B1F87F7">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zSol = double(sol.z);</w:t>
      </w:r>
    </w:p>
    <w:p w:rsidR="6BD53BB1" w:rsidP="474386DC" w:rsidRDefault="6BD53BB1" w14:paraId="2A65D3A4" w14:textId="10F17043">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norm([2.3126;6.0427;-4.2670] - ping)</w:t>
      </w:r>
    </w:p>
    <w:p w:rsidR="6BD53BB1" w:rsidP="474386DC" w:rsidRDefault="6BD53BB1" w14:paraId="294A2C6C" w14:textId="0262CE0D">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 xml:space="preserve">if </w:t>
      </w: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length(xSol) == 1</w:t>
      </w:r>
    </w:p>
    <w:p w:rsidR="6BD53BB1" w:rsidP="474386DC" w:rsidRDefault="6BD53BB1" w14:paraId="210ABF23" w14:textId="4CCA38CE">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solutions = [xSol,ySol,zSol,xSol,ySol,zSol];</w:t>
      </w:r>
    </w:p>
    <w:p w:rsidR="6BD53BB1" w:rsidP="474386DC" w:rsidRDefault="6BD53BB1" w14:paraId="4B8DC41B" w14:textId="4C41447E">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else</w:t>
      </w:r>
    </w:p>
    <w:p w:rsidR="6BD53BB1" w:rsidP="474386DC" w:rsidRDefault="6BD53BB1" w14:paraId="0BBBD4A1" w14:textId="3409B94F">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solutions = [xSol(1) ySol(1) zSol(1) xSol(2) ySol(2) zSol(2)];</w:t>
      </w:r>
    </w:p>
    <w:p w:rsidR="6BD53BB1" w:rsidP="474386DC" w:rsidRDefault="6BD53BB1" w14:paraId="1626FE1A" w14:textId="3A5F3AC7">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end</w:t>
      </w:r>
    </w:p>
    <w:p w:rsidR="6BD53BB1" w:rsidP="474386DC" w:rsidRDefault="6BD53BB1" w14:paraId="0E601BC4" w14:textId="3A56ADB9">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error1 = norm([solutions(1);solutions(2);solutions(3)] - ping)</w:t>
      </w:r>
    </w:p>
    <w:p w:rsidR="6BD53BB1" w:rsidP="474386DC" w:rsidRDefault="6BD53BB1" w14:paraId="7E9E560C" w14:textId="2A187E75">
      <w:pPr>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r w:rsidRPr="474386DC" w:rsidR="6BD53BB1">
        <w:rPr>
          <w:rFonts w:ascii="Menlo" w:hAnsi="Menlo" w:eastAsia="Menlo" w:cs="Menlo"/>
          <w:b w:val="0"/>
          <w:bCs w:val="0"/>
          <w:i w:val="0"/>
          <w:iCs w:val="0"/>
          <w:caps w:val="0"/>
          <w:smallCaps w:val="0"/>
          <w:strike w:val="0"/>
          <w:dstrike w:val="0"/>
          <w:noProof w:val="0"/>
          <w:color w:val="auto"/>
          <w:sz w:val="19"/>
          <w:szCs w:val="19"/>
          <w:u w:val="none"/>
          <w:lang w:val="en-US"/>
        </w:rPr>
        <w:t>error2 = norm([solutions(4);solutions(5);solutions(6)] - ping)</w:t>
      </w:r>
    </w:p>
    <w:p w:rsidR="474386DC" w:rsidP="474386DC" w:rsidRDefault="474386DC" w14:paraId="7691C893" w14:textId="03A9762C">
      <w:pPr>
        <w:pStyle w:val="Normal"/>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p>
    <w:p w:rsidR="474386DC" w:rsidP="474386DC" w:rsidRDefault="474386DC" w14:paraId="0CFD4187" w14:textId="036AE2C8">
      <w:pPr>
        <w:pStyle w:val="Normal"/>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p>
    <w:p w:rsidR="474386DC" w:rsidP="474386DC" w:rsidRDefault="474386DC" w14:paraId="61730073" w14:textId="0791A04B">
      <w:pPr>
        <w:pStyle w:val="Normal"/>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p>
    <w:p w:rsidR="474386DC" w:rsidP="474386DC" w:rsidRDefault="474386DC" w14:paraId="2C79E841" w14:textId="10F921BA">
      <w:pPr>
        <w:pStyle w:val="Normal"/>
        <w:spacing w:line="240" w:lineRule="exact"/>
        <w:jc w:val="left"/>
        <w:rPr>
          <w:rFonts w:ascii="Menlo" w:hAnsi="Menlo" w:eastAsia="Menlo" w:cs="Menlo"/>
          <w:b w:val="0"/>
          <w:bCs w:val="0"/>
          <w:i w:val="0"/>
          <w:iCs w:val="0"/>
          <w:caps w:val="0"/>
          <w:smallCaps w:val="0"/>
          <w:strike w:val="0"/>
          <w:dstrike w:val="0"/>
          <w:noProof w:val="0"/>
          <w:color w:val="auto"/>
          <w:sz w:val="19"/>
          <w:szCs w:val="19"/>
          <w:u w:val="none"/>
          <w:lang w:val="en-US"/>
        </w:rPr>
      </w:pPr>
    </w:p>
    <w:p w:rsidR="474386DC" w:rsidP="474386DC" w:rsidRDefault="474386DC" w14:paraId="32C210B0" w14:textId="71219FA4">
      <w:pPr>
        <w:spacing w:line="255" w:lineRule="exact"/>
        <w:jc w:val="left"/>
        <w:rPr>
          <w:rFonts w:ascii="Calibri" w:hAnsi="Calibri" w:eastAsia="Calibri" w:cs="Calibri"/>
          <w:b w:val="0"/>
          <w:bCs w:val="0"/>
          <w:i w:val="0"/>
          <w:iCs w:val="0"/>
          <w:caps w:val="0"/>
          <w:smallCaps w:val="0"/>
          <w:strike w:val="0"/>
          <w:dstrike w:val="0"/>
          <w:noProof w:val="0"/>
          <w:sz w:val="22"/>
          <w:szCs w:val="22"/>
          <w:u w:val="none"/>
          <w:lang w:val="en-US"/>
        </w:rPr>
      </w:pPr>
    </w:p>
    <w:p w:rsidR="474386DC" w:rsidP="474386DC" w:rsidRDefault="474386DC" w14:paraId="4F36D35A" w14:textId="50D104A3">
      <w:pPr>
        <w:pStyle w:val="DefaultText"/>
        <w:outlineLvl w:val="0"/>
      </w:pPr>
    </w:p>
    <w:p w:rsidR="474386DC" w:rsidRDefault="474386DC" w14:paraId="449B09AA" w14:textId="7E49DB4E">
      <w:r>
        <w:br w:type="page"/>
      </w:r>
    </w:p>
    <w:p w:rsidR="474386DC" w:rsidP="474386DC" w:rsidRDefault="474386DC" w14:paraId="2D6A76DF" w14:textId="526A4431">
      <w:pPr>
        <w:pStyle w:val="Heading1"/>
        <w:numPr>
          <w:numId w:val="0"/>
        </w:numPr>
        <w:bidi w:val="0"/>
        <w:spacing w:before="240" w:beforeAutospacing="off" w:after="60" w:afterAutospacing="off" w:line="259" w:lineRule="auto"/>
        <w:ind w:left="0" w:right="0"/>
        <w:jc w:val="center"/>
        <w:rPr>
          <w:rStyle w:val="InitialStyle"/>
          <w:rFonts w:ascii="Palatino Linotype" w:hAnsi="Palatino Linotype" w:cs="Verdana"/>
          <w:sz w:val="32"/>
          <w:szCs w:val="32"/>
        </w:rPr>
      </w:pPr>
    </w:p>
    <w:p w:rsidR="6BD53BB1" w:rsidP="474386DC" w:rsidRDefault="6BD53BB1" w14:paraId="789B0F92" w14:textId="7E4C41DC">
      <w:pPr>
        <w:pStyle w:val="Heading1"/>
        <w:numPr>
          <w:numId w:val="0"/>
        </w:numPr>
        <w:bidi w:val="0"/>
        <w:spacing w:before="240" w:beforeAutospacing="off" w:after="60" w:afterAutospacing="off" w:line="259" w:lineRule="auto"/>
        <w:ind w:left="0" w:right="0"/>
        <w:jc w:val="center"/>
        <w:rPr>
          <w:rStyle w:val="InitialStyle"/>
          <w:rFonts w:ascii="Palatino Linotype" w:hAnsi="Palatino Linotype" w:cs="Verdana"/>
          <w:sz w:val="32"/>
          <w:szCs w:val="32"/>
        </w:rPr>
      </w:pPr>
      <w:bookmarkStart w:name="_Toc1251834455" w:id="1582838979"/>
      <w:r w:rsidRPr="474386DC" w:rsidR="6BD53BB1">
        <w:rPr>
          <w:rStyle w:val="InitialStyle"/>
          <w:rFonts w:ascii="Palatino Linotype" w:hAnsi="Palatino Linotype" w:cs="Verdana"/>
          <w:sz w:val="32"/>
          <w:szCs w:val="32"/>
        </w:rPr>
        <w:t>Appendix G Python Wrapper Function</w:t>
      </w:r>
      <w:bookmarkEnd w:id="1582838979"/>
    </w:p>
    <w:p w:rsidR="474386DC" w:rsidP="474386DC" w:rsidRDefault="474386DC" w14:paraId="23EA9C60" w14:textId="11F6669B">
      <w:pPr>
        <w:pStyle w:val="DefaultText"/>
        <w:outlineLvl w:val="0"/>
      </w:pPr>
    </w:p>
    <w:p w:rsidR="15C91D00" w:rsidP="474386DC" w:rsidRDefault="15C91D00" w14:paraId="378BC6F3" w14:textId="17612D99">
      <w:pPr>
        <w:pStyle w:val="Normal"/>
        <w:rPr>
          <w:rFonts w:ascii="Palatino Linotype" w:hAnsi="Palatino Linotype" w:eastAsia="Palatino Linotype" w:cs="Palatino Linotype"/>
          <w:sz w:val="24"/>
          <w:szCs w:val="24"/>
        </w:rPr>
      </w:pPr>
      <w:r w:rsidRPr="474386DC" w:rsidR="15C91D00">
        <w:rPr>
          <w:rFonts w:ascii="Palatino Linotype" w:hAnsi="Palatino Linotype" w:eastAsia="Palatino Linotype" w:cs="Palatino Linotype"/>
          <w:sz w:val="24"/>
          <w:szCs w:val="24"/>
        </w:rPr>
        <w:t xml:space="preserve">import </w:t>
      </w:r>
      <w:r w:rsidRPr="474386DC" w:rsidR="15C91D00">
        <w:rPr>
          <w:rFonts w:ascii="Palatino Linotype" w:hAnsi="Palatino Linotype" w:eastAsia="Palatino Linotype" w:cs="Palatino Linotype"/>
          <w:sz w:val="24"/>
          <w:szCs w:val="24"/>
        </w:rPr>
        <w:t>matlab.engine</w:t>
      </w:r>
    </w:p>
    <w:p w:rsidR="15C91D00" w:rsidP="474386DC" w:rsidRDefault="15C91D00" w14:paraId="5B3BEF3C" w14:textId="7C0E2443">
      <w:pPr>
        <w:pStyle w:val="Normal"/>
        <w:rPr>
          <w:rFonts w:ascii="Palatino Linotype" w:hAnsi="Palatino Linotype" w:eastAsia="Palatino Linotype" w:cs="Palatino Linotype"/>
          <w:sz w:val="24"/>
          <w:szCs w:val="24"/>
        </w:rPr>
      </w:pPr>
      <w:r w:rsidRPr="474386DC" w:rsidR="15C91D00">
        <w:rPr>
          <w:rFonts w:ascii="Palatino Linotype" w:hAnsi="Palatino Linotype" w:eastAsia="Palatino Linotype" w:cs="Palatino Linotype"/>
          <w:sz w:val="24"/>
          <w:szCs w:val="24"/>
        </w:rPr>
        <w:t>import time</w:t>
      </w:r>
    </w:p>
    <w:p w:rsidR="15C91D00" w:rsidP="474386DC" w:rsidRDefault="15C91D00" w14:paraId="0F18D492" w14:textId="444C4001">
      <w:pPr>
        <w:pStyle w:val="Normal"/>
        <w:rPr>
          <w:rFonts w:ascii="Palatino Linotype" w:hAnsi="Palatino Linotype" w:eastAsia="Palatino Linotype" w:cs="Palatino Linotype"/>
          <w:sz w:val="24"/>
          <w:szCs w:val="24"/>
        </w:rPr>
      </w:pPr>
      <w:r w:rsidRPr="474386DC" w:rsidR="15C91D00">
        <w:rPr>
          <w:rFonts w:ascii="Palatino Linotype" w:hAnsi="Palatino Linotype" w:eastAsia="Palatino Linotype" w:cs="Palatino Linotype"/>
          <w:sz w:val="24"/>
          <w:szCs w:val="24"/>
        </w:rPr>
        <w:t>eng</w:t>
      </w:r>
      <w:r w:rsidRPr="474386DC" w:rsidR="15C91D00">
        <w:rPr>
          <w:rFonts w:ascii="Palatino Linotype" w:hAnsi="Palatino Linotype" w:eastAsia="Palatino Linotype" w:cs="Palatino Linotype"/>
          <w:sz w:val="24"/>
          <w:szCs w:val="24"/>
        </w:rPr>
        <w:t xml:space="preserve"> = </w:t>
      </w:r>
      <w:r w:rsidRPr="474386DC" w:rsidR="15C91D00">
        <w:rPr>
          <w:rFonts w:ascii="Palatino Linotype" w:hAnsi="Palatino Linotype" w:eastAsia="Palatino Linotype" w:cs="Palatino Linotype"/>
          <w:sz w:val="24"/>
          <w:szCs w:val="24"/>
        </w:rPr>
        <w:t>matlab.engine.start_matlab</w:t>
      </w:r>
      <w:r w:rsidRPr="474386DC" w:rsidR="15C91D00">
        <w:rPr>
          <w:rFonts w:ascii="Palatino Linotype" w:hAnsi="Palatino Linotype" w:eastAsia="Palatino Linotype" w:cs="Palatino Linotype"/>
          <w:sz w:val="24"/>
          <w:szCs w:val="24"/>
        </w:rPr>
        <w:t>()</w:t>
      </w:r>
    </w:p>
    <w:p w:rsidR="15C91D00" w:rsidP="474386DC" w:rsidRDefault="15C91D00" w14:paraId="0AF6F1B3" w14:textId="3FA2D539">
      <w:pPr>
        <w:pStyle w:val="Normal"/>
        <w:rPr>
          <w:rFonts w:ascii="Palatino Linotype" w:hAnsi="Palatino Linotype" w:eastAsia="Palatino Linotype" w:cs="Palatino Linotype"/>
          <w:sz w:val="24"/>
          <w:szCs w:val="24"/>
        </w:rPr>
      </w:pPr>
      <w:r w:rsidRPr="474386DC" w:rsidR="15C91D00">
        <w:rPr>
          <w:rFonts w:ascii="Palatino Linotype" w:hAnsi="Palatino Linotype" w:eastAsia="Palatino Linotype" w:cs="Palatino Linotype"/>
          <w:sz w:val="24"/>
          <w:szCs w:val="24"/>
        </w:rPr>
        <w:t># Call to pinger location algorithm</w:t>
      </w:r>
    </w:p>
    <w:p w:rsidR="15C91D00" w:rsidP="474386DC" w:rsidRDefault="15C91D00" w14:paraId="1279191E" w14:textId="0CAACA60">
      <w:pPr>
        <w:pStyle w:val="Normal"/>
        <w:rPr>
          <w:rFonts w:ascii="Palatino Linotype" w:hAnsi="Palatino Linotype" w:eastAsia="Palatino Linotype" w:cs="Palatino Linotype"/>
          <w:sz w:val="24"/>
          <w:szCs w:val="24"/>
        </w:rPr>
      </w:pPr>
      <w:r w:rsidRPr="474386DC" w:rsidR="15C91D00">
        <w:rPr>
          <w:rFonts w:ascii="Palatino Linotype" w:hAnsi="Palatino Linotype" w:eastAsia="Palatino Linotype" w:cs="Palatino Linotype"/>
          <w:sz w:val="24"/>
          <w:szCs w:val="24"/>
        </w:rPr>
        <w:t xml:space="preserve"># Input is </w:t>
      </w:r>
      <w:r w:rsidRPr="474386DC" w:rsidR="15C91D00">
        <w:rPr>
          <w:rFonts w:ascii="Palatino Linotype" w:hAnsi="Palatino Linotype" w:eastAsia="Palatino Linotype" w:cs="Palatino Linotype"/>
          <w:sz w:val="24"/>
          <w:szCs w:val="24"/>
        </w:rPr>
        <w:t>required</w:t>
      </w:r>
      <w:r w:rsidRPr="474386DC" w:rsidR="15C91D00">
        <w:rPr>
          <w:rFonts w:ascii="Palatino Linotype" w:hAnsi="Palatino Linotype" w:eastAsia="Palatino Linotype" w:cs="Palatino Linotype"/>
          <w:sz w:val="24"/>
          <w:szCs w:val="24"/>
        </w:rPr>
        <w:t xml:space="preserve"> pinger frequency in kHz</w:t>
      </w:r>
    </w:p>
    <w:p w:rsidR="15C91D00" w:rsidP="474386DC" w:rsidRDefault="15C91D00" w14:paraId="15E0986F" w14:textId="1FBAD619">
      <w:pPr>
        <w:pStyle w:val="Normal"/>
        <w:rPr>
          <w:rFonts w:ascii="Palatino Linotype" w:hAnsi="Palatino Linotype" w:eastAsia="Palatino Linotype" w:cs="Palatino Linotype"/>
          <w:sz w:val="24"/>
          <w:szCs w:val="24"/>
        </w:rPr>
      </w:pPr>
      <w:r w:rsidRPr="474386DC" w:rsidR="15C91D00">
        <w:rPr>
          <w:rFonts w:ascii="Palatino Linotype" w:hAnsi="Palatino Linotype" w:eastAsia="Palatino Linotype" w:cs="Palatino Linotype"/>
          <w:sz w:val="24"/>
          <w:szCs w:val="24"/>
        </w:rPr>
        <w:t xml:space="preserve">location = </w:t>
      </w:r>
      <w:r w:rsidRPr="474386DC" w:rsidR="15C91D00">
        <w:rPr>
          <w:rFonts w:ascii="Palatino Linotype" w:hAnsi="Palatino Linotype" w:eastAsia="Palatino Linotype" w:cs="Palatino Linotype"/>
          <w:sz w:val="24"/>
          <w:szCs w:val="24"/>
        </w:rPr>
        <w:t>eng.test</w:t>
      </w:r>
      <w:r w:rsidRPr="474386DC" w:rsidR="15C91D00">
        <w:rPr>
          <w:rFonts w:ascii="Palatino Linotype" w:hAnsi="Palatino Linotype" w:eastAsia="Palatino Linotype" w:cs="Palatino Linotype"/>
          <w:sz w:val="24"/>
          <w:szCs w:val="24"/>
        </w:rPr>
        <w:t>(35)</w:t>
      </w:r>
    </w:p>
    <w:p w:rsidR="15C91D00" w:rsidP="474386DC" w:rsidRDefault="15C91D00" w14:paraId="2EAA4400" w14:textId="27D4E210">
      <w:pPr>
        <w:pStyle w:val="Normal"/>
        <w:rPr>
          <w:rFonts w:ascii="Palatino Linotype" w:hAnsi="Palatino Linotype" w:eastAsia="Palatino Linotype" w:cs="Palatino Linotype"/>
          <w:sz w:val="24"/>
          <w:szCs w:val="24"/>
        </w:rPr>
      </w:pPr>
      <w:r w:rsidRPr="474386DC" w:rsidR="15C91D00">
        <w:rPr>
          <w:rFonts w:ascii="Palatino Linotype" w:hAnsi="Palatino Linotype" w:eastAsia="Palatino Linotype" w:cs="Palatino Linotype"/>
          <w:sz w:val="24"/>
          <w:szCs w:val="24"/>
        </w:rPr>
        <w:t>print(location)</w:t>
      </w:r>
    </w:p>
    <w:sectPr w:rsidRPr="00C62BF8" w:rsidR="00C62BF8" w:rsidSect="00654079">
      <w:pgSz w:w="12240" w:h="15840" w:orient="portrait"/>
      <w:pgMar w:top="1440" w:right="1440" w:bottom="1440" w:left="1440" w:header="1440" w:footer="666" w:gutter="0"/>
      <w:pgNumType w:start="1"/>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nitials="WB" w:author="Whitaker, Bradley" w:date="2023-04-25T13:38:00Z" w:id="193">
    <w:p w:rsidR="00C95462" w:rsidRDefault="00C95462" w14:paraId="6E93984D" w14:textId="68916764">
      <w:pPr>
        <w:pStyle w:val="CommentText"/>
      </w:pPr>
      <w:r>
        <w:rPr>
          <w:rStyle w:val="CommentReference"/>
        </w:rPr>
        <w:annotationRef/>
      </w:r>
      <w:r>
        <w:t>Explain why the 0.9-1.0 bin is so much taller</w:t>
      </w:r>
      <w:r w:rsidR="00DA22E7">
        <w:t xml:space="preserve"> and why that is okay.</w:t>
      </w:r>
    </w:p>
  </w:comment>
  <w:comment w:initials="WB" w:author="Whitaker, Bradley" w:date="2023-04-25T13:42:00Z" w:id="194">
    <w:p w:rsidR="00CB2A69" w:rsidRDefault="00CB2A69" w14:paraId="3B14A20A" w14:textId="77777777">
      <w:pPr>
        <w:pStyle w:val="CommentText"/>
      </w:pPr>
      <w:r>
        <w:rPr>
          <w:rStyle w:val="CommentReference"/>
        </w:rPr>
        <w:annotationRef/>
      </w:r>
      <w:r>
        <w:t xml:space="preserve">How are the histograms convincing evidence? Explain that </w:t>
      </w:r>
      <w:r w:rsidR="006B7267">
        <w:t>even if the amplitude of the frequency we care about is 10x smaller than the loudest frequency in the signal, we can still isolate it 100% of the time over 1000 trials.</w:t>
      </w:r>
    </w:p>
    <w:p w:rsidR="006B7267" w:rsidRDefault="006B7267" w14:paraId="099585F5" w14:textId="77777777">
      <w:pPr>
        <w:pStyle w:val="CommentText"/>
      </w:pPr>
    </w:p>
    <w:p w:rsidR="006B7267" w:rsidRDefault="006B7267" w14:paraId="4148BBB1" w14:textId="0745F930">
      <w:pPr>
        <w:pStyle w:val="CommentText"/>
      </w:pPr>
      <w:r>
        <w:t>You should also put in a caveat that these tests were conducted with perfect sinusoidal signals in Matlab, not with actual recorded pinger signals. So the test doesn’t perfectly represent reality, but it does give us confidence that the FILTER is doing its job.</w:t>
      </w:r>
    </w:p>
  </w:comment>
  <w:comment w:initials="WB" w:author="Whitaker, Bradley" w:date="2023-04-25T13:45:00Z" w:id="199">
    <w:p w:rsidR="00F76E51" w:rsidRDefault="00F76E51" w14:paraId="1D34E48A" w14:textId="77777777">
      <w:pPr>
        <w:pStyle w:val="CommentText"/>
      </w:pPr>
      <w:r>
        <w:rPr>
          <w:rStyle w:val="CommentReference"/>
        </w:rPr>
        <w:annotationRef/>
      </w:r>
      <w:r>
        <w:t>This histogram is more like what I would expect.</w:t>
      </w:r>
    </w:p>
    <w:p w:rsidR="00F76E51" w:rsidRDefault="00F76E51" w14:paraId="02BBE561" w14:textId="77777777">
      <w:pPr>
        <w:pStyle w:val="CommentText"/>
      </w:pPr>
    </w:p>
    <w:p w:rsidR="00602FEE" w:rsidRDefault="00F76E51" w14:paraId="115EA9B1" w14:textId="77777777">
      <w:pPr>
        <w:pStyle w:val="CommentText"/>
      </w:pPr>
      <w:r>
        <w:t>With 1000 trials and 6 signals, we would expect that 1/6 of the ratios are 1.0 (the signal we care about is the largest signal)</w:t>
      </w:r>
      <w:r w:rsidR="00C7707B">
        <w:t>, resulting in a bin height of 167. The remaining 833 tests should be uniformly distributed among the 10 bins</w:t>
      </w:r>
      <w:r w:rsidR="00602FEE">
        <w:t>. So the first 9 bins should be about 83 units tall, and the last bin should be 167+83=250 units tall.</w:t>
      </w:r>
    </w:p>
    <w:p w:rsidR="00602FEE" w:rsidRDefault="00602FEE" w14:paraId="6662CA91" w14:textId="77777777">
      <w:pPr>
        <w:pStyle w:val="CommentText"/>
      </w:pPr>
    </w:p>
    <w:p w:rsidR="00602FEE" w:rsidRDefault="00602FEE" w14:paraId="62CE8F3B" w14:textId="52B2B875">
      <w:pPr>
        <w:pStyle w:val="CommentText"/>
      </w:pPr>
      <w:r>
        <w:t>Why does this not happen on the previous histogram figures?</w:t>
      </w:r>
    </w:p>
  </w:comment>
  <w:comment w:initials="WB" w:author="Whitaker, Bradley" w:date="2023-04-25T13:55:00Z" w:id="212">
    <w:p w:rsidR="00C1691D" w:rsidRDefault="00C1691D" w14:paraId="384CE86F" w14:textId="2F5E78C4">
      <w:pPr>
        <w:pStyle w:val="CommentText"/>
      </w:pPr>
      <w:r>
        <w:rPr>
          <w:rStyle w:val="CommentReference"/>
        </w:rPr>
        <w:annotationRef/>
      </w:r>
      <w:r>
        <w:t xml:space="preserve">I would like to see a more detailed breakdown of the timing. How much time is needed for recording audio? How much time is needed to set up the </w:t>
      </w:r>
      <w:r w:rsidR="00696C87">
        <w:t xml:space="preserve">audio interface? This would be good information to have, especially if we look into recording for 4.5 seconds instead of 2.5 in order to have 2 pings </w:t>
      </w:r>
      <w:r w:rsidR="005D1C6C">
        <w:t>to determine TDOA.</w:t>
      </w:r>
    </w:p>
  </w:comment>
  <w:comment w:initials="WB" w:author="Whitaker, Bradley" w:date="2023-04-25T13:57:00Z" w:id="216">
    <w:p w:rsidR="00B734AB" w:rsidRDefault="00B734AB" w14:paraId="37288245" w14:textId="7F78A402">
      <w:pPr>
        <w:pStyle w:val="CommentText"/>
      </w:pPr>
      <w:r>
        <w:rPr>
          <w:rStyle w:val="CommentReference"/>
        </w:rPr>
        <w:annotationRef/>
      </w:r>
      <w:r>
        <w:t>Be more precise. What was the largest discrepancy?</w:t>
      </w:r>
    </w:p>
  </w:comment>
  <w:comment w:initials="WB" w:author="Whitaker, Bradley" w:date="2023-04-25T13:58:00Z" w:id="219">
    <w:p w:rsidR="00816F83" w:rsidRDefault="00816F83" w14:paraId="3D8F9CB9" w14:textId="7B325327">
      <w:pPr>
        <w:pStyle w:val="CommentText"/>
      </w:pPr>
      <w:r>
        <w:rPr>
          <w:rStyle w:val="CommentReference"/>
        </w:rPr>
        <w:annotationRef/>
      </w:r>
      <w:r>
        <w:t>Why do you show time and frequency plots for the unfiltered data but only frequency plots for the filtered data?</w:t>
      </w:r>
    </w:p>
  </w:comment>
  <w:comment w:initials="WB" w:author="Whitaker, Bradley" w:date="2023-04-25T13:58:00Z" w:id="220">
    <w:p w:rsidR="007E3FC5" w:rsidRDefault="007E3FC5" w14:paraId="38727157" w14:textId="335C15BE">
      <w:pPr>
        <w:pStyle w:val="CommentText"/>
      </w:pPr>
      <w:r>
        <w:rPr>
          <w:rStyle w:val="CommentReference"/>
        </w:rPr>
        <w:annotationRef/>
      </w:r>
      <w:r>
        <w:t>Retake the screenshot without Matlab’s figure toolbar</w:t>
      </w:r>
    </w:p>
  </w:comment>
  <w:comment w:initials="WB" w:author="Whitaker, Bradley" w:date="2023-04-25T13:59:00Z" w:id="221">
    <w:p w:rsidR="00816F83" w:rsidRDefault="00816F83" w14:paraId="0C984ED8" w14:textId="4A4577C5">
      <w:pPr>
        <w:pStyle w:val="CommentText"/>
      </w:pPr>
      <w:r>
        <w:rPr>
          <w:rStyle w:val="CommentReference"/>
        </w:rPr>
        <w:annotationRef/>
      </w:r>
      <w:r>
        <w:t>47?</w:t>
      </w:r>
    </w:p>
  </w:comment>
  <w:comment w:initials="WB" w:author="Whitaker, Bradley" w:date="2023-04-25T13:59:00Z" w:id="224">
    <w:p w:rsidR="00816F83" w:rsidRDefault="00816F83" w14:paraId="3A98EDA2" w14:textId="07FCE98C">
      <w:pPr>
        <w:pStyle w:val="CommentText"/>
      </w:pPr>
      <w:r>
        <w:rPr>
          <w:rStyle w:val="CommentReference"/>
        </w:rPr>
        <w:annotationRef/>
      </w:r>
      <w:r>
        <w:t>48?</w:t>
      </w:r>
    </w:p>
  </w:comment>
  <w:comment w:initials="WB" w:author="Whitaker, Bradley" w:date="2023-04-25T14:06:00Z" w:id="239">
    <w:p w:rsidR="00121C6D" w:rsidRDefault="00121C6D" w14:paraId="2B062E1D" w14:textId="1A388FBC">
      <w:pPr>
        <w:pStyle w:val="CommentText"/>
      </w:pPr>
      <w:r>
        <w:rPr>
          <w:rStyle w:val="CommentReference"/>
        </w:rPr>
        <w:annotationRef/>
      </w:r>
      <w:r>
        <w:t xml:space="preserve">Check figure numbers. MS Word should do this automatically for you if you configure it properly. With the number of figures you have in this document, </w:t>
      </w:r>
      <w:r w:rsidR="00657F15">
        <w:t>it will be a pain to keep track of them manually.</w:t>
      </w:r>
    </w:p>
  </w:comment>
  <w:comment w:initials="WB" w:author="Whitaker, Bradley" w:date="2023-04-25T14:07:00Z" w:id="240">
    <w:p w:rsidR="00657F15" w:rsidRDefault="00657F15" w14:paraId="06EEE37C" w14:textId="335891D9">
      <w:pPr>
        <w:pStyle w:val="CommentText"/>
      </w:pPr>
      <w:r>
        <w:rPr>
          <w:rStyle w:val="CommentReference"/>
        </w:rPr>
        <w:annotationRef/>
      </w:r>
      <w:r>
        <w:t xml:space="preserve">Without the other RoboSub hardware, this is a pretty meaningless photo. You can </w:t>
      </w:r>
      <w:r w:rsidR="00C00AD0">
        <w:t>say that the hardware fits in the capsule, but since the club is creating a new capsule anyways, this requirement is not as important.</w:t>
      </w:r>
    </w:p>
  </w:comment>
</w:comments>
</file>

<file path=word/commentsExtended.xml><?xml version="1.0" encoding="utf-8"?>
<w15:commentsEx xmlns:mc="http://schemas.openxmlformats.org/markup-compatibility/2006" xmlns:w15="http://schemas.microsoft.com/office/word/2012/wordml" mc:Ignorable="w15">
  <w15:commentEx w15:done="0" w15:paraId="6E93984D"/>
  <w15:commentEx w15:done="0" w15:paraId="4148BBB1"/>
  <w15:commentEx w15:done="0" w15:paraId="62CE8F3B"/>
  <w15:commentEx w15:done="0" w15:paraId="384CE86F"/>
  <w15:commentEx w15:done="0" w15:paraId="37288245"/>
  <w15:commentEx w15:done="0" w15:paraId="3D8F9CB9"/>
  <w15:commentEx w15:done="0" w15:paraId="38727157"/>
  <w15:commentEx w15:done="0" w15:paraId="0C984ED8"/>
  <w15:commentEx w15:done="0" w15:paraId="3A98EDA2"/>
  <w15:commentEx w15:done="0" w15:paraId="2B062E1D"/>
  <w15:commentEx w15:done="0" w15:paraId="06EEE37C"/>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7F25657" w16cex:dateUtc="2023-04-25T19:38:00Z"/>
  <w16cex:commentExtensible w16cex:durableId="27F25735" w16cex:dateUtc="2023-04-25T19:42:00Z"/>
  <w16cex:commentExtensible w16cex:durableId="27F257E6" w16cex:dateUtc="2023-04-25T19:45:00Z"/>
  <w16cex:commentExtensible w16cex:durableId="27F25A49" w16cex:dateUtc="2023-04-25T19:55:00Z"/>
  <w16cex:commentExtensible w16cex:durableId="27F25ABC" w16cex:dateUtc="2023-04-25T19:57:00Z"/>
  <w16cex:commentExtensible w16cex:durableId="27F25B16" w16cex:dateUtc="2023-04-25T19:58:00Z"/>
  <w16cex:commentExtensible w16cex:durableId="27F25AF1" w16cex:dateUtc="2023-04-25T19:58:00Z"/>
  <w16cex:commentExtensible w16cex:durableId="27F25B47" w16cex:dateUtc="2023-04-25T19:59:00Z"/>
  <w16cex:commentExtensible w16cex:durableId="27F25B37" w16cex:dateUtc="2023-04-25T19:59:00Z"/>
  <w16cex:commentExtensible w16cex:durableId="27F25CE7" w16cex:dateUtc="2023-04-25T20:06:00Z"/>
  <w16cex:commentExtensible w16cex:durableId="27F25D23" w16cex:dateUtc="2023-04-25T20:07:00Z"/>
</w16cex:commentsExtensible>
</file>

<file path=word/commentsIds.xml><?xml version="1.0" encoding="utf-8"?>
<w16cid:commentsIds xmlns:mc="http://schemas.openxmlformats.org/markup-compatibility/2006" xmlns:w16cid="http://schemas.microsoft.com/office/word/2016/wordml/cid" mc:Ignorable="w16cid">
  <w16cid:commentId w16cid:paraId="6E93984D" w16cid:durableId="27F25657"/>
  <w16cid:commentId w16cid:paraId="4148BBB1" w16cid:durableId="27F25735"/>
  <w16cid:commentId w16cid:paraId="62CE8F3B" w16cid:durableId="27F257E6"/>
  <w16cid:commentId w16cid:paraId="384CE86F" w16cid:durableId="27F25A49"/>
  <w16cid:commentId w16cid:paraId="37288245" w16cid:durableId="27F25ABC"/>
  <w16cid:commentId w16cid:paraId="3D8F9CB9" w16cid:durableId="27F25B16"/>
  <w16cid:commentId w16cid:paraId="38727157" w16cid:durableId="27F25AF1"/>
  <w16cid:commentId w16cid:paraId="0C984ED8" w16cid:durableId="27F25B47"/>
  <w16cid:commentId w16cid:paraId="3A98EDA2" w16cid:durableId="27F25B37"/>
  <w16cid:commentId w16cid:paraId="2B062E1D" w16cid:durableId="27F25CE7"/>
  <w16cid:commentId w16cid:paraId="06EEE37C" w16cid:durableId="27F25D2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E257DB" w:rsidRDefault="00E257DB" w14:paraId="3241B223" w14:textId="77777777">
      <w:r>
        <w:separator/>
      </w:r>
    </w:p>
  </w:endnote>
  <w:endnote w:type="continuationSeparator" w:id="0">
    <w:p w:rsidR="00E257DB" w:rsidRDefault="00E257DB" w14:paraId="65350864"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imes">
    <w:altName w:val="Times"/>
    <w:panose1 w:val="00000500000000020000"/>
    <w:charset w:val="00"/>
    <w:family w:val="auto"/>
    <w:pitch w:val="variable"/>
    <w:sig w:usb0="E00002FF" w:usb1="5000205A" w:usb2="00000000" w:usb3="00000000" w:csb0="0000019F" w:csb1="00000000"/>
  </w:font>
  <w:font w:name="Menlo">
    <w:altName w:val="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428BD" w:rsidP="00827126" w:rsidRDefault="006428BD" w14:paraId="6CE629FB" w14:textId="77777777">
    <w:pPr>
      <w:pStyle w:val="Footer"/>
      <w:pBdr>
        <w:top w:val="thinThickSmallGap" w:color="622423" w:themeColor="accent2" w:themeShade="7F" w:sz="24" w:space="1"/>
      </w:pBdr>
      <w:rPr>
        <w:rFonts w:asciiTheme="majorHAnsi" w:hAnsiTheme="majorHAnsi"/>
      </w:rPr>
    </w:pPr>
    <w:r>
      <w:rPr>
        <w:rFonts w:asciiTheme="majorHAnsi" w:hAnsiTheme="majorHAnsi"/>
      </w:rPr>
      <w:t>{Shortened Project Title}</w:t>
    </w:r>
    <w:r>
      <w:rPr>
        <w:rFonts w:asciiTheme="majorHAnsi" w:hAnsiTheme="majorHAnsi"/>
      </w:rPr>
      <w:ptab w:alignment="right" w:relativeTo="margin" w:leader="none"/>
    </w:r>
    <w:r>
      <w:rPr>
        <w:rFonts w:asciiTheme="majorHAnsi" w:hAnsiTheme="majorHAnsi"/>
      </w:rPr>
      <w:t xml:space="preserve">Page </w:t>
    </w:r>
    <w:r>
      <w:fldChar w:fldCharType="begin"/>
    </w:r>
    <w:r>
      <w:instrText xml:space="preserve"> PAGE   \* MERGEFORMAT </w:instrText>
    </w:r>
    <w:r>
      <w:fldChar w:fldCharType="separate"/>
    </w:r>
    <w:r w:rsidRPr="00C9659F">
      <w:rPr>
        <w:rFonts w:asciiTheme="majorHAnsi" w:hAnsiTheme="majorHAnsi"/>
        <w:noProof/>
      </w:rPr>
      <w:t>4</w:t>
    </w:r>
    <w:r>
      <w:rPr>
        <w:rFonts w:asciiTheme="majorHAnsi" w:hAnsiTheme="majorHAnsi"/>
        <w:noProof/>
      </w:rPr>
      <w:fldChar w:fldCharType="end"/>
    </w:r>
  </w:p>
  <w:p w:rsidR="006428BD" w:rsidP="00827126" w:rsidRDefault="006428BD" w14:paraId="54E56743" w14:textId="77777777">
    <w:pPr>
      <w:pStyle w:val="Footer"/>
      <w:rPr>
        <w:rFonts w:ascii="Verdana" w:hAnsi="Verdan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E257DB" w:rsidRDefault="00E257DB" w14:paraId="3BBE34F0" w14:textId="77777777">
      <w:r>
        <w:separator/>
      </w:r>
    </w:p>
  </w:footnote>
  <w:footnote w:type="continuationSeparator" w:id="0">
    <w:p w:rsidR="00E257DB" w:rsidRDefault="00E257DB" w14:paraId="584BE497" w14:textId="77777777">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dB2vmPmTd4L31Y" int2:id="rjaA4cds">
      <int2:state int2:type="AugLoop_Text_Critique" int2:value="Rejected"/>
    </int2:textHash>
    <int2:textHash int2:hashCode="WJ4PxjA9NTuGOy" int2:id="2hBQfCfg">
      <int2:state int2:type="AugLoop_Text_Critique" int2:value="Rejected"/>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xmlns:w="http://schemas.openxmlformats.org/wordprocessingml/2006/main" w:abstractNumId="13">
    <w:nsid w:val="63a917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1E0F6A62"/>
    <w:multiLevelType w:val="hybridMultilevel"/>
    <w:tmpl w:val="FFFFFFFF"/>
    <w:lvl w:ilvl="0" w:tplc="EB246C40">
      <w:start w:val="1"/>
      <w:numFmt w:val="decimal"/>
      <w:lvlText w:val="%1)"/>
      <w:lvlJc w:val="left"/>
      <w:pPr>
        <w:ind w:left="720" w:hanging="360"/>
      </w:pPr>
      <w:rPr>
        <w:rFonts w:hint="default" w:ascii="Times New Roman" w:hAnsi="Times New Roman"/>
      </w:rPr>
    </w:lvl>
    <w:lvl w:ilvl="1" w:tplc="3698EEC2">
      <w:start w:val="1"/>
      <w:numFmt w:val="lowerLetter"/>
      <w:lvlText w:val="%2."/>
      <w:lvlJc w:val="left"/>
      <w:pPr>
        <w:ind w:left="1440" w:hanging="360"/>
      </w:pPr>
    </w:lvl>
    <w:lvl w:ilvl="2" w:tplc="4498F1FE">
      <w:start w:val="1"/>
      <w:numFmt w:val="lowerRoman"/>
      <w:lvlText w:val="%3."/>
      <w:lvlJc w:val="right"/>
      <w:pPr>
        <w:ind w:left="2160" w:hanging="180"/>
      </w:pPr>
    </w:lvl>
    <w:lvl w:ilvl="3" w:tplc="416E901A">
      <w:start w:val="1"/>
      <w:numFmt w:val="decimal"/>
      <w:lvlText w:val="%4."/>
      <w:lvlJc w:val="left"/>
      <w:pPr>
        <w:ind w:left="2880" w:hanging="360"/>
      </w:pPr>
    </w:lvl>
    <w:lvl w:ilvl="4" w:tplc="C602F0B2">
      <w:start w:val="1"/>
      <w:numFmt w:val="lowerLetter"/>
      <w:lvlText w:val="%5."/>
      <w:lvlJc w:val="left"/>
      <w:pPr>
        <w:ind w:left="3600" w:hanging="360"/>
      </w:pPr>
    </w:lvl>
    <w:lvl w:ilvl="5" w:tplc="6434AE66">
      <w:start w:val="1"/>
      <w:numFmt w:val="lowerRoman"/>
      <w:lvlText w:val="%6."/>
      <w:lvlJc w:val="right"/>
      <w:pPr>
        <w:ind w:left="4320" w:hanging="180"/>
      </w:pPr>
    </w:lvl>
    <w:lvl w:ilvl="6" w:tplc="1152E65A">
      <w:start w:val="1"/>
      <w:numFmt w:val="decimal"/>
      <w:lvlText w:val="%7."/>
      <w:lvlJc w:val="left"/>
      <w:pPr>
        <w:ind w:left="5040" w:hanging="360"/>
      </w:pPr>
    </w:lvl>
    <w:lvl w:ilvl="7" w:tplc="D0E684AA">
      <w:start w:val="1"/>
      <w:numFmt w:val="lowerLetter"/>
      <w:lvlText w:val="%8."/>
      <w:lvlJc w:val="left"/>
      <w:pPr>
        <w:ind w:left="5760" w:hanging="360"/>
      </w:pPr>
    </w:lvl>
    <w:lvl w:ilvl="8" w:tplc="E96C7B9A">
      <w:start w:val="1"/>
      <w:numFmt w:val="lowerRoman"/>
      <w:lvlText w:val="%9."/>
      <w:lvlJc w:val="right"/>
      <w:pPr>
        <w:ind w:left="6480" w:hanging="180"/>
      </w:pPr>
    </w:lvl>
  </w:abstractNum>
  <w:abstractNum w:abstractNumId="1" w15:restartNumberingAfterBreak="0">
    <w:nsid w:val="2F62F964"/>
    <w:multiLevelType w:val="hybridMultilevel"/>
    <w:tmpl w:val="FFFFFFFF"/>
    <w:lvl w:ilvl="0" w:tplc="8B469AE6">
      <w:start w:val="1"/>
      <w:numFmt w:val="decimal"/>
      <w:lvlText w:val="%1."/>
      <w:lvlJc w:val="left"/>
      <w:pPr>
        <w:ind w:left="720" w:hanging="360"/>
      </w:pPr>
    </w:lvl>
    <w:lvl w:ilvl="1" w:tplc="12E42A28">
      <w:start w:val="1"/>
      <w:numFmt w:val="lowerLetter"/>
      <w:lvlText w:val="%2."/>
      <w:lvlJc w:val="left"/>
      <w:pPr>
        <w:ind w:left="1440" w:hanging="360"/>
      </w:pPr>
    </w:lvl>
    <w:lvl w:ilvl="2" w:tplc="8A8C9114">
      <w:start w:val="1"/>
      <w:numFmt w:val="lowerRoman"/>
      <w:lvlText w:val="%3."/>
      <w:lvlJc w:val="right"/>
      <w:pPr>
        <w:ind w:left="2160" w:hanging="180"/>
      </w:pPr>
    </w:lvl>
    <w:lvl w:ilvl="3" w:tplc="27AC5104">
      <w:start w:val="1"/>
      <w:numFmt w:val="decimal"/>
      <w:lvlText w:val="%4."/>
      <w:lvlJc w:val="left"/>
      <w:pPr>
        <w:ind w:left="2880" w:hanging="360"/>
      </w:pPr>
    </w:lvl>
    <w:lvl w:ilvl="4" w:tplc="596E37C8">
      <w:start w:val="1"/>
      <w:numFmt w:val="lowerLetter"/>
      <w:lvlText w:val="%5."/>
      <w:lvlJc w:val="left"/>
      <w:pPr>
        <w:ind w:left="3600" w:hanging="360"/>
      </w:pPr>
    </w:lvl>
    <w:lvl w:ilvl="5" w:tplc="75909644">
      <w:start w:val="1"/>
      <w:numFmt w:val="lowerRoman"/>
      <w:lvlText w:val="%6."/>
      <w:lvlJc w:val="right"/>
      <w:pPr>
        <w:ind w:left="4320" w:hanging="180"/>
      </w:pPr>
    </w:lvl>
    <w:lvl w:ilvl="6" w:tplc="38EAF24E">
      <w:start w:val="1"/>
      <w:numFmt w:val="decimal"/>
      <w:lvlText w:val="%7."/>
      <w:lvlJc w:val="left"/>
      <w:pPr>
        <w:ind w:left="5040" w:hanging="360"/>
      </w:pPr>
    </w:lvl>
    <w:lvl w:ilvl="7" w:tplc="642A252E">
      <w:start w:val="1"/>
      <w:numFmt w:val="lowerLetter"/>
      <w:lvlText w:val="%8."/>
      <w:lvlJc w:val="left"/>
      <w:pPr>
        <w:ind w:left="5760" w:hanging="360"/>
      </w:pPr>
    </w:lvl>
    <w:lvl w:ilvl="8" w:tplc="D662EBE6">
      <w:start w:val="1"/>
      <w:numFmt w:val="lowerRoman"/>
      <w:lvlText w:val="%9."/>
      <w:lvlJc w:val="right"/>
      <w:pPr>
        <w:ind w:left="6480" w:hanging="180"/>
      </w:pPr>
    </w:lvl>
  </w:abstractNum>
  <w:abstractNum w:abstractNumId="2" w15:restartNumberingAfterBreak="0">
    <w:nsid w:val="3462B389"/>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4CC3677"/>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4F26B33"/>
    <w:multiLevelType w:val="hybridMultilevel"/>
    <w:tmpl w:val="80BADFBA"/>
    <w:lvl w:ilvl="0" w:tplc="92B23270">
      <w:start w:val="1"/>
      <w:numFmt w:val="bullet"/>
      <w:pStyle w:val="PDRBulletedLis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3E8C42EF"/>
    <w:multiLevelType w:val="hybridMultilevel"/>
    <w:tmpl w:val="A7202176"/>
    <w:lvl w:ilvl="0">
      <w:start w:val="1"/>
      <w:numFmt w:val="decimal"/>
      <w:pStyle w:val="Style1"/>
      <w:lvlText w:val="%1."/>
      <w:lvlJc w:val="left"/>
      <w:pPr>
        <w:ind w:left="432" w:hanging="432"/>
      </w:pPr>
      <w:rPr>
        <w:b/>
        <w:bCs/>
        <w:i w:val="0"/>
        <w:iCs w:val="0"/>
        <w:sz w:val="32"/>
        <w:szCs w:val="32"/>
      </w:rPr>
    </w:lvl>
    <w:lvl w:ilvl="1">
      <w:start w:val="1"/>
      <w:numFmt w:val="decimal"/>
      <w:pStyle w:val="Heading2"/>
      <w:lvlText w:val="%1.%2."/>
      <w:lvlJc w:val="left"/>
      <w:pPr>
        <w:ind w:left="75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48BA9F4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DBB8C29"/>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FD9A92E"/>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5CB13B6"/>
    <w:multiLevelType w:val="hybridMultilevel"/>
    <w:tmpl w:val="FFFFFFFF"/>
    <w:lvl w:ilvl="0" w:tplc="026C5BCA">
      <w:start w:val="1"/>
      <w:numFmt w:val="decimal"/>
      <w:lvlText w:val="%1)"/>
      <w:lvlJc w:val="left"/>
      <w:pPr>
        <w:ind w:left="720" w:hanging="360"/>
      </w:pPr>
      <w:rPr>
        <w:rFonts w:hint="default" w:ascii="Times New Roman" w:hAnsi="Times New Roman"/>
      </w:rPr>
    </w:lvl>
    <w:lvl w:ilvl="1" w:tplc="B792030E">
      <w:start w:val="1"/>
      <w:numFmt w:val="lowerLetter"/>
      <w:lvlText w:val="%2."/>
      <w:lvlJc w:val="left"/>
      <w:pPr>
        <w:ind w:left="1440" w:hanging="360"/>
      </w:pPr>
    </w:lvl>
    <w:lvl w:ilvl="2" w:tplc="719868EE">
      <w:start w:val="1"/>
      <w:numFmt w:val="lowerRoman"/>
      <w:lvlText w:val="%3."/>
      <w:lvlJc w:val="right"/>
      <w:pPr>
        <w:ind w:left="2160" w:hanging="180"/>
      </w:pPr>
    </w:lvl>
    <w:lvl w:ilvl="3" w:tplc="DAEAC3A4">
      <w:start w:val="1"/>
      <w:numFmt w:val="decimal"/>
      <w:lvlText w:val="%4."/>
      <w:lvlJc w:val="left"/>
      <w:pPr>
        <w:ind w:left="2880" w:hanging="360"/>
      </w:pPr>
    </w:lvl>
    <w:lvl w:ilvl="4" w:tplc="1EFCEB3E">
      <w:start w:val="1"/>
      <w:numFmt w:val="lowerLetter"/>
      <w:lvlText w:val="%5."/>
      <w:lvlJc w:val="left"/>
      <w:pPr>
        <w:ind w:left="3600" w:hanging="360"/>
      </w:pPr>
    </w:lvl>
    <w:lvl w:ilvl="5" w:tplc="60F27CAA">
      <w:start w:val="1"/>
      <w:numFmt w:val="lowerRoman"/>
      <w:lvlText w:val="%6."/>
      <w:lvlJc w:val="right"/>
      <w:pPr>
        <w:ind w:left="4320" w:hanging="180"/>
      </w:pPr>
    </w:lvl>
    <w:lvl w:ilvl="6" w:tplc="F04401CC">
      <w:start w:val="1"/>
      <w:numFmt w:val="decimal"/>
      <w:lvlText w:val="%7."/>
      <w:lvlJc w:val="left"/>
      <w:pPr>
        <w:ind w:left="5040" w:hanging="360"/>
      </w:pPr>
    </w:lvl>
    <w:lvl w:ilvl="7" w:tplc="5394B626">
      <w:start w:val="1"/>
      <w:numFmt w:val="lowerLetter"/>
      <w:lvlText w:val="%8."/>
      <w:lvlJc w:val="left"/>
      <w:pPr>
        <w:ind w:left="5760" w:hanging="360"/>
      </w:pPr>
    </w:lvl>
    <w:lvl w:ilvl="8" w:tplc="47A61DFE">
      <w:start w:val="1"/>
      <w:numFmt w:val="lowerRoman"/>
      <w:lvlText w:val="%9."/>
      <w:lvlJc w:val="right"/>
      <w:pPr>
        <w:ind w:left="6480" w:hanging="180"/>
      </w:pPr>
    </w:lvl>
  </w:abstractNum>
  <w:abstractNum w:abstractNumId="10" w15:restartNumberingAfterBreak="0">
    <w:nsid w:val="5C9853E7"/>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DDF81B6"/>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E86976F"/>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4">
    <w:abstractNumId w:val="13"/>
  </w:num>
  <w:num w:numId="1">
    <w:abstractNumId w:val="1"/>
  </w:num>
  <w:num w:numId="2">
    <w:abstractNumId w:val="10"/>
  </w:num>
  <w:num w:numId="3">
    <w:abstractNumId w:val="0"/>
  </w:num>
  <w:num w:numId="4">
    <w:abstractNumId w:val="9"/>
  </w:num>
  <w:num w:numId="5">
    <w:abstractNumId w:val="7"/>
  </w:num>
  <w:num w:numId="6">
    <w:abstractNumId w:val="3"/>
  </w:num>
  <w:num w:numId="7">
    <w:abstractNumId w:val="8"/>
  </w:num>
  <w:num w:numId="8">
    <w:abstractNumId w:val="11"/>
  </w:num>
  <w:num w:numId="9">
    <w:abstractNumId w:val="2"/>
  </w:num>
  <w:num w:numId="10">
    <w:abstractNumId w:val="6"/>
  </w:num>
  <w:num w:numId="11">
    <w:abstractNumId w:val="12"/>
  </w:num>
  <w:num w:numId="12">
    <w:abstractNumId w:val="4"/>
  </w:num>
  <w:num w:numId="13">
    <w:abstractNumId w:val="5"/>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hitaker, Bradley">
    <w15:presenceInfo w15:providerId="AD" w15:userId="S::z55x193@msu.montana.edu::e73d0327-0ea6-451d-be4f-068ab1d081b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trackRevisions w:val="false"/>
  <w:defaultTabStop w:val="720"/>
  <w:hyphenationZone w:val="0"/>
  <w:doNotHyphenateCaps/>
  <w:drawingGridHorizontalSpacing w:val="100"/>
  <w:drawingGridVerticalSpacing w:val="120"/>
  <w:displayHorizontalDrawingGridEvery w:val="2"/>
  <w:displayVerticalDrawingGridEvery w:val="0"/>
  <w:doNotShadeFormData/>
  <w:noPunctuationKerning/>
  <w:characterSpacingControl w:val="doNotCompress"/>
  <w:hdrShapeDefaults>
    <o:shapedefaults v:ext="edit" spidmax="2050"/>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419"/>
    <w:rsid w:val="00001CD7"/>
    <w:rsid w:val="0001660A"/>
    <w:rsid w:val="00016C14"/>
    <w:rsid w:val="000178E7"/>
    <w:rsid w:val="0002239B"/>
    <w:rsid w:val="00030663"/>
    <w:rsid w:val="000319C8"/>
    <w:rsid w:val="0003710B"/>
    <w:rsid w:val="00037AC3"/>
    <w:rsid w:val="00041A08"/>
    <w:rsid w:val="00041A6E"/>
    <w:rsid w:val="00042FBE"/>
    <w:rsid w:val="00044A6C"/>
    <w:rsid w:val="00046270"/>
    <w:rsid w:val="000553EC"/>
    <w:rsid w:val="00057A16"/>
    <w:rsid w:val="00074E2B"/>
    <w:rsid w:val="000751DE"/>
    <w:rsid w:val="0008340A"/>
    <w:rsid w:val="00083DE1"/>
    <w:rsid w:val="00085C18"/>
    <w:rsid w:val="00093231"/>
    <w:rsid w:val="000938AB"/>
    <w:rsid w:val="00094651"/>
    <w:rsid w:val="000A1428"/>
    <w:rsid w:val="000A55D0"/>
    <w:rsid w:val="000A7E2D"/>
    <w:rsid w:val="000B51F5"/>
    <w:rsid w:val="000C73AF"/>
    <w:rsid w:val="000CB1B5"/>
    <w:rsid w:val="000D52E4"/>
    <w:rsid w:val="000D768A"/>
    <w:rsid w:val="000E3039"/>
    <w:rsid w:val="000E4691"/>
    <w:rsid w:val="000E66E9"/>
    <w:rsid w:val="000F0844"/>
    <w:rsid w:val="000F56F1"/>
    <w:rsid w:val="001049C4"/>
    <w:rsid w:val="0010A0BE"/>
    <w:rsid w:val="001123BE"/>
    <w:rsid w:val="0011330A"/>
    <w:rsid w:val="00115623"/>
    <w:rsid w:val="0011737F"/>
    <w:rsid w:val="001174E7"/>
    <w:rsid w:val="00121C6D"/>
    <w:rsid w:val="001234DC"/>
    <w:rsid w:val="00126486"/>
    <w:rsid w:val="00138544"/>
    <w:rsid w:val="00140B53"/>
    <w:rsid w:val="0014371A"/>
    <w:rsid w:val="00145904"/>
    <w:rsid w:val="00150B7E"/>
    <w:rsid w:val="001524F3"/>
    <w:rsid w:val="00152D3D"/>
    <w:rsid w:val="001548F6"/>
    <w:rsid w:val="00156D41"/>
    <w:rsid w:val="00164D3A"/>
    <w:rsid w:val="0016634B"/>
    <w:rsid w:val="00173202"/>
    <w:rsid w:val="0017338C"/>
    <w:rsid w:val="00173E48"/>
    <w:rsid w:val="0018209B"/>
    <w:rsid w:val="001821A9"/>
    <w:rsid w:val="00182AEA"/>
    <w:rsid w:val="0018486B"/>
    <w:rsid w:val="001865FB"/>
    <w:rsid w:val="0018669A"/>
    <w:rsid w:val="0019031F"/>
    <w:rsid w:val="001919CC"/>
    <w:rsid w:val="001A0140"/>
    <w:rsid w:val="001A398E"/>
    <w:rsid w:val="001A7430"/>
    <w:rsid w:val="001B037F"/>
    <w:rsid w:val="001B1823"/>
    <w:rsid w:val="001B3663"/>
    <w:rsid w:val="001B38FD"/>
    <w:rsid w:val="001B3BB6"/>
    <w:rsid w:val="001B3BBD"/>
    <w:rsid w:val="001B4662"/>
    <w:rsid w:val="001B4730"/>
    <w:rsid w:val="001B6A8B"/>
    <w:rsid w:val="001D5867"/>
    <w:rsid w:val="001D6B42"/>
    <w:rsid w:val="001D72CA"/>
    <w:rsid w:val="001D7C24"/>
    <w:rsid w:val="001E0050"/>
    <w:rsid w:val="001E1C47"/>
    <w:rsid w:val="0021077B"/>
    <w:rsid w:val="00211446"/>
    <w:rsid w:val="0021190D"/>
    <w:rsid w:val="00214603"/>
    <w:rsid w:val="002148AA"/>
    <w:rsid w:val="00225E7D"/>
    <w:rsid w:val="00227936"/>
    <w:rsid w:val="00237F8E"/>
    <w:rsid w:val="00246700"/>
    <w:rsid w:val="0024CC9C"/>
    <w:rsid w:val="00250304"/>
    <w:rsid w:val="00251238"/>
    <w:rsid w:val="002528A0"/>
    <w:rsid w:val="0025469C"/>
    <w:rsid w:val="002809CF"/>
    <w:rsid w:val="00297ECE"/>
    <w:rsid w:val="002A070D"/>
    <w:rsid w:val="002A30EC"/>
    <w:rsid w:val="002A5E4D"/>
    <w:rsid w:val="002B315D"/>
    <w:rsid w:val="002B3706"/>
    <w:rsid w:val="002B472B"/>
    <w:rsid w:val="002C17B8"/>
    <w:rsid w:val="002C7C1E"/>
    <w:rsid w:val="002D149A"/>
    <w:rsid w:val="002D2E9C"/>
    <w:rsid w:val="002D69BA"/>
    <w:rsid w:val="002E08EC"/>
    <w:rsid w:val="002E1A37"/>
    <w:rsid w:val="002E6677"/>
    <w:rsid w:val="002E6CD9"/>
    <w:rsid w:val="002F11C0"/>
    <w:rsid w:val="002F3A50"/>
    <w:rsid w:val="003010D7"/>
    <w:rsid w:val="0030502E"/>
    <w:rsid w:val="003078B6"/>
    <w:rsid w:val="00311B23"/>
    <w:rsid w:val="00321524"/>
    <w:rsid w:val="00322638"/>
    <w:rsid w:val="003230B9"/>
    <w:rsid w:val="003252E5"/>
    <w:rsid w:val="003279C1"/>
    <w:rsid w:val="0033437C"/>
    <w:rsid w:val="0033785E"/>
    <w:rsid w:val="00343ACD"/>
    <w:rsid w:val="00351CE5"/>
    <w:rsid w:val="00352E9F"/>
    <w:rsid w:val="00353FB1"/>
    <w:rsid w:val="003556EE"/>
    <w:rsid w:val="003561D4"/>
    <w:rsid w:val="0036320A"/>
    <w:rsid w:val="00367C24"/>
    <w:rsid w:val="003732E6"/>
    <w:rsid w:val="00373FA5"/>
    <w:rsid w:val="00377423"/>
    <w:rsid w:val="00381943"/>
    <w:rsid w:val="00381E37"/>
    <w:rsid w:val="00382F7A"/>
    <w:rsid w:val="00397351"/>
    <w:rsid w:val="003A1197"/>
    <w:rsid w:val="003B10A3"/>
    <w:rsid w:val="003B2B09"/>
    <w:rsid w:val="003B5995"/>
    <w:rsid w:val="003B7925"/>
    <w:rsid w:val="003C2BFD"/>
    <w:rsid w:val="003C4908"/>
    <w:rsid w:val="003C6846"/>
    <w:rsid w:val="003C7432"/>
    <w:rsid w:val="003E5F07"/>
    <w:rsid w:val="003E7251"/>
    <w:rsid w:val="00400961"/>
    <w:rsid w:val="00402BE6"/>
    <w:rsid w:val="0040502E"/>
    <w:rsid w:val="00411652"/>
    <w:rsid w:val="004153DF"/>
    <w:rsid w:val="00416D1A"/>
    <w:rsid w:val="0042177A"/>
    <w:rsid w:val="004330C0"/>
    <w:rsid w:val="0044515C"/>
    <w:rsid w:val="0045456C"/>
    <w:rsid w:val="00454E5D"/>
    <w:rsid w:val="004565BE"/>
    <w:rsid w:val="00457112"/>
    <w:rsid w:val="0045C35D"/>
    <w:rsid w:val="00465302"/>
    <w:rsid w:val="004678E2"/>
    <w:rsid w:val="004705FC"/>
    <w:rsid w:val="004713B0"/>
    <w:rsid w:val="00472CBF"/>
    <w:rsid w:val="004738A2"/>
    <w:rsid w:val="0047611C"/>
    <w:rsid w:val="00484B8D"/>
    <w:rsid w:val="00491E17"/>
    <w:rsid w:val="004A04D9"/>
    <w:rsid w:val="004A3363"/>
    <w:rsid w:val="004B40FF"/>
    <w:rsid w:val="004B63A9"/>
    <w:rsid w:val="004C06E9"/>
    <w:rsid w:val="004C0962"/>
    <w:rsid w:val="004D29C3"/>
    <w:rsid w:val="004D399B"/>
    <w:rsid w:val="004D4D50"/>
    <w:rsid w:val="004D7FFD"/>
    <w:rsid w:val="004E07ED"/>
    <w:rsid w:val="004E3A49"/>
    <w:rsid w:val="004E3DFC"/>
    <w:rsid w:val="004E549A"/>
    <w:rsid w:val="004E5B4A"/>
    <w:rsid w:val="004E6EEB"/>
    <w:rsid w:val="004E7B8A"/>
    <w:rsid w:val="004E7EFC"/>
    <w:rsid w:val="004F06B6"/>
    <w:rsid w:val="004F1A3A"/>
    <w:rsid w:val="004F5933"/>
    <w:rsid w:val="004F68E5"/>
    <w:rsid w:val="00503758"/>
    <w:rsid w:val="005037A8"/>
    <w:rsid w:val="00512FA9"/>
    <w:rsid w:val="00513C8D"/>
    <w:rsid w:val="00514B23"/>
    <w:rsid w:val="00517D78"/>
    <w:rsid w:val="00522816"/>
    <w:rsid w:val="00523D2D"/>
    <w:rsid w:val="005246AD"/>
    <w:rsid w:val="005418F3"/>
    <w:rsid w:val="00541B75"/>
    <w:rsid w:val="00543210"/>
    <w:rsid w:val="005509A7"/>
    <w:rsid w:val="00552E9B"/>
    <w:rsid w:val="00566348"/>
    <w:rsid w:val="005733D3"/>
    <w:rsid w:val="00573C8F"/>
    <w:rsid w:val="005846CD"/>
    <w:rsid w:val="005A6C57"/>
    <w:rsid w:val="005B08C2"/>
    <w:rsid w:val="005B36E1"/>
    <w:rsid w:val="005B3A99"/>
    <w:rsid w:val="005B57DC"/>
    <w:rsid w:val="005C240B"/>
    <w:rsid w:val="005C30B8"/>
    <w:rsid w:val="005D0A8F"/>
    <w:rsid w:val="005D1C6C"/>
    <w:rsid w:val="005D498D"/>
    <w:rsid w:val="005DC6CE"/>
    <w:rsid w:val="005E3E60"/>
    <w:rsid w:val="005E4D6D"/>
    <w:rsid w:val="005E71A9"/>
    <w:rsid w:val="005F1966"/>
    <w:rsid w:val="005F4C34"/>
    <w:rsid w:val="005F7357"/>
    <w:rsid w:val="005F7419"/>
    <w:rsid w:val="005F7BE0"/>
    <w:rsid w:val="00600CF1"/>
    <w:rsid w:val="0060158C"/>
    <w:rsid w:val="006020FD"/>
    <w:rsid w:val="00602FEE"/>
    <w:rsid w:val="00610E3B"/>
    <w:rsid w:val="00611225"/>
    <w:rsid w:val="006134FC"/>
    <w:rsid w:val="006153EB"/>
    <w:rsid w:val="00615672"/>
    <w:rsid w:val="00622EE6"/>
    <w:rsid w:val="006239C5"/>
    <w:rsid w:val="006242EC"/>
    <w:rsid w:val="00626A0E"/>
    <w:rsid w:val="006344BC"/>
    <w:rsid w:val="00640B6E"/>
    <w:rsid w:val="00640EF9"/>
    <w:rsid w:val="006428BD"/>
    <w:rsid w:val="006520AB"/>
    <w:rsid w:val="00654079"/>
    <w:rsid w:val="00656CB0"/>
    <w:rsid w:val="00657F15"/>
    <w:rsid w:val="006612AE"/>
    <w:rsid w:val="00661AC2"/>
    <w:rsid w:val="00662FEF"/>
    <w:rsid w:val="00666196"/>
    <w:rsid w:val="00667DF2"/>
    <w:rsid w:val="006750C0"/>
    <w:rsid w:val="006820CD"/>
    <w:rsid w:val="006828CD"/>
    <w:rsid w:val="00682D29"/>
    <w:rsid w:val="00683DB2"/>
    <w:rsid w:val="006938A9"/>
    <w:rsid w:val="00696C87"/>
    <w:rsid w:val="006A2182"/>
    <w:rsid w:val="006A44AB"/>
    <w:rsid w:val="006B5C96"/>
    <w:rsid w:val="006B7267"/>
    <w:rsid w:val="006BEE9A"/>
    <w:rsid w:val="006C3307"/>
    <w:rsid w:val="006C3744"/>
    <w:rsid w:val="006D68FD"/>
    <w:rsid w:val="006E26F7"/>
    <w:rsid w:val="006E55C1"/>
    <w:rsid w:val="006F1455"/>
    <w:rsid w:val="006F7916"/>
    <w:rsid w:val="00701B23"/>
    <w:rsid w:val="00701D0D"/>
    <w:rsid w:val="00715A57"/>
    <w:rsid w:val="0072017D"/>
    <w:rsid w:val="007237D5"/>
    <w:rsid w:val="00726CFB"/>
    <w:rsid w:val="00727B81"/>
    <w:rsid w:val="007300EC"/>
    <w:rsid w:val="007302C5"/>
    <w:rsid w:val="00733744"/>
    <w:rsid w:val="00746BC4"/>
    <w:rsid w:val="00750EB7"/>
    <w:rsid w:val="00753E6C"/>
    <w:rsid w:val="0075659F"/>
    <w:rsid w:val="0076190E"/>
    <w:rsid w:val="00764538"/>
    <w:rsid w:val="00764F1B"/>
    <w:rsid w:val="00771DB3"/>
    <w:rsid w:val="00777F49"/>
    <w:rsid w:val="0078045C"/>
    <w:rsid w:val="00781DD1"/>
    <w:rsid w:val="007A4D65"/>
    <w:rsid w:val="007B07C9"/>
    <w:rsid w:val="007B2DF3"/>
    <w:rsid w:val="007B3D99"/>
    <w:rsid w:val="007BDDB1"/>
    <w:rsid w:val="007C11E2"/>
    <w:rsid w:val="007C128F"/>
    <w:rsid w:val="007C710F"/>
    <w:rsid w:val="007D0004"/>
    <w:rsid w:val="007E0FC6"/>
    <w:rsid w:val="007E3FC5"/>
    <w:rsid w:val="007E7C69"/>
    <w:rsid w:val="007F5614"/>
    <w:rsid w:val="007F7750"/>
    <w:rsid w:val="00800DF7"/>
    <w:rsid w:val="00807031"/>
    <w:rsid w:val="00815A4E"/>
    <w:rsid w:val="00816F83"/>
    <w:rsid w:val="00822676"/>
    <w:rsid w:val="008230A4"/>
    <w:rsid w:val="00827126"/>
    <w:rsid w:val="00835838"/>
    <w:rsid w:val="00837CF9"/>
    <w:rsid w:val="00837D34"/>
    <w:rsid w:val="008415DE"/>
    <w:rsid w:val="00844BD5"/>
    <w:rsid w:val="008453D2"/>
    <w:rsid w:val="00845BEA"/>
    <w:rsid w:val="00851CCF"/>
    <w:rsid w:val="008639C7"/>
    <w:rsid w:val="00866BD7"/>
    <w:rsid w:val="0087275E"/>
    <w:rsid w:val="00876214"/>
    <w:rsid w:val="00880123"/>
    <w:rsid w:val="008811E3"/>
    <w:rsid w:val="00885C71"/>
    <w:rsid w:val="00885D01"/>
    <w:rsid w:val="00893A1E"/>
    <w:rsid w:val="008959A4"/>
    <w:rsid w:val="00899B17"/>
    <w:rsid w:val="008A1DE6"/>
    <w:rsid w:val="008A1EEC"/>
    <w:rsid w:val="008A466A"/>
    <w:rsid w:val="008B1EE0"/>
    <w:rsid w:val="008C13A1"/>
    <w:rsid w:val="008C20A4"/>
    <w:rsid w:val="008C258A"/>
    <w:rsid w:val="008C3C2D"/>
    <w:rsid w:val="008D4653"/>
    <w:rsid w:val="008D7426"/>
    <w:rsid w:val="008D76C4"/>
    <w:rsid w:val="008D7B22"/>
    <w:rsid w:val="008E710C"/>
    <w:rsid w:val="008F5460"/>
    <w:rsid w:val="008F6140"/>
    <w:rsid w:val="008F73AE"/>
    <w:rsid w:val="00900283"/>
    <w:rsid w:val="00900EB1"/>
    <w:rsid w:val="00903103"/>
    <w:rsid w:val="00907C8C"/>
    <w:rsid w:val="00920C0C"/>
    <w:rsid w:val="0092709A"/>
    <w:rsid w:val="00931912"/>
    <w:rsid w:val="00931D77"/>
    <w:rsid w:val="009324DA"/>
    <w:rsid w:val="00943B11"/>
    <w:rsid w:val="009473AA"/>
    <w:rsid w:val="0096090E"/>
    <w:rsid w:val="00972557"/>
    <w:rsid w:val="00975D83"/>
    <w:rsid w:val="009761A1"/>
    <w:rsid w:val="00990370"/>
    <w:rsid w:val="00991707"/>
    <w:rsid w:val="00992E4F"/>
    <w:rsid w:val="009935E0"/>
    <w:rsid w:val="00995E8A"/>
    <w:rsid w:val="009A5013"/>
    <w:rsid w:val="009B15E7"/>
    <w:rsid w:val="009B2344"/>
    <w:rsid w:val="009C8001"/>
    <w:rsid w:val="009D1864"/>
    <w:rsid w:val="009D3BEF"/>
    <w:rsid w:val="009D5838"/>
    <w:rsid w:val="009D65E6"/>
    <w:rsid w:val="009E1482"/>
    <w:rsid w:val="009E3095"/>
    <w:rsid w:val="009E6B48"/>
    <w:rsid w:val="009F0E0E"/>
    <w:rsid w:val="009F1561"/>
    <w:rsid w:val="009F52D5"/>
    <w:rsid w:val="009F5EEE"/>
    <w:rsid w:val="00A02A62"/>
    <w:rsid w:val="00A060C8"/>
    <w:rsid w:val="00A11630"/>
    <w:rsid w:val="00A17593"/>
    <w:rsid w:val="00A26440"/>
    <w:rsid w:val="00A324F0"/>
    <w:rsid w:val="00A34D59"/>
    <w:rsid w:val="00A36AC0"/>
    <w:rsid w:val="00A405DC"/>
    <w:rsid w:val="00A429FD"/>
    <w:rsid w:val="00A4EBCC"/>
    <w:rsid w:val="00A50C79"/>
    <w:rsid w:val="00A5291A"/>
    <w:rsid w:val="00A52D18"/>
    <w:rsid w:val="00A532F6"/>
    <w:rsid w:val="00A55D99"/>
    <w:rsid w:val="00A55DE2"/>
    <w:rsid w:val="00A55E74"/>
    <w:rsid w:val="00A564E0"/>
    <w:rsid w:val="00A57DD2"/>
    <w:rsid w:val="00A623C2"/>
    <w:rsid w:val="00A67340"/>
    <w:rsid w:val="00A9452F"/>
    <w:rsid w:val="00A96635"/>
    <w:rsid w:val="00A97820"/>
    <w:rsid w:val="00A97B53"/>
    <w:rsid w:val="00A97F08"/>
    <w:rsid w:val="00AA5B59"/>
    <w:rsid w:val="00AB0036"/>
    <w:rsid w:val="00AB4240"/>
    <w:rsid w:val="00AB4B1E"/>
    <w:rsid w:val="00AB6776"/>
    <w:rsid w:val="00AB8290"/>
    <w:rsid w:val="00AC1A9B"/>
    <w:rsid w:val="00AC21B5"/>
    <w:rsid w:val="00AC6389"/>
    <w:rsid w:val="00AC7F2A"/>
    <w:rsid w:val="00AC8F6B"/>
    <w:rsid w:val="00AD5CC9"/>
    <w:rsid w:val="00AD5D72"/>
    <w:rsid w:val="00AE345A"/>
    <w:rsid w:val="00AE4F8D"/>
    <w:rsid w:val="00AE6CEE"/>
    <w:rsid w:val="00AE7350"/>
    <w:rsid w:val="00AF004A"/>
    <w:rsid w:val="00AF06EB"/>
    <w:rsid w:val="00AF2EE6"/>
    <w:rsid w:val="00AF4052"/>
    <w:rsid w:val="00AF4136"/>
    <w:rsid w:val="00AF58B4"/>
    <w:rsid w:val="00AF6103"/>
    <w:rsid w:val="00B02847"/>
    <w:rsid w:val="00B052CE"/>
    <w:rsid w:val="00B12344"/>
    <w:rsid w:val="00B1707E"/>
    <w:rsid w:val="00B2091E"/>
    <w:rsid w:val="00B20C22"/>
    <w:rsid w:val="00B20F86"/>
    <w:rsid w:val="00B215C3"/>
    <w:rsid w:val="00B26386"/>
    <w:rsid w:val="00B2CB4C"/>
    <w:rsid w:val="00B31103"/>
    <w:rsid w:val="00B346C0"/>
    <w:rsid w:val="00B370F7"/>
    <w:rsid w:val="00B41340"/>
    <w:rsid w:val="00B41CA3"/>
    <w:rsid w:val="00B444C8"/>
    <w:rsid w:val="00B5288E"/>
    <w:rsid w:val="00B54618"/>
    <w:rsid w:val="00B663A9"/>
    <w:rsid w:val="00B66454"/>
    <w:rsid w:val="00B70B27"/>
    <w:rsid w:val="00B7113D"/>
    <w:rsid w:val="00B726E9"/>
    <w:rsid w:val="00B734AB"/>
    <w:rsid w:val="00B7762B"/>
    <w:rsid w:val="00B92A6E"/>
    <w:rsid w:val="00BA1045"/>
    <w:rsid w:val="00BA1661"/>
    <w:rsid w:val="00BA36A1"/>
    <w:rsid w:val="00BA4BB7"/>
    <w:rsid w:val="00BB6862"/>
    <w:rsid w:val="00BC143D"/>
    <w:rsid w:val="00BD2FF9"/>
    <w:rsid w:val="00BD6DE1"/>
    <w:rsid w:val="00BD7AAF"/>
    <w:rsid w:val="00BE0F8A"/>
    <w:rsid w:val="00BE3757"/>
    <w:rsid w:val="00BE4C74"/>
    <w:rsid w:val="00BE6269"/>
    <w:rsid w:val="00BF5722"/>
    <w:rsid w:val="00BF67D2"/>
    <w:rsid w:val="00C00AD0"/>
    <w:rsid w:val="00C04C85"/>
    <w:rsid w:val="00C0558E"/>
    <w:rsid w:val="00C1090D"/>
    <w:rsid w:val="00C14B78"/>
    <w:rsid w:val="00C1691D"/>
    <w:rsid w:val="00C214F7"/>
    <w:rsid w:val="00C25523"/>
    <w:rsid w:val="00C3159D"/>
    <w:rsid w:val="00C33D1D"/>
    <w:rsid w:val="00C3632C"/>
    <w:rsid w:val="00C3B764"/>
    <w:rsid w:val="00C4735F"/>
    <w:rsid w:val="00C57484"/>
    <w:rsid w:val="00C57915"/>
    <w:rsid w:val="00C62BF8"/>
    <w:rsid w:val="00C70837"/>
    <w:rsid w:val="00C70F8E"/>
    <w:rsid w:val="00C7234C"/>
    <w:rsid w:val="00C76064"/>
    <w:rsid w:val="00C7707B"/>
    <w:rsid w:val="00C77E3C"/>
    <w:rsid w:val="00C8436A"/>
    <w:rsid w:val="00C846E5"/>
    <w:rsid w:val="00C86102"/>
    <w:rsid w:val="00C86E1B"/>
    <w:rsid w:val="00C95462"/>
    <w:rsid w:val="00C95A1E"/>
    <w:rsid w:val="00C95DFF"/>
    <w:rsid w:val="00C9659F"/>
    <w:rsid w:val="00C96F29"/>
    <w:rsid w:val="00C9BF0C"/>
    <w:rsid w:val="00CA39FC"/>
    <w:rsid w:val="00CA719D"/>
    <w:rsid w:val="00CA7FCF"/>
    <w:rsid w:val="00CB2A69"/>
    <w:rsid w:val="00CB3995"/>
    <w:rsid w:val="00CB4BB0"/>
    <w:rsid w:val="00CB7666"/>
    <w:rsid w:val="00CD5F49"/>
    <w:rsid w:val="00CF11A7"/>
    <w:rsid w:val="00CF6FAA"/>
    <w:rsid w:val="00D03848"/>
    <w:rsid w:val="00D15630"/>
    <w:rsid w:val="00D16367"/>
    <w:rsid w:val="00D20B8F"/>
    <w:rsid w:val="00D211D0"/>
    <w:rsid w:val="00D436B0"/>
    <w:rsid w:val="00D45E5C"/>
    <w:rsid w:val="00D464E2"/>
    <w:rsid w:val="00D50076"/>
    <w:rsid w:val="00D50C0A"/>
    <w:rsid w:val="00D563BC"/>
    <w:rsid w:val="00D566EF"/>
    <w:rsid w:val="00D621B7"/>
    <w:rsid w:val="00D62912"/>
    <w:rsid w:val="00D64298"/>
    <w:rsid w:val="00D70946"/>
    <w:rsid w:val="00D70F18"/>
    <w:rsid w:val="00D71456"/>
    <w:rsid w:val="00D77BC7"/>
    <w:rsid w:val="00D82C06"/>
    <w:rsid w:val="00D85B71"/>
    <w:rsid w:val="00D85B7B"/>
    <w:rsid w:val="00D860F6"/>
    <w:rsid w:val="00D86EEF"/>
    <w:rsid w:val="00D87129"/>
    <w:rsid w:val="00D87CF0"/>
    <w:rsid w:val="00D906DF"/>
    <w:rsid w:val="00DA22E7"/>
    <w:rsid w:val="00DA2C94"/>
    <w:rsid w:val="00DA36C1"/>
    <w:rsid w:val="00DA4388"/>
    <w:rsid w:val="00DB04CC"/>
    <w:rsid w:val="00DB33B2"/>
    <w:rsid w:val="00DB6607"/>
    <w:rsid w:val="00DC50B2"/>
    <w:rsid w:val="00DD1300"/>
    <w:rsid w:val="00DD456E"/>
    <w:rsid w:val="00DD463C"/>
    <w:rsid w:val="00DD6479"/>
    <w:rsid w:val="00DD71CA"/>
    <w:rsid w:val="00DE0F47"/>
    <w:rsid w:val="00DE205C"/>
    <w:rsid w:val="00DE2528"/>
    <w:rsid w:val="00DE507D"/>
    <w:rsid w:val="00DE51E7"/>
    <w:rsid w:val="00DF0AAA"/>
    <w:rsid w:val="00DF5065"/>
    <w:rsid w:val="00E006F8"/>
    <w:rsid w:val="00E03794"/>
    <w:rsid w:val="00E046E7"/>
    <w:rsid w:val="00E054FF"/>
    <w:rsid w:val="00E078C1"/>
    <w:rsid w:val="00E1166C"/>
    <w:rsid w:val="00E2069B"/>
    <w:rsid w:val="00E20E9E"/>
    <w:rsid w:val="00E21456"/>
    <w:rsid w:val="00E226B9"/>
    <w:rsid w:val="00E234D8"/>
    <w:rsid w:val="00E257DB"/>
    <w:rsid w:val="00E25C82"/>
    <w:rsid w:val="00E268EF"/>
    <w:rsid w:val="00E32B0A"/>
    <w:rsid w:val="00E35A0C"/>
    <w:rsid w:val="00E37365"/>
    <w:rsid w:val="00E416E5"/>
    <w:rsid w:val="00E53BDB"/>
    <w:rsid w:val="00E56B72"/>
    <w:rsid w:val="00E58EBD"/>
    <w:rsid w:val="00E5B2C6"/>
    <w:rsid w:val="00E62CCB"/>
    <w:rsid w:val="00E64EAF"/>
    <w:rsid w:val="00E795C9"/>
    <w:rsid w:val="00E91365"/>
    <w:rsid w:val="00E91A8F"/>
    <w:rsid w:val="00E973A0"/>
    <w:rsid w:val="00EA0A89"/>
    <w:rsid w:val="00EA12D8"/>
    <w:rsid w:val="00EB57B4"/>
    <w:rsid w:val="00EC1E0C"/>
    <w:rsid w:val="00EC2655"/>
    <w:rsid w:val="00EC2E9C"/>
    <w:rsid w:val="00EC547B"/>
    <w:rsid w:val="00EC6F3C"/>
    <w:rsid w:val="00ED07DD"/>
    <w:rsid w:val="00ED7E68"/>
    <w:rsid w:val="00EE3C2E"/>
    <w:rsid w:val="00EE657A"/>
    <w:rsid w:val="00EE691D"/>
    <w:rsid w:val="00EEE38A"/>
    <w:rsid w:val="00EF0316"/>
    <w:rsid w:val="00EF57F9"/>
    <w:rsid w:val="00EF7C8C"/>
    <w:rsid w:val="00F05010"/>
    <w:rsid w:val="00F061DA"/>
    <w:rsid w:val="00F06CCE"/>
    <w:rsid w:val="00F07E93"/>
    <w:rsid w:val="00F20022"/>
    <w:rsid w:val="00F20FB8"/>
    <w:rsid w:val="00F227F0"/>
    <w:rsid w:val="00F2283E"/>
    <w:rsid w:val="00F234B5"/>
    <w:rsid w:val="00F30C29"/>
    <w:rsid w:val="00F36FFF"/>
    <w:rsid w:val="00F4057D"/>
    <w:rsid w:val="00F44D07"/>
    <w:rsid w:val="00F477D3"/>
    <w:rsid w:val="00F478C6"/>
    <w:rsid w:val="00F50E5F"/>
    <w:rsid w:val="00F53D3A"/>
    <w:rsid w:val="00F57FB2"/>
    <w:rsid w:val="00F638F7"/>
    <w:rsid w:val="00F71455"/>
    <w:rsid w:val="00F71E62"/>
    <w:rsid w:val="00F72054"/>
    <w:rsid w:val="00F76E51"/>
    <w:rsid w:val="00F87C5D"/>
    <w:rsid w:val="00F95D67"/>
    <w:rsid w:val="00FA5FEA"/>
    <w:rsid w:val="00FA6357"/>
    <w:rsid w:val="00FB32F8"/>
    <w:rsid w:val="00FB3EAC"/>
    <w:rsid w:val="00FB4C64"/>
    <w:rsid w:val="00FC2DA6"/>
    <w:rsid w:val="00FC3569"/>
    <w:rsid w:val="00FC73DC"/>
    <w:rsid w:val="00FD0BA2"/>
    <w:rsid w:val="00FD297C"/>
    <w:rsid w:val="00FD3660"/>
    <w:rsid w:val="00FD3E5A"/>
    <w:rsid w:val="00FD4380"/>
    <w:rsid w:val="00FD5F60"/>
    <w:rsid w:val="00FE60CD"/>
    <w:rsid w:val="00FE762D"/>
    <w:rsid w:val="00FE77FF"/>
    <w:rsid w:val="00FF2139"/>
    <w:rsid w:val="00FF3C5A"/>
    <w:rsid w:val="00FF5F4E"/>
    <w:rsid w:val="00FF7C1A"/>
    <w:rsid w:val="010FA670"/>
    <w:rsid w:val="0118D70A"/>
    <w:rsid w:val="0128CECD"/>
    <w:rsid w:val="012CF4A5"/>
    <w:rsid w:val="0131B56D"/>
    <w:rsid w:val="013BB63E"/>
    <w:rsid w:val="01439630"/>
    <w:rsid w:val="01450F11"/>
    <w:rsid w:val="015936DB"/>
    <w:rsid w:val="015CDE4A"/>
    <w:rsid w:val="017A0BFC"/>
    <w:rsid w:val="0188C81F"/>
    <w:rsid w:val="018ABD17"/>
    <w:rsid w:val="019191F4"/>
    <w:rsid w:val="0191C655"/>
    <w:rsid w:val="019864D8"/>
    <w:rsid w:val="01A20300"/>
    <w:rsid w:val="01A2B45B"/>
    <w:rsid w:val="01A7388B"/>
    <w:rsid w:val="01AA10AB"/>
    <w:rsid w:val="01AA195E"/>
    <w:rsid w:val="01B8F585"/>
    <w:rsid w:val="01C2EA21"/>
    <w:rsid w:val="01C7FE29"/>
    <w:rsid w:val="01C80CCB"/>
    <w:rsid w:val="01F148B7"/>
    <w:rsid w:val="01F51BE8"/>
    <w:rsid w:val="0209AB05"/>
    <w:rsid w:val="021357F4"/>
    <w:rsid w:val="0231F26F"/>
    <w:rsid w:val="0236214F"/>
    <w:rsid w:val="024B86FA"/>
    <w:rsid w:val="02568E9F"/>
    <w:rsid w:val="0264DD37"/>
    <w:rsid w:val="026AF78F"/>
    <w:rsid w:val="026D919A"/>
    <w:rsid w:val="0271891D"/>
    <w:rsid w:val="02775BF6"/>
    <w:rsid w:val="027C4474"/>
    <w:rsid w:val="027DF13D"/>
    <w:rsid w:val="0281A936"/>
    <w:rsid w:val="028381F9"/>
    <w:rsid w:val="0288093F"/>
    <w:rsid w:val="028E8A67"/>
    <w:rsid w:val="029F7CD4"/>
    <w:rsid w:val="029FB99B"/>
    <w:rsid w:val="02AEE9C9"/>
    <w:rsid w:val="02AFA36E"/>
    <w:rsid w:val="02B4A76B"/>
    <w:rsid w:val="02C0A2BF"/>
    <w:rsid w:val="02C4FE26"/>
    <w:rsid w:val="02CDA0CB"/>
    <w:rsid w:val="02D2A65C"/>
    <w:rsid w:val="02D526BC"/>
    <w:rsid w:val="02D66744"/>
    <w:rsid w:val="02DB0528"/>
    <w:rsid w:val="02E6DC31"/>
    <w:rsid w:val="02ED11F4"/>
    <w:rsid w:val="02F555A7"/>
    <w:rsid w:val="02F6AF75"/>
    <w:rsid w:val="02F906FB"/>
    <w:rsid w:val="02FC6746"/>
    <w:rsid w:val="02FDCAF0"/>
    <w:rsid w:val="030FF3FA"/>
    <w:rsid w:val="032188F3"/>
    <w:rsid w:val="0336F38C"/>
    <w:rsid w:val="033BAE23"/>
    <w:rsid w:val="0340133B"/>
    <w:rsid w:val="03450DA4"/>
    <w:rsid w:val="035E497E"/>
    <w:rsid w:val="036D1D64"/>
    <w:rsid w:val="036D8EDC"/>
    <w:rsid w:val="0370C9CF"/>
    <w:rsid w:val="03814771"/>
    <w:rsid w:val="03885169"/>
    <w:rsid w:val="03978658"/>
    <w:rsid w:val="03A0B2F8"/>
    <w:rsid w:val="03B24DE9"/>
    <w:rsid w:val="03BD2C67"/>
    <w:rsid w:val="03CBD65D"/>
    <w:rsid w:val="03CDFFF4"/>
    <w:rsid w:val="03D0651A"/>
    <w:rsid w:val="03EC8A76"/>
    <w:rsid w:val="03FC3CF5"/>
    <w:rsid w:val="03FE73C1"/>
    <w:rsid w:val="03FF6ADC"/>
    <w:rsid w:val="04035E1A"/>
    <w:rsid w:val="041A17DA"/>
    <w:rsid w:val="0428B1B9"/>
    <w:rsid w:val="04377804"/>
    <w:rsid w:val="0441DA16"/>
    <w:rsid w:val="0443F8FC"/>
    <w:rsid w:val="04474732"/>
    <w:rsid w:val="04529536"/>
    <w:rsid w:val="0456719E"/>
    <w:rsid w:val="04604DA1"/>
    <w:rsid w:val="04606F8F"/>
    <w:rsid w:val="0468DFF5"/>
    <w:rsid w:val="04693991"/>
    <w:rsid w:val="0477FDAB"/>
    <w:rsid w:val="04817DCB"/>
    <w:rsid w:val="0482681A"/>
    <w:rsid w:val="04942610"/>
    <w:rsid w:val="049A6702"/>
    <w:rsid w:val="049C9E75"/>
    <w:rsid w:val="04A3B9D9"/>
    <w:rsid w:val="04ABC45B"/>
    <w:rsid w:val="04B3A13D"/>
    <w:rsid w:val="04BCD7F4"/>
    <w:rsid w:val="04C0FAC0"/>
    <w:rsid w:val="04F4F111"/>
    <w:rsid w:val="04F7A11E"/>
    <w:rsid w:val="0502417B"/>
    <w:rsid w:val="050E722C"/>
    <w:rsid w:val="05200B19"/>
    <w:rsid w:val="0525488D"/>
    <w:rsid w:val="0532A528"/>
    <w:rsid w:val="0538D9A2"/>
    <w:rsid w:val="053E1BF4"/>
    <w:rsid w:val="0552E63C"/>
    <w:rsid w:val="05574451"/>
    <w:rsid w:val="056511CC"/>
    <w:rsid w:val="0570DBD4"/>
    <w:rsid w:val="05750704"/>
    <w:rsid w:val="0577A311"/>
    <w:rsid w:val="058513E6"/>
    <w:rsid w:val="058CBF18"/>
    <w:rsid w:val="058DD775"/>
    <w:rsid w:val="059FFB8C"/>
    <w:rsid w:val="05A16A5C"/>
    <w:rsid w:val="05A48D76"/>
    <w:rsid w:val="05B50EBA"/>
    <w:rsid w:val="05B923E9"/>
    <w:rsid w:val="05BD2A0A"/>
    <w:rsid w:val="05CED3AE"/>
    <w:rsid w:val="05D0DDA8"/>
    <w:rsid w:val="05E68A8B"/>
    <w:rsid w:val="05EBD4A2"/>
    <w:rsid w:val="05F241FF"/>
    <w:rsid w:val="060065C8"/>
    <w:rsid w:val="06155F45"/>
    <w:rsid w:val="06163F4E"/>
    <w:rsid w:val="063EAA61"/>
    <w:rsid w:val="0644AD55"/>
    <w:rsid w:val="0645CF4F"/>
    <w:rsid w:val="064CD349"/>
    <w:rsid w:val="064FDD9B"/>
    <w:rsid w:val="06530E17"/>
    <w:rsid w:val="065ED0E7"/>
    <w:rsid w:val="0667DCC8"/>
    <w:rsid w:val="0676BCA0"/>
    <w:rsid w:val="0683A55F"/>
    <w:rsid w:val="0684176B"/>
    <w:rsid w:val="0684E97F"/>
    <w:rsid w:val="06924611"/>
    <w:rsid w:val="069B0F8E"/>
    <w:rsid w:val="06AE10E4"/>
    <w:rsid w:val="06B6DC61"/>
    <w:rsid w:val="06C01646"/>
    <w:rsid w:val="06CD5E9A"/>
    <w:rsid w:val="06DFDF1C"/>
    <w:rsid w:val="06E118C7"/>
    <w:rsid w:val="06E8A3D7"/>
    <w:rsid w:val="06F314B2"/>
    <w:rsid w:val="070242FC"/>
    <w:rsid w:val="0707A453"/>
    <w:rsid w:val="07099727"/>
    <w:rsid w:val="0710757F"/>
    <w:rsid w:val="0713DBBE"/>
    <w:rsid w:val="071CCE94"/>
    <w:rsid w:val="0726BBF1"/>
    <w:rsid w:val="0727F8AB"/>
    <w:rsid w:val="07415B3B"/>
    <w:rsid w:val="074BC699"/>
    <w:rsid w:val="074FA736"/>
    <w:rsid w:val="075092FB"/>
    <w:rsid w:val="0760AD6E"/>
    <w:rsid w:val="076D30B9"/>
    <w:rsid w:val="077836A0"/>
    <w:rsid w:val="077D924F"/>
    <w:rsid w:val="0782AB83"/>
    <w:rsid w:val="0784CE1E"/>
    <w:rsid w:val="079C0704"/>
    <w:rsid w:val="079CFC93"/>
    <w:rsid w:val="07A06509"/>
    <w:rsid w:val="07B12FA6"/>
    <w:rsid w:val="07C87753"/>
    <w:rsid w:val="07D0C4AF"/>
    <w:rsid w:val="07D20DA0"/>
    <w:rsid w:val="07D7AD2D"/>
    <w:rsid w:val="07E433A9"/>
    <w:rsid w:val="07E614C8"/>
    <w:rsid w:val="07EA9CC4"/>
    <w:rsid w:val="07F45205"/>
    <w:rsid w:val="07F4F63E"/>
    <w:rsid w:val="07F5F73E"/>
    <w:rsid w:val="07FC430A"/>
    <w:rsid w:val="08004CD7"/>
    <w:rsid w:val="08033B51"/>
    <w:rsid w:val="0807147B"/>
    <w:rsid w:val="08074AFE"/>
    <w:rsid w:val="080C38FB"/>
    <w:rsid w:val="0815D52F"/>
    <w:rsid w:val="082E2816"/>
    <w:rsid w:val="0830D87C"/>
    <w:rsid w:val="0842C889"/>
    <w:rsid w:val="0848D0EB"/>
    <w:rsid w:val="084AB3B1"/>
    <w:rsid w:val="0856FF65"/>
    <w:rsid w:val="08577AE1"/>
    <w:rsid w:val="0867D411"/>
    <w:rsid w:val="08715B87"/>
    <w:rsid w:val="08770B9D"/>
    <w:rsid w:val="087CE928"/>
    <w:rsid w:val="0888217D"/>
    <w:rsid w:val="088B469D"/>
    <w:rsid w:val="0891BEA3"/>
    <w:rsid w:val="089F57FF"/>
    <w:rsid w:val="08A00D6C"/>
    <w:rsid w:val="08A133F3"/>
    <w:rsid w:val="08A4328B"/>
    <w:rsid w:val="08ACA7C6"/>
    <w:rsid w:val="08AF9D1E"/>
    <w:rsid w:val="08B08F15"/>
    <w:rsid w:val="08B78C77"/>
    <w:rsid w:val="08C216B4"/>
    <w:rsid w:val="08CC33DB"/>
    <w:rsid w:val="08DF3CD4"/>
    <w:rsid w:val="08E06D31"/>
    <w:rsid w:val="08E4AB8A"/>
    <w:rsid w:val="08EA876E"/>
    <w:rsid w:val="08EBC4AE"/>
    <w:rsid w:val="08EF10BE"/>
    <w:rsid w:val="08F6C224"/>
    <w:rsid w:val="0912CF26"/>
    <w:rsid w:val="093447E4"/>
    <w:rsid w:val="09359FF7"/>
    <w:rsid w:val="0936E3CC"/>
    <w:rsid w:val="093F20AF"/>
    <w:rsid w:val="093F98BE"/>
    <w:rsid w:val="09402EC8"/>
    <w:rsid w:val="09448193"/>
    <w:rsid w:val="0949AE8A"/>
    <w:rsid w:val="094D454B"/>
    <w:rsid w:val="0951AF37"/>
    <w:rsid w:val="0956DDCA"/>
    <w:rsid w:val="095E833B"/>
    <w:rsid w:val="09647490"/>
    <w:rsid w:val="0970DDF1"/>
    <w:rsid w:val="09833D20"/>
    <w:rsid w:val="098A146A"/>
    <w:rsid w:val="098B9D63"/>
    <w:rsid w:val="09A0358D"/>
    <w:rsid w:val="09A246DD"/>
    <w:rsid w:val="09A2EB45"/>
    <w:rsid w:val="09B94A8A"/>
    <w:rsid w:val="09BB70B0"/>
    <w:rsid w:val="09C2996C"/>
    <w:rsid w:val="09E59B64"/>
    <w:rsid w:val="0A04B389"/>
    <w:rsid w:val="0A16CEF5"/>
    <w:rsid w:val="0A1F43A5"/>
    <w:rsid w:val="0A20E9C4"/>
    <w:rsid w:val="0A242648"/>
    <w:rsid w:val="0A2DDE61"/>
    <w:rsid w:val="0A2F6908"/>
    <w:rsid w:val="0A30D5DA"/>
    <w:rsid w:val="0A39CF8F"/>
    <w:rsid w:val="0A3FBC93"/>
    <w:rsid w:val="0A4B59FA"/>
    <w:rsid w:val="0A755FE2"/>
    <w:rsid w:val="0A7B0D35"/>
    <w:rsid w:val="0A7C6AFB"/>
    <w:rsid w:val="0A7E6660"/>
    <w:rsid w:val="0A89D589"/>
    <w:rsid w:val="0A95C5D0"/>
    <w:rsid w:val="0AAA87A2"/>
    <w:rsid w:val="0AAD5CF4"/>
    <w:rsid w:val="0AB0B5F8"/>
    <w:rsid w:val="0ABF1A2C"/>
    <w:rsid w:val="0AC4C34A"/>
    <w:rsid w:val="0AF46CE4"/>
    <w:rsid w:val="0B0357CC"/>
    <w:rsid w:val="0B1BF8BC"/>
    <w:rsid w:val="0B1E1A8F"/>
    <w:rsid w:val="0B2A3735"/>
    <w:rsid w:val="0B30689C"/>
    <w:rsid w:val="0B409621"/>
    <w:rsid w:val="0B47888F"/>
    <w:rsid w:val="0B552DF1"/>
    <w:rsid w:val="0B6EBDC6"/>
    <w:rsid w:val="0B773C21"/>
    <w:rsid w:val="0B791CAA"/>
    <w:rsid w:val="0B7B0AEB"/>
    <w:rsid w:val="0B810206"/>
    <w:rsid w:val="0B837F3B"/>
    <w:rsid w:val="0B85627A"/>
    <w:rsid w:val="0B9D8A2C"/>
    <w:rsid w:val="0BA658EF"/>
    <w:rsid w:val="0BAA4BA9"/>
    <w:rsid w:val="0BB7AFF5"/>
    <w:rsid w:val="0BBDA148"/>
    <w:rsid w:val="0BC04820"/>
    <w:rsid w:val="0BC6F854"/>
    <w:rsid w:val="0BC9AEC2"/>
    <w:rsid w:val="0BCC4C76"/>
    <w:rsid w:val="0BDC65A2"/>
    <w:rsid w:val="0BF7B1B7"/>
    <w:rsid w:val="0C055348"/>
    <w:rsid w:val="0C14CA35"/>
    <w:rsid w:val="0C222671"/>
    <w:rsid w:val="0C373FE0"/>
    <w:rsid w:val="0C393C0E"/>
    <w:rsid w:val="0C49F1F6"/>
    <w:rsid w:val="0C65847B"/>
    <w:rsid w:val="0C6A21DB"/>
    <w:rsid w:val="0C7C3296"/>
    <w:rsid w:val="0C7E2976"/>
    <w:rsid w:val="0C86F3B5"/>
    <w:rsid w:val="0CA83AE5"/>
    <w:rsid w:val="0CB883AF"/>
    <w:rsid w:val="0CB88C89"/>
    <w:rsid w:val="0CB9660D"/>
    <w:rsid w:val="0CB9F951"/>
    <w:rsid w:val="0CCBA2C2"/>
    <w:rsid w:val="0CDB0560"/>
    <w:rsid w:val="0CDCAE9C"/>
    <w:rsid w:val="0CE482B4"/>
    <w:rsid w:val="0CE5C1C2"/>
    <w:rsid w:val="0CEAC457"/>
    <w:rsid w:val="0CED2DA1"/>
    <w:rsid w:val="0CF9B5B9"/>
    <w:rsid w:val="0D02B303"/>
    <w:rsid w:val="0D37CC90"/>
    <w:rsid w:val="0D410D17"/>
    <w:rsid w:val="0D44CFC4"/>
    <w:rsid w:val="0D573AB4"/>
    <w:rsid w:val="0D5A10BC"/>
    <w:rsid w:val="0D610A37"/>
    <w:rsid w:val="0D629511"/>
    <w:rsid w:val="0D69F3E4"/>
    <w:rsid w:val="0D7C929C"/>
    <w:rsid w:val="0D83BDB7"/>
    <w:rsid w:val="0D85F876"/>
    <w:rsid w:val="0D8C4EDD"/>
    <w:rsid w:val="0DA2E2A7"/>
    <w:rsid w:val="0DA42A57"/>
    <w:rsid w:val="0DA711E1"/>
    <w:rsid w:val="0DB72B7D"/>
    <w:rsid w:val="0DBDDBF8"/>
    <w:rsid w:val="0DC06287"/>
    <w:rsid w:val="0DD6A860"/>
    <w:rsid w:val="0DDD1D5D"/>
    <w:rsid w:val="0DE9ECD8"/>
    <w:rsid w:val="0DEB48D1"/>
    <w:rsid w:val="0DF39860"/>
    <w:rsid w:val="0DFF2B09"/>
    <w:rsid w:val="0E176CCC"/>
    <w:rsid w:val="0E1DC90A"/>
    <w:rsid w:val="0E1E3DDF"/>
    <w:rsid w:val="0E1F1D13"/>
    <w:rsid w:val="0E2127F4"/>
    <w:rsid w:val="0E3CF23C"/>
    <w:rsid w:val="0E4CE108"/>
    <w:rsid w:val="0E53965D"/>
    <w:rsid w:val="0E54254B"/>
    <w:rsid w:val="0E5566E3"/>
    <w:rsid w:val="0E5EDEE6"/>
    <w:rsid w:val="0E629EB7"/>
    <w:rsid w:val="0E7C6DE6"/>
    <w:rsid w:val="0E96F39A"/>
    <w:rsid w:val="0E9851AE"/>
    <w:rsid w:val="0EA6F64C"/>
    <w:rsid w:val="0EAC4A56"/>
    <w:rsid w:val="0EB9F793"/>
    <w:rsid w:val="0ECB5902"/>
    <w:rsid w:val="0EDF04BA"/>
    <w:rsid w:val="0EE2E804"/>
    <w:rsid w:val="0EEBB2FC"/>
    <w:rsid w:val="0EF4B655"/>
    <w:rsid w:val="0F02EEAE"/>
    <w:rsid w:val="0F08C845"/>
    <w:rsid w:val="0F0C4F43"/>
    <w:rsid w:val="0F168AD1"/>
    <w:rsid w:val="0F265DC7"/>
    <w:rsid w:val="0F3D55F9"/>
    <w:rsid w:val="0F586C56"/>
    <w:rsid w:val="0F5C1FEF"/>
    <w:rsid w:val="0F5E7082"/>
    <w:rsid w:val="0F645526"/>
    <w:rsid w:val="0F66AD1E"/>
    <w:rsid w:val="0F69077B"/>
    <w:rsid w:val="0F7445E0"/>
    <w:rsid w:val="0F75484C"/>
    <w:rsid w:val="0F797D1A"/>
    <w:rsid w:val="0F7C2E20"/>
    <w:rsid w:val="0F7F1932"/>
    <w:rsid w:val="0F7FB6A1"/>
    <w:rsid w:val="0F955BEB"/>
    <w:rsid w:val="0FA8CF8B"/>
    <w:rsid w:val="0FB14A78"/>
    <w:rsid w:val="0FB28933"/>
    <w:rsid w:val="0FCE4905"/>
    <w:rsid w:val="0FCF3A8C"/>
    <w:rsid w:val="0FD37931"/>
    <w:rsid w:val="0FD867F4"/>
    <w:rsid w:val="0FE5D505"/>
    <w:rsid w:val="0FEFF5AC"/>
    <w:rsid w:val="0FF11230"/>
    <w:rsid w:val="10046B9E"/>
    <w:rsid w:val="1004D8BB"/>
    <w:rsid w:val="10112B14"/>
    <w:rsid w:val="1019F26B"/>
    <w:rsid w:val="101D5792"/>
    <w:rsid w:val="10202981"/>
    <w:rsid w:val="1021CC8B"/>
    <w:rsid w:val="10276451"/>
    <w:rsid w:val="102D3314"/>
    <w:rsid w:val="10315CCE"/>
    <w:rsid w:val="103E374B"/>
    <w:rsid w:val="104AFC3C"/>
    <w:rsid w:val="104AFE46"/>
    <w:rsid w:val="1053C922"/>
    <w:rsid w:val="10655909"/>
    <w:rsid w:val="106A2966"/>
    <w:rsid w:val="10737642"/>
    <w:rsid w:val="107AB7FB"/>
    <w:rsid w:val="108F8FA4"/>
    <w:rsid w:val="10999DBA"/>
    <w:rsid w:val="109FF72E"/>
    <w:rsid w:val="10B3DA5B"/>
    <w:rsid w:val="10BD29A6"/>
    <w:rsid w:val="10E1FBC1"/>
    <w:rsid w:val="10E29E9C"/>
    <w:rsid w:val="10F573B9"/>
    <w:rsid w:val="10F96FD5"/>
    <w:rsid w:val="1101E013"/>
    <w:rsid w:val="1102DDFA"/>
    <w:rsid w:val="110BCD17"/>
    <w:rsid w:val="111FF77C"/>
    <w:rsid w:val="11286C5D"/>
    <w:rsid w:val="11399BF9"/>
    <w:rsid w:val="11415BC8"/>
    <w:rsid w:val="11498CF8"/>
    <w:rsid w:val="114D2151"/>
    <w:rsid w:val="115FC1AD"/>
    <w:rsid w:val="11645EE7"/>
    <w:rsid w:val="1167D7D9"/>
    <w:rsid w:val="116C1C40"/>
    <w:rsid w:val="116DF716"/>
    <w:rsid w:val="1189B7A0"/>
    <w:rsid w:val="118C8ED2"/>
    <w:rsid w:val="11957147"/>
    <w:rsid w:val="11A1E31B"/>
    <w:rsid w:val="11B69407"/>
    <w:rsid w:val="11C85044"/>
    <w:rsid w:val="11CE5C7B"/>
    <w:rsid w:val="11DBDC85"/>
    <w:rsid w:val="11E10F40"/>
    <w:rsid w:val="1209D2CD"/>
    <w:rsid w:val="120D76AB"/>
    <w:rsid w:val="12129097"/>
    <w:rsid w:val="121EFFC7"/>
    <w:rsid w:val="12219C42"/>
    <w:rsid w:val="122C9355"/>
    <w:rsid w:val="122FE7DA"/>
    <w:rsid w:val="1233EAB2"/>
    <w:rsid w:val="12347763"/>
    <w:rsid w:val="123491C2"/>
    <w:rsid w:val="123B2326"/>
    <w:rsid w:val="123E1178"/>
    <w:rsid w:val="1246148A"/>
    <w:rsid w:val="125D29AB"/>
    <w:rsid w:val="1264FD3C"/>
    <w:rsid w:val="12790FD1"/>
    <w:rsid w:val="127B42E6"/>
    <w:rsid w:val="12800288"/>
    <w:rsid w:val="128908DF"/>
    <w:rsid w:val="128A470F"/>
    <w:rsid w:val="128DBD29"/>
    <w:rsid w:val="1293CBBE"/>
    <w:rsid w:val="1298A310"/>
    <w:rsid w:val="129FBDDF"/>
    <w:rsid w:val="12ACE90E"/>
    <w:rsid w:val="12B0DCE6"/>
    <w:rsid w:val="12BA08A7"/>
    <w:rsid w:val="12BD4B89"/>
    <w:rsid w:val="12D2B8BB"/>
    <w:rsid w:val="12E71384"/>
    <w:rsid w:val="12F159A1"/>
    <w:rsid w:val="1301A54F"/>
    <w:rsid w:val="131718A0"/>
    <w:rsid w:val="1321A923"/>
    <w:rsid w:val="1346D286"/>
    <w:rsid w:val="13498D93"/>
    <w:rsid w:val="134ED2FE"/>
    <w:rsid w:val="135C2CA4"/>
    <w:rsid w:val="135ED027"/>
    <w:rsid w:val="1363163E"/>
    <w:rsid w:val="137C1CDD"/>
    <w:rsid w:val="1388E28F"/>
    <w:rsid w:val="13894E96"/>
    <w:rsid w:val="1398499E"/>
    <w:rsid w:val="139A7819"/>
    <w:rsid w:val="13A473F3"/>
    <w:rsid w:val="13B0CE81"/>
    <w:rsid w:val="13B7E795"/>
    <w:rsid w:val="13B86F5D"/>
    <w:rsid w:val="13BAF25B"/>
    <w:rsid w:val="13BF47CD"/>
    <w:rsid w:val="13C4241F"/>
    <w:rsid w:val="13CD39A5"/>
    <w:rsid w:val="13ED1390"/>
    <w:rsid w:val="13EDD528"/>
    <w:rsid w:val="13FF2A66"/>
    <w:rsid w:val="1402EDB8"/>
    <w:rsid w:val="140356EE"/>
    <w:rsid w:val="140C06FE"/>
    <w:rsid w:val="140C7229"/>
    <w:rsid w:val="141638FE"/>
    <w:rsid w:val="142F1391"/>
    <w:rsid w:val="142FB5CA"/>
    <w:rsid w:val="1441A28D"/>
    <w:rsid w:val="1447530B"/>
    <w:rsid w:val="1457983E"/>
    <w:rsid w:val="148605F3"/>
    <w:rsid w:val="1496CF5C"/>
    <w:rsid w:val="14AC7B4B"/>
    <w:rsid w:val="14B4889A"/>
    <w:rsid w:val="14C9457F"/>
    <w:rsid w:val="14CD42AF"/>
    <w:rsid w:val="14CFBE0E"/>
    <w:rsid w:val="14D0627C"/>
    <w:rsid w:val="14D18232"/>
    <w:rsid w:val="14E02450"/>
    <w:rsid w:val="14E37672"/>
    <w:rsid w:val="14FAD574"/>
    <w:rsid w:val="150E9B18"/>
    <w:rsid w:val="151B1889"/>
    <w:rsid w:val="153D6883"/>
    <w:rsid w:val="15463F85"/>
    <w:rsid w:val="15597379"/>
    <w:rsid w:val="156318F4"/>
    <w:rsid w:val="1566712E"/>
    <w:rsid w:val="158F7BDA"/>
    <w:rsid w:val="15A24C52"/>
    <w:rsid w:val="15A42840"/>
    <w:rsid w:val="15A78F3E"/>
    <w:rsid w:val="15B05891"/>
    <w:rsid w:val="15C376D3"/>
    <w:rsid w:val="15C91D00"/>
    <w:rsid w:val="15D13281"/>
    <w:rsid w:val="15DABC10"/>
    <w:rsid w:val="15ECA0AA"/>
    <w:rsid w:val="15F15580"/>
    <w:rsid w:val="1603C2AB"/>
    <w:rsid w:val="1639F367"/>
    <w:rsid w:val="16490091"/>
    <w:rsid w:val="164C6DD2"/>
    <w:rsid w:val="164E1305"/>
    <w:rsid w:val="16610DED"/>
    <w:rsid w:val="16673CE6"/>
    <w:rsid w:val="166DA946"/>
    <w:rsid w:val="168A052A"/>
    <w:rsid w:val="168C7ECE"/>
    <w:rsid w:val="168D0E79"/>
    <w:rsid w:val="168EF2C2"/>
    <w:rsid w:val="16937D81"/>
    <w:rsid w:val="1696E729"/>
    <w:rsid w:val="16979EE7"/>
    <w:rsid w:val="16A32D87"/>
    <w:rsid w:val="16A36393"/>
    <w:rsid w:val="16AAD4D6"/>
    <w:rsid w:val="16AEC2AD"/>
    <w:rsid w:val="16B4569F"/>
    <w:rsid w:val="16BDCBF3"/>
    <w:rsid w:val="16C4BDA0"/>
    <w:rsid w:val="16CD8620"/>
    <w:rsid w:val="170BAAF5"/>
    <w:rsid w:val="170E7B65"/>
    <w:rsid w:val="1711BA21"/>
    <w:rsid w:val="17242851"/>
    <w:rsid w:val="17274A63"/>
    <w:rsid w:val="1737391D"/>
    <w:rsid w:val="17383771"/>
    <w:rsid w:val="17457122"/>
    <w:rsid w:val="174847BF"/>
    <w:rsid w:val="174ADB11"/>
    <w:rsid w:val="17517B79"/>
    <w:rsid w:val="175DD0A5"/>
    <w:rsid w:val="175FBED2"/>
    <w:rsid w:val="1760BCCA"/>
    <w:rsid w:val="176348C3"/>
    <w:rsid w:val="17673CE1"/>
    <w:rsid w:val="17899953"/>
    <w:rsid w:val="1797B688"/>
    <w:rsid w:val="179D583C"/>
    <w:rsid w:val="17AB64CB"/>
    <w:rsid w:val="17C65334"/>
    <w:rsid w:val="17DC4FC4"/>
    <w:rsid w:val="17E84E10"/>
    <w:rsid w:val="17F15C6E"/>
    <w:rsid w:val="1811D6AE"/>
    <w:rsid w:val="1821056F"/>
    <w:rsid w:val="182F9DC7"/>
    <w:rsid w:val="18329A05"/>
    <w:rsid w:val="1833DB5C"/>
    <w:rsid w:val="1839BB55"/>
    <w:rsid w:val="18439510"/>
    <w:rsid w:val="1873ACEA"/>
    <w:rsid w:val="187B3C83"/>
    <w:rsid w:val="1884070E"/>
    <w:rsid w:val="1893E26E"/>
    <w:rsid w:val="18951CED"/>
    <w:rsid w:val="1898C248"/>
    <w:rsid w:val="189B5B6E"/>
    <w:rsid w:val="18A1C04D"/>
    <w:rsid w:val="18ACAAEE"/>
    <w:rsid w:val="18BF3C0E"/>
    <w:rsid w:val="18C4E062"/>
    <w:rsid w:val="18C6293F"/>
    <w:rsid w:val="18D509C3"/>
    <w:rsid w:val="18F69974"/>
    <w:rsid w:val="18F7EF0B"/>
    <w:rsid w:val="1906DEB1"/>
    <w:rsid w:val="191A8238"/>
    <w:rsid w:val="1923B74C"/>
    <w:rsid w:val="1939289D"/>
    <w:rsid w:val="19407C9F"/>
    <w:rsid w:val="194FD118"/>
    <w:rsid w:val="19518A9A"/>
    <w:rsid w:val="19548A69"/>
    <w:rsid w:val="1964CE8A"/>
    <w:rsid w:val="196980A7"/>
    <w:rsid w:val="196D6CA6"/>
    <w:rsid w:val="1982F499"/>
    <w:rsid w:val="198D6930"/>
    <w:rsid w:val="198F1CFA"/>
    <w:rsid w:val="199B75AC"/>
    <w:rsid w:val="19A19592"/>
    <w:rsid w:val="19ACAC52"/>
    <w:rsid w:val="19BF2DE3"/>
    <w:rsid w:val="19C16E9D"/>
    <w:rsid w:val="19CAB2D3"/>
    <w:rsid w:val="19DFCDBE"/>
    <w:rsid w:val="19EACC35"/>
    <w:rsid w:val="19F56CB5"/>
    <w:rsid w:val="19F8D6EF"/>
    <w:rsid w:val="19FBE478"/>
    <w:rsid w:val="1A00C1C0"/>
    <w:rsid w:val="1A01EBC1"/>
    <w:rsid w:val="1A1DA27C"/>
    <w:rsid w:val="1A26F517"/>
    <w:rsid w:val="1A30DE74"/>
    <w:rsid w:val="1A3C7A47"/>
    <w:rsid w:val="1A47D65D"/>
    <w:rsid w:val="1A50B50E"/>
    <w:rsid w:val="1A585AA4"/>
    <w:rsid w:val="1A5B0C6F"/>
    <w:rsid w:val="1A5E9685"/>
    <w:rsid w:val="1A5EC81F"/>
    <w:rsid w:val="1A61ACA5"/>
    <w:rsid w:val="1A6230DE"/>
    <w:rsid w:val="1A66E54D"/>
    <w:rsid w:val="1A68B561"/>
    <w:rsid w:val="1A716E28"/>
    <w:rsid w:val="1A8FC0DA"/>
    <w:rsid w:val="1A9CEB30"/>
    <w:rsid w:val="1AA124E3"/>
    <w:rsid w:val="1AA74462"/>
    <w:rsid w:val="1AC0E317"/>
    <w:rsid w:val="1AC55C58"/>
    <w:rsid w:val="1AC670FE"/>
    <w:rsid w:val="1AC67B4A"/>
    <w:rsid w:val="1AC68FE1"/>
    <w:rsid w:val="1ACCCB22"/>
    <w:rsid w:val="1AD0BDAE"/>
    <w:rsid w:val="1AD613D1"/>
    <w:rsid w:val="1AE29A95"/>
    <w:rsid w:val="1B0840BF"/>
    <w:rsid w:val="1B0B0763"/>
    <w:rsid w:val="1B0EDB39"/>
    <w:rsid w:val="1B123BB3"/>
    <w:rsid w:val="1B15EC43"/>
    <w:rsid w:val="1B2019C9"/>
    <w:rsid w:val="1B2589D5"/>
    <w:rsid w:val="1B285096"/>
    <w:rsid w:val="1B2935F9"/>
    <w:rsid w:val="1B349C31"/>
    <w:rsid w:val="1B3B5FE2"/>
    <w:rsid w:val="1B3F881C"/>
    <w:rsid w:val="1B443011"/>
    <w:rsid w:val="1B466A93"/>
    <w:rsid w:val="1B5A5355"/>
    <w:rsid w:val="1B716596"/>
    <w:rsid w:val="1B88B19D"/>
    <w:rsid w:val="1B89CDCA"/>
    <w:rsid w:val="1B8F6BF8"/>
    <w:rsid w:val="1B942B8F"/>
    <w:rsid w:val="1B9ABC68"/>
    <w:rsid w:val="1B9D7AEB"/>
    <w:rsid w:val="1BAA5782"/>
    <w:rsid w:val="1BAF562B"/>
    <w:rsid w:val="1BB0AF2B"/>
    <w:rsid w:val="1BD39AD7"/>
    <w:rsid w:val="1BF50A11"/>
    <w:rsid w:val="1C0B52FE"/>
    <w:rsid w:val="1C0E86C6"/>
    <w:rsid w:val="1C196CFF"/>
    <w:rsid w:val="1C1CD7D8"/>
    <w:rsid w:val="1C1E7DC0"/>
    <w:rsid w:val="1C1E9968"/>
    <w:rsid w:val="1C1F77E2"/>
    <w:rsid w:val="1C3AAE04"/>
    <w:rsid w:val="1C3CC70B"/>
    <w:rsid w:val="1C44C2D0"/>
    <w:rsid w:val="1C45EFC1"/>
    <w:rsid w:val="1C4D6725"/>
    <w:rsid w:val="1C511011"/>
    <w:rsid w:val="1C55EE80"/>
    <w:rsid w:val="1C5AEB0D"/>
    <w:rsid w:val="1C62415F"/>
    <w:rsid w:val="1C668136"/>
    <w:rsid w:val="1C8195FB"/>
    <w:rsid w:val="1C918E1D"/>
    <w:rsid w:val="1CAAF89A"/>
    <w:rsid w:val="1CBB0EA4"/>
    <w:rsid w:val="1CBCD8D9"/>
    <w:rsid w:val="1CC7388E"/>
    <w:rsid w:val="1CC98542"/>
    <w:rsid w:val="1CCDC1F5"/>
    <w:rsid w:val="1CDA4844"/>
    <w:rsid w:val="1CE08202"/>
    <w:rsid w:val="1CEC9CA4"/>
    <w:rsid w:val="1CF41FE5"/>
    <w:rsid w:val="1D02C8A8"/>
    <w:rsid w:val="1D10A1B1"/>
    <w:rsid w:val="1D2744C5"/>
    <w:rsid w:val="1D3107AC"/>
    <w:rsid w:val="1D330FF3"/>
    <w:rsid w:val="1D497A6C"/>
    <w:rsid w:val="1D4DE3AA"/>
    <w:rsid w:val="1D557514"/>
    <w:rsid w:val="1D5619CF"/>
    <w:rsid w:val="1D5A8A8D"/>
    <w:rsid w:val="1D673F29"/>
    <w:rsid w:val="1D798E09"/>
    <w:rsid w:val="1D8446D0"/>
    <w:rsid w:val="1D8CD3B2"/>
    <w:rsid w:val="1D9844DB"/>
    <w:rsid w:val="1D9F2A22"/>
    <w:rsid w:val="1DA40818"/>
    <w:rsid w:val="1DB53FF0"/>
    <w:rsid w:val="1DB5C2E2"/>
    <w:rsid w:val="1DB863B1"/>
    <w:rsid w:val="1DBC7409"/>
    <w:rsid w:val="1DC3B77E"/>
    <w:rsid w:val="1DD62562"/>
    <w:rsid w:val="1DD97520"/>
    <w:rsid w:val="1DE1F923"/>
    <w:rsid w:val="1E0ED94C"/>
    <w:rsid w:val="1E269522"/>
    <w:rsid w:val="1E2E4F94"/>
    <w:rsid w:val="1E46B5CD"/>
    <w:rsid w:val="1E46C8FB"/>
    <w:rsid w:val="1E578F94"/>
    <w:rsid w:val="1E60D6C9"/>
    <w:rsid w:val="1E65CFBB"/>
    <w:rsid w:val="1E66065B"/>
    <w:rsid w:val="1E78CBBA"/>
    <w:rsid w:val="1E973DBE"/>
    <w:rsid w:val="1E9C59C9"/>
    <w:rsid w:val="1E9F8871"/>
    <w:rsid w:val="1EB8043D"/>
    <w:rsid w:val="1ECA99B5"/>
    <w:rsid w:val="1EE1F844"/>
    <w:rsid w:val="1EE35EA8"/>
    <w:rsid w:val="1EEB98FA"/>
    <w:rsid w:val="1EF14575"/>
    <w:rsid w:val="1EF2133C"/>
    <w:rsid w:val="1EF86F2D"/>
    <w:rsid w:val="1F09C1D7"/>
    <w:rsid w:val="1F1CB6D3"/>
    <w:rsid w:val="1F1DFA0D"/>
    <w:rsid w:val="1F216A25"/>
    <w:rsid w:val="1F287737"/>
    <w:rsid w:val="1F341EDD"/>
    <w:rsid w:val="1F3EE8A0"/>
    <w:rsid w:val="1F3F253B"/>
    <w:rsid w:val="1F4098E3"/>
    <w:rsid w:val="1F4FD0E8"/>
    <w:rsid w:val="1F5567C3"/>
    <w:rsid w:val="1F5953A9"/>
    <w:rsid w:val="1F61B374"/>
    <w:rsid w:val="1F7ACD41"/>
    <w:rsid w:val="1F8055FA"/>
    <w:rsid w:val="1F8143B9"/>
    <w:rsid w:val="1F856063"/>
    <w:rsid w:val="1F8958E9"/>
    <w:rsid w:val="1F8CC24C"/>
    <w:rsid w:val="1F96E893"/>
    <w:rsid w:val="1F977C4A"/>
    <w:rsid w:val="1FAA17E5"/>
    <w:rsid w:val="1FB0A3C5"/>
    <w:rsid w:val="1FCE6903"/>
    <w:rsid w:val="1FDBB1E2"/>
    <w:rsid w:val="1FDF67AF"/>
    <w:rsid w:val="1FE4DD50"/>
    <w:rsid w:val="1FE89F7E"/>
    <w:rsid w:val="1FEBA3BB"/>
    <w:rsid w:val="1FF19751"/>
    <w:rsid w:val="200CA7AA"/>
    <w:rsid w:val="201495D9"/>
    <w:rsid w:val="20149C1B"/>
    <w:rsid w:val="2034BFF3"/>
    <w:rsid w:val="20408C0B"/>
    <w:rsid w:val="20429D32"/>
    <w:rsid w:val="20469D5E"/>
    <w:rsid w:val="204DB09F"/>
    <w:rsid w:val="205C63EA"/>
    <w:rsid w:val="2062C5E8"/>
    <w:rsid w:val="20699A3D"/>
    <w:rsid w:val="20772A3B"/>
    <w:rsid w:val="207831B6"/>
    <w:rsid w:val="20787A2B"/>
    <w:rsid w:val="207DC8A5"/>
    <w:rsid w:val="20812665"/>
    <w:rsid w:val="2085B78E"/>
    <w:rsid w:val="208E8817"/>
    <w:rsid w:val="209DEC67"/>
    <w:rsid w:val="20A13581"/>
    <w:rsid w:val="20A292FE"/>
    <w:rsid w:val="20AC73CF"/>
    <w:rsid w:val="20B901DD"/>
    <w:rsid w:val="20BA94A5"/>
    <w:rsid w:val="20CBECBD"/>
    <w:rsid w:val="20CD3ED8"/>
    <w:rsid w:val="20DA329C"/>
    <w:rsid w:val="20DABA64"/>
    <w:rsid w:val="20DFF1A4"/>
    <w:rsid w:val="20F1EEE3"/>
    <w:rsid w:val="20FB0819"/>
    <w:rsid w:val="21057118"/>
    <w:rsid w:val="210BB591"/>
    <w:rsid w:val="211C3BF8"/>
    <w:rsid w:val="213DB538"/>
    <w:rsid w:val="2144EC0C"/>
    <w:rsid w:val="21481E08"/>
    <w:rsid w:val="214AB7D6"/>
    <w:rsid w:val="21585517"/>
    <w:rsid w:val="21642C04"/>
    <w:rsid w:val="2164FF40"/>
    <w:rsid w:val="21871A92"/>
    <w:rsid w:val="21880ABB"/>
    <w:rsid w:val="21A316FB"/>
    <w:rsid w:val="21AA29B3"/>
    <w:rsid w:val="21AE4DDD"/>
    <w:rsid w:val="21BCA9AC"/>
    <w:rsid w:val="21C0301F"/>
    <w:rsid w:val="21C303E8"/>
    <w:rsid w:val="21CE86A5"/>
    <w:rsid w:val="21DAAE21"/>
    <w:rsid w:val="21EDA8E7"/>
    <w:rsid w:val="2200FDAA"/>
    <w:rsid w:val="22029012"/>
    <w:rsid w:val="220AC666"/>
    <w:rsid w:val="220F8C04"/>
    <w:rsid w:val="2218ECBC"/>
    <w:rsid w:val="221CEB8F"/>
    <w:rsid w:val="221D207B"/>
    <w:rsid w:val="2223BDEC"/>
    <w:rsid w:val="2224BDA3"/>
    <w:rsid w:val="222C056A"/>
    <w:rsid w:val="22452B10"/>
    <w:rsid w:val="22496D30"/>
    <w:rsid w:val="22591EB6"/>
    <w:rsid w:val="225F4EEA"/>
    <w:rsid w:val="226682EC"/>
    <w:rsid w:val="2269E0F3"/>
    <w:rsid w:val="226C522F"/>
    <w:rsid w:val="22700928"/>
    <w:rsid w:val="227A0587"/>
    <w:rsid w:val="229CA07F"/>
    <w:rsid w:val="22A0224D"/>
    <w:rsid w:val="22AC748B"/>
    <w:rsid w:val="22BD0855"/>
    <w:rsid w:val="22BF9014"/>
    <w:rsid w:val="22C0C9FF"/>
    <w:rsid w:val="22CA4300"/>
    <w:rsid w:val="22CA471D"/>
    <w:rsid w:val="22CCE683"/>
    <w:rsid w:val="22D5F992"/>
    <w:rsid w:val="22D6468A"/>
    <w:rsid w:val="22D9FB2B"/>
    <w:rsid w:val="22FA3CC4"/>
    <w:rsid w:val="22FB7E75"/>
    <w:rsid w:val="2305F858"/>
    <w:rsid w:val="23065FFA"/>
    <w:rsid w:val="230905DB"/>
    <w:rsid w:val="231489CE"/>
    <w:rsid w:val="2319A35E"/>
    <w:rsid w:val="2323220A"/>
    <w:rsid w:val="23246CD7"/>
    <w:rsid w:val="23283E30"/>
    <w:rsid w:val="234AD6EB"/>
    <w:rsid w:val="235090F9"/>
    <w:rsid w:val="2353484E"/>
    <w:rsid w:val="236515C3"/>
    <w:rsid w:val="236AAEE1"/>
    <w:rsid w:val="23816428"/>
    <w:rsid w:val="2388928F"/>
    <w:rsid w:val="23948AFA"/>
    <w:rsid w:val="239DDC17"/>
    <w:rsid w:val="23A1EB54"/>
    <w:rsid w:val="23A3D9AA"/>
    <w:rsid w:val="23B2C2EE"/>
    <w:rsid w:val="23CA0EE1"/>
    <w:rsid w:val="23D8D5DF"/>
    <w:rsid w:val="23E8A1FF"/>
    <w:rsid w:val="23F23567"/>
    <w:rsid w:val="23F734A5"/>
    <w:rsid w:val="2404A101"/>
    <w:rsid w:val="24077165"/>
    <w:rsid w:val="2415ADDE"/>
    <w:rsid w:val="241B79E1"/>
    <w:rsid w:val="24332192"/>
    <w:rsid w:val="2436AC58"/>
    <w:rsid w:val="24398AD0"/>
    <w:rsid w:val="243F3A5E"/>
    <w:rsid w:val="2440D70F"/>
    <w:rsid w:val="244A5EAF"/>
    <w:rsid w:val="246D5344"/>
    <w:rsid w:val="2474EAD8"/>
    <w:rsid w:val="24757F53"/>
    <w:rsid w:val="2477B270"/>
    <w:rsid w:val="247B8D5B"/>
    <w:rsid w:val="2486039A"/>
    <w:rsid w:val="248BADDF"/>
    <w:rsid w:val="24A5D7B6"/>
    <w:rsid w:val="24BAF8B4"/>
    <w:rsid w:val="24C1DE13"/>
    <w:rsid w:val="24DAA7FA"/>
    <w:rsid w:val="24E7EB15"/>
    <w:rsid w:val="24EB165B"/>
    <w:rsid w:val="24FFBF7D"/>
    <w:rsid w:val="250C7C25"/>
    <w:rsid w:val="25199BAF"/>
    <w:rsid w:val="25238A8D"/>
    <w:rsid w:val="252F93E3"/>
    <w:rsid w:val="25378942"/>
    <w:rsid w:val="2554ED97"/>
    <w:rsid w:val="25556260"/>
    <w:rsid w:val="258A4289"/>
    <w:rsid w:val="258E05C8"/>
    <w:rsid w:val="2593FB10"/>
    <w:rsid w:val="259849F6"/>
    <w:rsid w:val="25A03240"/>
    <w:rsid w:val="25AE2B87"/>
    <w:rsid w:val="25B521AB"/>
    <w:rsid w:val="25B550DF"/>
    <w:rsid w:val="25CA38B6"/>
    <w:rsid w:val="25E65143"/>
    <w:rsid w:val="25EA0353"/>
    <w:rsid w:val="25EBD920"/>
    <w:rsid w:val="25ED0B08"/>
    <w:rsid w:val="25F70B0D"/>
    <w:rsid w:val="25FCDCB6"/>
    <w:rsid w:val="25FDEAE3"/>
    <w:rsid w:val="260923A5"/>
    <w:rsid w:val="260AFE62"/>
    <w:rsid w:val="261ED828"/>
    <w:rsid w:val="2622F04D"/>
    <w:rsid w:val="26270FF4"/>
    <w:rsid w:val="2627791C"/>
    <w:rsid w:val="262EC495"/>
    <w:rsid w:val="263611B4"/>
    <w:rsid w:val="263AED41"/>
    <w:rsid w:val="263E00BC"/>
    <w:rsid w:val="2645F0CC"/>
    <w:rsid w:val="265DB0CF"/>
    <w:rsid w:val="26614F68"/>
    <w:rsid w:val="2665F8CC"/>
    <w:rsid w:val="2689A7A1"/>
    <w:rsid w:val="268C5366"/>
    <w:rsid w:val="26927945"/>
    <w:rsid w:val="26B1DEB6"/>
    <w:rsid w:val="26BD7CF1"/>
    <w:rsid w:val="26C3987C"/>
    <w:rsid w:val="26D08F00"/>
    <w:rsid w:val="26E5D92C"/>
    <w:rsid w:val="26E8803E"/>
    <w:rsid w:val="26F34044"/>
    <w:rsid w:val="270768A1"/>
    <w:rsid w:val="2714848F"/>
    <w:rsid w:val="2715B11D"/>
    <w:rsid w:val="271E9DE6"/>
    <w:rsid w:val="272C3EA1"/>
    <w:rsid w:val="272ECDDC"/>
    <w:rsid w:val="27346355"/>
    <w:rsid w:val="2736038F"/>
    <w:rsid w:val="273D7148"/>
    <w:rsid w:val="27436CD8"/>
    <w:rsid w:val="274FD338"/>
    <w:rsid w:val="2763677C"/>
    <w:rsid w:val="276BA5EA"/>
    <w:rsid w:val="27719E6D"/>
    <w:rsid w:val="277D37CE"/>
    <w:rsid w:val="277E9179"/>
    <w:rsid w:val="27802D9E"/>
    <w:rsid w:val="278F5F68"/>
    <w:rsid w:val="27954384"/>
    <w:rsid w:val="27B34AE1"/>
    <w:rsid w:val="27B55309"/>
    <w:rsid w:val="27B79C34"/>
    <w:rsid w:val="27BE26E2"/>
    <w:rsid w:val="27C1A716"/>
    <w:rsid w:val="27CA3F17"/>
    <w:rsid w:val="27DC706A"/>
    <w:rsid w:val="2801868A"/>
    <w:rsid w:val="2802D564"/>
    <w:rsid w:val="280AD9BF"/>
    <w:rsid w:val="280E26BF"/>
    <w:rsid w:val="281495A2"/>
    <w:rsid w:val="2822C41B"/>
    <w:rsid w:val="28317CE1"/>
    <w:rsid w:val="28324D7A"/>
    <w:rsid w:val="2835DA1A"/>
    <w:rsid w:val="2837B0E8"/>
    <w:rsid w:val="2852C88C"/>
    <w:rsid w:val="28790338"/>
    <w:rsid w:val="287C9E5C"/>
    <w:rsid w:val="288CE5AA"/>
    <w:rsid w:val="28963896"/>
    <w:rsid w:val="28998464"/>
    <w:rsid w:val="28A1AC56"/>
    <w:rsid w:val="28A9886D"/>
    <w:rsid w:val="28ADE4D5"/>
    <w:rsid w:val="28B9D432"/>
    <w:rsid w:val="28BAC5A2"/>
    <w:rsid w:val="28BCAB79"/>
    <w:rsid w:val="28D2E4A8"/>
    <w:rsid w:val="28D5D7BA"/>
    <w:rsid w:val="28E1817F"/>
    <w:rsid w:val="28E5CC49"/>
    <w:rsid w:val="28ED6A58"/>
    <w:rsid w:val="28F2FCBC"/>
    <w:rsid w:val="29029025"/>
    <w:rsid w:val="290895BA"/>
    <w:rsid w:val="29089AA3"/>
    <w:rsid w:val="2910C699"/>
    <w:rsid w:val="29152D06"/>
    <w:rsid w:val="291C9939"/>
    <w:rsid w:val="2920AFBB"/>
    <w:rsid w:val="29254846"/>
    <w:rsid w:val="292CB405"/>
    <w:rsid w:val="2936710A"/>
    <w:rsid w:val="2966C9E8"/>
    <w:rsid w:val="29696BCB"/>
    <w:rsid w:val="29726C69"/>
    <w:rsid w:val="29848C66"/>
    <w:rsid w:val="298C9339"/>
    <w:rsid w:val="2990CB06"/>
    <w:rsid w:val="299B414E"/>
    <w:rsid w:val="29B36946"/>
    <w:rsid w:val="29C67100"/>
    <w:rsid w:val="29CAE08B"/>
    <w:rsid w:val="29D6FB73"/>
    <w:rsid w:val="29D8D4DB"/>
    <w:rsid w:val="29E50F0A"/>
    <w:rsid w:val="29FF945B"/>
    <w:rsid w:val="2A034F0E"/>
    <w:rsid w:val="2A05E41A"/>
    <w:rsid w:val="2A101CC5"/>
    <w:rsid w:val="2A127AAC"/>
    <w:rsid w:val="2A19B3E1"/>
    <w:rsid w:val="2A1BC9BC"/>
    <w:rsid w:val="2A334B5C"/>
    <w:rsid w:val="2A335545"/>
    <w:rsid w:val="2A3554C5"/>
    <w:rsid w:val="2A4CA03B"/>
    <w:rsid w:val="2A4E43D6"/>
    <w:rsid w:val="2A524402"/>
    <w:rsid w:val="2A7EAB7F"/>
    <w:rsid w:val="2A8AA328"/>
    <w:rsid w:val="2A920BD5"/>
    <w:rsid w:val="2A92B982"/>
    <w:rsid w:val="2A9458B3"/>
    <w:rsid w:val="2A9DE9D7"/>
    <w:rsid w:val="2AA3BB89"/>
    <w:rsid w:val="2AAC05AB"/>
    <w:rsid w:val="2AC3C9BA"/>
    <w:rsid w:val="2ACB59F1"/>
    <w:rsid w:val="2AE1F796"/>
    <w:rsid w:val="2AE29130"/>
    <w:rsid w:val="2AE7ACA1"/>
    <w:rsid w:val="2AEF4968"/>
    <w:rsid w:val="2AF5C7A4"/>
    <w:rsid w:val="2AF828DC"/>
    <w:rsid w:val="2AFF8F4C"/>
    <w:rsid w:val="2B0276D7"/>
    <w:rsid w:val="2B04442A"/>
    <w:rsid w:val="2B1259C3"/>
    <w:rsid w:val="2B186DDE"/>
    <w:rsid w:val="2B1BCB9E"/>
    <w:rsid w:val="2B2EED01"/>
    <w:rsid w:val="2B310FD6"/>
    <w:rsid w:val="2B36DA87"/>
    <w:rsid w:val="2B3B3D9B"/>
    <w:rsid w:val="2B408C40"/>
    <w:rsid w:val="2B44E5B6"/>
    <w:rsid w:val="2B458691"/>
    <w:rsid w:val="2B524FA9"/>
    <w:rsid w:val="2B574EC2"/>
    <w:rsid w:val="2B57DFBF"/>
    <w:rsid w:val="2B5CAE1D"/>
    <w:rsid w:val="2B613486"/>
    <w:rsid w:val="2B62ED9C"/>
    <w:rsid w:val="2B6BDB02"/>
    <w:rsid w:val="2B706511"/>
    <w:rsid w:val="2BB1CF26"/>
    <w:rsid w:val="2BB8C5C2"/>
    <w:rsid w:val="2BC40C20"/>
    <w:rsid w:val="2BC57739"/>
    <w:rsid w:val="2BCDB52B"/>
    <w:rsid w:val="2BD05C1B"/>
    <w:rsid w:val="2BD5FF16"/>
    <w:rsid w:val="2BDBAA81"/>
    <w:rsid w:val="2BE75845"/>
    <w:rsid w:val="2BEC0C75"/>
    <w:rsid w:val="2BF0D9B5"/>
    <w:rsid w:val="2C06FA3F"/>
    <w:rsid w:val="2C163240"/>
    <w:rsid w:val="2C1C2270"/>
    <w:rsid w:val="2C1D9424"/>
    <w:rsid w:val="2C22AFF4"/>
    <w:rsid w:val="2C3AB1D4"/>
    <w:rsid w:val="2C3EAE8D"/>
    <w:rsid w:val="2C4B7D81"/>
    <w:rsid w:val="2C4F323D"/>
    <w:rsid w:val="2C519DA4"/>
    <w:rsid w:val="2C528D2B"/>
    <w:rsid w:val="2C54467A"/>
    <w:rsid w:val="2C58DFAD"/>
    <w:rsid w:val="2C657B51"/>
    <w:rsid w:val="2C665153"/>
    <w:rsid w:val="2C71B3E5"/>
    <w:rsid w:val="2C77A48D"/>
    <w:rsid w:val="2C837713"/>
    <w:rsid w:val="2C8518E9"/>
    <w:rsid w:val="2C87964C"/>
    <w:rsid w:val="2C8E7764"/>
    <w:rsid w:val="2C9168B8"/>
    <w:rsid w:val="2C919805"/>
    <w:rsid w:val="2CA10C8D"/>
    <w:rsid w:val="2CA13F9B"/>
    <w:rsid w:val="2CA7B7B7"/>
    <w:rsid w:val="2CABBDE8"/>
    <w:rsid w:val="2CAE2E58"/>
    <w:rsid w:val="2CC035C9"/>
    <w:rsid w:val="2CCA5630"/>
    <w:rsid w:val="2CCB986E"/>
    <w:rsid w:val="2CEE6809"/>
    <w:rsid w:val="2CF08DE4"/>
    <w:rsid w:val="2CFA21BB"/>
    <w:rsid w:val="2CFC9DE2"/>
    <w:rsid w:val="2CFE11C2"/>
    <w:rsid w:val="2CFECB4F"/>
    <w:rsid w:val="2D05136E"/>
    <w:rsid w:val="2D0C3572"/>
    <w:rsid w:val="2D104C4F"/>
    <w:rsid w:val="2D4E9C2D"/>
    <w:rsid w:val="2D56D56C"/>
    <w:rsid w:val="2D6128C7"/>
    <w:rsid w:val="2D625A1F"/>
    <w:rsid w:val="2D7E53DD"/>
    <w:rsid w:val="2D8E36C5"/>
    <w:rsid w:val="2D94E4F0"/>
    <w:rsid w:val="2D978BB1"/>
    <w:rsid w:val="2DAA2E58"/>
    <w:rsid w:val="2DAA45EA"/>
    <w:rsid w:val="2DABE47D"/>
    <w:rsid w:val="2DB17550"/>
    <w:rsid w:val="2DB49257"/>
    <w:rsid w:val="2DB4DF57"/>
    <w:rsid w:val="2DCE90F8"/>
    <w:rsid w:val="2DDAE76E"/>
    <w:rsid w:val="2DE9EC93"/>
    <w:rsid w:val="2E0E7AB0"/>
    <w:rsid w:val="2E1AA8C6"/>
    <w:rsid w:val="2E1DA27D"/>
    <w:rsid w:val="2E2A59EB"/>
    <w:rsid w:val="2E3143B2"/>
    <w:rsid w:val="2E4D61D8"/>
    <w:rsid w:val="2E506B08"/>
    <w:rsid w:val="2E5E05A3"/>
    <w:rsid w:val="2E5E0D82"/>
    <w:rsid w:val="2E6A7605"/>
    <w:rsid w:val="2E79A111"/>
    <w:rsid w:val="2E914774"/>
    <w:rsid w:val="2E9343A0"/>
    <w:rsid w:val="2E99A14C"/>
    <w:rsid w:val="2E9DD80E"/>
    <w:rsid w:val="2EA7EDA6"/>
    <w:rsid w:val="2EABFFE0"/>
    <w:rsid w:val="2EACB870"/>
    <w:rsid w:val="2EB11156"/>
    <w:rsid w:val="2EB425B7"/>
    <w:rsid w:val="2EBC79E6"/>
    <w:rsid w:val="2ECE1413"/>
    <w:rsid w:val="2ED38720"/>
    <w:rsid w:val="2EDF8C78"/>
    <w:rsid w:val="2EE3FA75"/>
    <w:rsid w:val="2EFB8B75"/>
    <w:rsid w:val="2F0451B4"/>
    <w:rsid w:val="2F0D9936"/>
    <w:rsid w:val="2F0EF0B3"/>
    <w:rsid w:val="2F148A28"/>
    <w:rsid w:val="2F16CA5A"/>
    <w:rsid w:val="2F34F81A"/>
    <w:rsid w:val="2F35C166"/>
    <w:rsid w:val="2F3D7493"/>
    <w:rsid w:val="2F3F7B75"/>
    <w:rsid w:val="2F44AD01"/>
    <w:rsid w:val="2F484DF4"/>
    <w:rsid w:val="2F50AFB8"/>
    <w:rsid w:val="2F534C7D"/>
    <w:rsid w:val="2F5376B8"/>
    <w:rsid w:val="2F53C332"/>
    <w:rsid w:val="2F5483B3"/>
    <w:rsid w:val="2F67C9D6"/>
    <w:rsid w:val="2F6A05E7"/>
    <w:rsid w:val="2F6C74DA"/>
    <w:rsid w:val="2F77DC27"/>
    <w:rsid w:val="2F8561C3"/>
    <w:rsid w:val="2F89184D"/>
    <w:rsid w:val="2F911E2D"/>
    <w:rsid w:val="2F93E663"/>
    <w:rsid w:val="2F992D80"/>
    <w:rsid w:val="2F9ECB14"/>
    <w:rsid w:val="2FA5658E"/>
    <w:rsid w:val="2FB4B3BA"/>
    <w:rsid w:val="2FCEB77B"/>
    <w:rsid w:val="2FD561AE"/>
    <w:rsid w:val="2FDB133C"/>
    <w:rsid w:val="2FEA60A1"/>
    <w:rsid w:val="2FF23E70"/>
    <w:rsid w:val="300F5A68"/>
    <w:rsid w:val="301EFC4C"/>
    <w:rsid w:val="30210403"/>
    <w:rsid w:val="3031CB94"/>
    <w:rsid w:val="30343EA4"/>
    <w:rsid w:val="30477E7F"/>
    <w:rsid w:val="304AF29D"/>
    <w:rsid w:val="30587ABA"/>
    <w:rsid w:val="305C8D05"/>
    <w:rsid w:val="305F1E1F"/>
    <w:rsid w:val="30635409"/>
    <w:rsid w:val="3066741B"/>
    <w:rsid w:val="3069E7ED"/>
    <w:rsid w:val="306D21F2"/>
    <w:rsid w:val="306E87E4"/>
    <w:rsid w:val="3074CBD9"/>
    <w:rsid w:val="307BD66C"/>
    <w:rsid w:val="307E4B87"/>
    <w:rsid w:val="309B663A"/>
    <w:rsid w:val="309CED12"/>
    <w:rsid w:val="309F11EF"/>
    <w:rsid w:val="309F1FE6"/>
    <w:rsid w:val="30AF8FEA"/>
    <w:rsid w:val="30B16DA6"/>
    <w:rsid w:val="30B273FC"/>
    <w:rsid w:val="30B31DCB"/>
    <w:rsid w:val="30B60E89"/>
    <w:rsid w:val="30C8B35B"/>
    <w:rsid w:val="30C94C48"/>
    <w:rsid w:val="30D7D746"/>
    <w:rsid w:val="30D92073"/>
    <w:rsid w:val="30F03FDD"/>
    <w:rsid w:val="30FC08DB"/>
    <w:rsid w:val="310AFF49"/>
    <w:rsid w:val="310BB4A3"/>
    <w:rsid w:val="3121AED6"/>
    <w:rsid w:val="31269B49"/>
    <w:rsid w:val="312FB6C4"/>
    <w:rsid w:val="31445027"/>
    <w:rsid w:val="3148B0DD"/>
    <w:rsid w:val="31583F8E"/>
    <w:rsid w:val="315895C1"/>
    <w:rsid w:val="315C5692"/>
    <w:rsid w:val="316FFB89"/>
    <w:rsid w:val="31721FBC"/>
    <w:rsid w:val="31758613"/>
    <w:rsid w:val="3178373D"/>
    <w:rsid w:val="317FBB44"/>
    <w:rsid w:val="3181ADAB"/>
    <w:rsid w:val="3183A4D6"/>
    <w:rsid w:val="3187C997"/>
    <w:rsid w:val="31993849"/>
    <w:rsid w:val="319A8D0B"/>
    <w:rsid w:val="319B2A04"/>
    <w:rsid w:val="319C2E0D"/>
    <w:rsid w:val="31A7B651"/>
    <w:rsid w:val="31BBB5D9"/>
    <w:rsid w:val="31C5CEA8"/>
    <w:rsid w:val="31C7DA60"/>
    <w:rsid w:val="31D7153B"/>
    <w:rsid w:val="31DA7774"/>
    <w:rsid w:val="31DBAC37"/>
    <w:rsid w:val="31DEE3EC"/>
    <w:rsid w:val="31E19612"/>
    <w:rsid w:val="31E8499C"/>
    <w:rsid w:val="31F51469"/>
    <w:rsid w:val="3200A725"/>
    <w:rsid w:val="3205B84E"/>
    <w:rsid w:val="32088AF2"/>
    <w:rsid w:val="32094203"/>
    <w:rsid w:val="320995FE"/>
    <w:rsid w:val="3209D956"/>
    <w:rsid w:val="320EE03F"/>
    <w:rsid w:val="3219B76A"/>
    <w:rsid w:val="321A1BE8"/>
    <w:rsid w:val="322426A2"/>
    <w:rsid w:val="3232459D"/>
    <w:rsid w:val="32428F0D"/>
    <w:rsid w:val="324D8B86"/>
    <w:rsid w:val="32600B3B"/>
    <w:rsid w:val="326AF0DB"/>
    <w:rsid w:val="326DF528"/>
    <w:rsid w:val="32716BCE"/>
    <w:rsid w:val="3279544E"/>
    <w:rsid w:val="3282A02A"/>
    <w:rsid w:val="32896B44"/>
    <w:rsid w:val="3291F178"/>
    <w:rsid w:val="329E4D43"/>
    <w:rsid w:val="32A178D7"/>
    <w:rsid w:val="32A71215"/>
    <w:rsid w:val="32AA08B9"/>
    <w:rsid w:val="32C26BAA"/>
    <w:rsid w:val="32CF9ED5"/>
    <w:rsid w:val="32DBD45D"/>
    <w:rsid w:val="32EFFCF7"/>
    <w:rsid w:val="32F67BAD"/>
    <w:rsid w:val="3305AEAF"/>
    <w:rsid w:val="331AFA2D"/>
    <w:rsid w:val="331B023B"/>
    <w:rsid w:val="332CBD93"/>
    <w:rsid w:val="3352795D"/>
    <w:rsid w:val="337AE09F"/>
    <w:rsid w:val="337B76F6"/>
    <w:rsid w:val="33866B2A"/>
    <w:rsid w:val="338DF216"/>
    <w:rsid w:val="33A9CFAE"/>
    <w:rsid w:val="33AB368E"/>
    <w:rsid w:val="33BA458C"/>
    <w:rsid w:val="33C7A5B2"/>
    <w:rsid w:val="33CC7C6F"/>
    <w:rsid w:val="33CF32E6"/>
    <w:rsid w:val="33D6D877"/>
    <w:rsid w:val="33D78F80"/>
    <w:rsid w:val="33EDAF4B"/>
    <w:rsid w:val="33F0757F"/>
    <w:rsid w:val="33F7429C"/>
    <w:rsid w:val="340D7B4B"/>
    <w:rsid w:val="341E708B"/>
    <w:rsid w:val="341F860C"/>
    <w:rsid w:val="342DC0F4"/>
    <w:rsid w:val="3439C337"/>
    <w:rsid w:val="343D4938"/>
    <w:rsid w:val="343F1F61"/>
    <w:rsid w:val="343FE5FD"/>
    <w:rsid w:val="34439373"/>
    <w:rsid w:val="3444396B"/>
    <w:rsid w:val="345C5AFF"/>
    <w:rsid w:val="345F9615"/>
    <w:rsid w:val="34674E9A"/>
    <w:rsid w:val="346BB97B"/>
    <w:rsid w:val="347F2C4F"/>
    <w:rsid w:val="348405A4"/>
    <w:rsid w:val="34868355"/>
    <w:rsid w:val="34A1E43F"/>
    <w:rsid w:val="34BC3FB8"/>
    <w:rsid w:val="34BFB97E"/>
    <w:rsid w:val="34D0F08C"/>
    <w:rsid w:val="34D41AED"/>
    <w:rsid w:val="34DC9A1A"/>
    <w:rsid w:val="34DDA6A2"/>
    <w:rsid w:val="34E25CBE"/>
    <w:rsid w:val="34ECE93B"/>
    <w:rsid w:val="35071690"/>
    <w:rsid w:val="350EEB27"/>
    <w:rsid w:val="353D084F"/>
    <w:rsid w:val="35424702"/>
    <w:rsid w:val="3545C643"/>
    <w:rsid w:val="354C9E65"/>
    <w:rsid w:val="3551BCAA"/>
    <w:rsid w:val="357BB4FF"/>
    <w:rsid w:val="357F6610"/>
    <w:rsid w:val="35852C48"/>
    <w:rsid w:val="3591A3B6"/>
    <w:rsid w:val="35952A81"/>
    <w:rsid w:val="359C8A7B"/>
    <w:rsid w:val="35A46416"/>
    <w:rsid w:val="35B85502"/>
    <w:rsid w:val="35BA3F94"/>
    <w:rsid w:val="35BFF13C"/>
    <w:rsid w:val="35EAF5EA"/>
    <w:rsid w:val="35F6597D"/>
    <w:rsid w:val="36000867"/>
    <w:rsid w:val="3600A575"/>
    <w:rsid w:val="3601B79E"/>
    <w:rsid w:val="360ACCE1"/>
    <w:rsid w:val="360D9298"/>
    <w:rsid w:val="360E4DCE"/>
    <w:rsid w:val="36216EFD"/>
    <w:rsid w:val="3621727E"/>
    <w:rsid w:val="3625366C"/>
    <w:rsid w:val="3625E4A3"/>
    <w:rsid w:val="3626734C"/>
    <w:rsid w:val="362E604F"/>
    <w:rsid w:val="363BF0FE"/>
    <w:rsid w:val="364A9B2F"/>
    <w:rsid w:val="364D6734"/>
    <w:rsid w:val="365DE5F8"/>
    <w:rsid w:val="365EA7FA"/>
    <w:rsid w:val="366B3B7D"/>
    <w:rsid w:val="367BD2B0"/>
    <w:rsid w:val="368B3A38"/>
    <w:rsid w:val="3690982B"/>
    <w:rsid w:val="3696D6C5"/>
    <w:rsid w:val="369A813A"/>
    <w:rsid w:val="36A14C13"/>
    <w:rsid w:val="36AEDA23"/>
    <w:rsid w:val="36AEDE40"/>
    <w:rsid w:val="36B1267A"/>
    <w:rsid w:val="36B543D5"/>
    <w:rsid w:val="36BF379C"/>
    <w:rsid w:val="36D2F576"/>
    <w:rsid w:val="36DDF0B6"/>
    <w:rsid w:val="36DE1763"/>
    <w:rsid w:val="36DF5E58"/>
    <w:rsid w:val="36E1107D"/>
    <w:rsid w:val="36F2A222"/>
    <w:rsid w:val="36F6C78A"/>
    <w:rsid w:val="370021CF"/>
    <w:rsid w:val="37008C82"/>
    <w:rsid w:val="3706E386"/>
    <w:rsid w:val="371F2228"/>
    <w:rsid w:val="3725BCC3"/>
    <w:rsid w:val="373CE8F0"/>
    <w:rsid w:val="374CF0FD"/>
    <w:rsid w:val="3756114D"/>
    <w:rsid w:val="376312AC"/>
    <w:rsid w:val="377876E4"/>
    <w:rsid w:val="377B4B79"/>
    <w:rsid w:val="377C043B"/>
    <w:rsid w:val="377C2063"/>
    <w:rsid w:val="378FC530"/>
    <w:rsid w:val="3794FF60"/>
    <w:rsid w:val="379F2F3C"/>
    <w:rsid w:val="37B23343"/>
    <w:rsid w:val="37BA0292"/>
    <w:rsid w:val="37BBB494"/>
    <w:rsid w:val="37C18B0C"/>
    <w:rsid w:val="37CC38CC"/>
    <w:rsid w:val="37D2E83D"/>
    <w:rsid w:val="37D929B7"/>
    <w:rsid w:val="37DC3832"/>
    <w:rsid w:val="37ED3614"/>
    <w:rsid w:val="37EE735E"/>
    <w:rsid w:val="37F7914E"/>
    <w:rsid w:val="37FA4501"/>
    <w:rsid w:val="37FB06EA"/>
    <w:rsid w:val="380769A2"/>
    <w:rsid w:val="3811B02B"/>
    <w:rsid w:val="3818E089"/>
    <w:rsid w:val="38247458"/>
    <w:rsid w:val="38288846"/>
    <w:rsid w:val="382B9B41"/>
    <w:rsid w:val="382D0883"/>
    <w:rsid w:val="382F46CE"/>
    <w:rsid w:val="3839FC62"/>
    <w:rsid w:val="384EEF8B"/>
    <w:rsid w:val="385C4DE4"/>
    <w:rsid w:val="3869EF8E"/>
    <w:rsid w:val="386BEFD2"/>
    <w:rsid w:val="386EC5D7"/>
    <w:rsid w:val="38704ECC"/>
    <w:rsid w:val="3882A541"/>
    <w:rsid w:val="388545F5"/>
    <w:rsid w:val="388A2743"/>
    <w:rsid w:val="38A891F5"/>
    <w:rsid w:val="38AC73CB"/>
    <w:rsid w:val="38BD403D"/>
    <w:rsid w:val="38CD05C1"/>
    <w:rsid w:val="38CD494F"/>
    <w:rsid w:val="38CEE9C8"/>
    <w:rsid w:val="38D2A72B"/>
    <w:rsid w:val="38E94F03"/>
    <w:rsid w:val="38F04514"/>
    <w:rsid w:val="38F0B463"/>
    <w:rsid w:val="39049BBD"/>
    <w:rsid w:val="3907B0DA"/>
    <w:rsid w:val="3921BE7A"/>
    <w:rsid w:val="3925879B"/>
    <w:rsid w:val="392C84FD"/>
    <w:rsid w:val="392CB7B5"/>
    <w:rsid w:val="393415D2"/>
    <w:rsid w:val="39441372"/>
    <w:rsid w:val="3946DD6A"/>
    <w:rsid w:val="395D06FC"/>
    <w:rsid w:val="3963ADD6"/>
    <w:rsid w:val="3965E767"/>
    <w:rsid w:val="39714E33"/>
    <w:rsid w:val="39744B6F"/>
    <w:rsid w:val="39748A3A"/>
    <w:rsid w:val="39780893"/>
    <w:rsid w:val="397DA869"/>
    <w:rsid w:val="398D2125"/>
    <w:rsid w:val="39923AE2"/>
    <w:rsid w:val="39956DA3"/>
    <w:rsid w:val="3997741A"/>
    <w:rsid w:val="399C6292"/>
    <w:rsid w:val="39B29455"/>
    <w:rsid w:val="39BF857D"/>
    <w:rsid w:val="39C044B9"/>
    <w:rsid w:val="39C1F88D"/>
    <w:rsid w:val="39D98FB1"/>
    <w:rsid w:val="39E4D63B"/>
    <w:rsid w:val="39EAED5A"/>
    <w:rsid w:val="39FB3F18"/>
    <w:rsid w:val="3A1D9150"/>
    <w:rsid w:val="3A29D7C2"/>
    <w:rsid w:val="3A2D0CDC"/>
    <w:rsid w:val="3A329F39"/>
    <w:rsid w:val="3A35D170"/>
    <w:rsid w:val="3A3767A2"/>
    <w:rsid w:val="3A39D911"/>
    <w:rsid w:val="3A3C220E"/>
    <w:rsid w:val="3A41FA57"/>
    <w:rsid w:val="3A4291F2"/>
    <w:rsid w:val="3A503C90"/>
    <w:rsid w:val="3A58CBCB"/>
    <w:rsid w:val="3A706248"/>
    <w:rsid w:val="3A74139C"/>
    <w:rsid w:val="3AB18F02"/>
    <w:rsid w:val="3AB2FB59"/>
    <w:rsid w:val="3AC06605"/>
    <w:rsid w:val="3AD04C6D"/>
    <w:rsid w:val="3AF56F67"/>
    <w:rsid w:val="3B08C304"/>
    <w:rsid w:val="3B0DF375"/>
    <w:rsid w:val="3B13D8F4"/>
    <w:rsid w:val="3B219857"/>
    <w:rsid w:val="3B248B21"/>
    <w:rsid w:val="3B26CBD1"/>
    <w:rsid w:val="3B27A44A"/>
    <w:rsid w:val="3B2858E5"/>
    <w:rsid w:val="3B3521C1"/>
    <w:rsid w:val="3B57043A"/>
    <w:rsid w:val="3B657D5C"/>
    <w:rsid w:val="3B658315"/>
    <w:rsid w:val="3B6A7649"/>
    <w:rsid w:val="3B6C3C83"/>
    <w:rsid w:val="3B6FE7A1"/>
    <w:rsid w:val="3B862DB3"/>
    <w:rsid w:val="3B8A38CC"/>
    <w:rsid w:val="3B8C2436"/>
    <w:rsid w:val="3B92A8BF"/>
    <w:rsid w:val="3B9B0FBE"/>
    <w:rsid w:val="3BA075EC"/>
    <w:rsid w:val="3BA0B3E8"/>
    <w:rsid w:val="3BA48ED3"/>
    <w:rsid w:val="3BA9ECC6"/>
    <w:rsid w:val="3BB6262F"/>
    <w:rsid w:val="3BBCE6B7"/>
    <w:rsid w:val="3BC8D16A"/>
    <w:rsid w:val="3BD200F7"/>
    <w:rsid w:val="3BDDE7DB"/>
    <w:rsid w:val="3BEAE6FE"/>
    <w:rsid w:val="3BF0B210"/>
    <w:rsid w:val="3C024EAB"/>
    <w:rsid w:val="3C05F33C"/>
    <w:rsid w:val="3C0B2EA4"/>
    <w:rsid w:val="3C2CDF0D"/>
    <w:rsid w:val="3C2F204D"/>
    <w:rsid w:val="3C304844"/>
    <w:rsid w:val="3C372046"/>
    <w:rsid w:val="3C5BE482"/>
    <w:rsid w:val="3C61357F"/>
    <w:rsid w:val="3C777566"/>
    <w:rsid w:val="3C7C7D75"/>
    <w:rsid w:val="3C9BEE87"/>
    <w:rsid w:val="3CA37837"/>
    <w:rsid w:val="3CB25F93"/>
    <w:rsid w:val="3CBA93DF"/>
    <w:rsid w:val="3CBFBEB8"/>
    <w:rsid w:val="3CC5C3EA"/>
    <w:rsid w:val="3CCFEB1B"/>
    <w:rsid w:val="3CD5B748"/>
    <w:rsid w:val="3CDAA73C"/>
    <w:rsid w:val="3CE457AB"/>
    <w:rsid w:val="3CED31C6"/>
    <w:rsid w:val="3CF7E57B"/>
    <w:rsid w:val="3CFC4189"/>
    <w:rsid w:val="3D14F83F"/>
    <w:rsid w:val="3D18E3B2"/>
    <w:rsid w:val="3D2372F7"/>
    <w:rsid w:val="3D29B5A4"/>
    <w:rsid w:val="3D2DC502"/>
    <w:rsid w:val="3D2E7920"/>
    <w:rsid w:val="3D3009CE"/>
    <w:rsid w:val="3D3BF1A3"/>
    <w:rsid w:val="3D3E63A7"/>
    <w:rsid w:val="3D3EFF0A"/>
    <w:rsid w:val="3D40F618"/>
    <w:rsid w:val="3D5A62F1"/>
    <w:rsid w:val="3D689C0B"/>
    <w:rsid w:val="3D6D97E8"/>
    <w:rsid w:val="3D7453B0"/>
    <w:rsid w:val="3D757426"/>
    <w:rsid w:val="3D77F889"/>
    <w:rsid w:val="3D7CB82D"/>
    <w:rsid w:val="3D7F9E3B"/>
    <w:rsid w:val="3D95A504"/>
    <w:rsid w:val="3D981421"/>
    <w:rsid w:val="3DA2839A"/>
    <w:rsid w:val="3DAB8B74"/>
    <w:rsid w:val="3DB728FD"/>
    <w:rsid w:val="3DC28B23"/>
    <w:rsid w:val="3DD86D59"/>
    <w:rsid w:val="3DDDFB6C"/>
    <w:rsid w:val="3DE0B971"/>
    <w:rsid w:val="3DE3FF66"/>
    <w:rsid w:val="3DE43038"/>
    <w:rsid w:val="3DF7D318"/>
    <w:rsid w:val="3DF85196"/>
    <w:rsid w:val="3DFB6A8C"/>
    <w:rsid w:val="3DFEB67E"/>
    <w:rsid w:val="3E0FE471"/>
    <w:rsid w:val="3E186C1E"/>
    <w:rsid w:val="3E18DE63"/>
    <w:rsid w:val="3E1C5460"/>
    <w:rsid w:val="3E26CAF7"/>
    <w:rsid w:val="3E28B376"/>
    <w:rsid w:val="3E2C8CC1"/>
    <w:rsid w:val="3E2F9C3D"/>
    <w:rsid w:val="3E3C211E"/>
    <w:rsid w:val="3E3E8035"/>
    <w:rsid w:val="3E486B3B"/>
    <w:rsid w:val="3E48A82D"/>
    <w:rsid w:val="3E56F0CA"/>
    <w:rsid w:val="3E6E65B3"/>
    <w:rsid w:val="3E70B4C0"/>
    <w:rsid w:val="3E71D466"/>
    <w:rsid w:val="3E7B0C64"/>
    <w:rsid w:val="3E7E717A"/>
    <w:rsid w:val="3E807033"/>
    <w:rsid w:val="3E8ED95E"/>
    <w:rsid w:val="3E97E9D1"/>
    <w:rsid w:val="3EA4EEBB"/>
    <w:rsid w:val="3EB9D64C"/>
    <w:rsid w:val="3EBEA973"/>
    <w:rsid w:val="3EC4D883"/>
    <w:rsid w:val="3EC6C91B"/>
    <w:rsid w:val="3ECA31F8"/>
    <w:rsid w:val="3ED2A15D"/>
    <w:rsid w:val="3ED45496"/>
    <w:rsid w:val="3EE555EA"/>
    <w:rsid w:val="3EF47A71"/>
    <w:rsid w:val="3EFDF688"/>
    <w:rsid w:val="3F0008A2"/>
    <w:rsid w:val="3F0A1F38"/>
    <w:rsid w:val="3F107763"/>
    <w:rsid w:val="3F2B3F46"/>
    <w:rsid w:val="3F2B47BE"/>
    <w:rsid w:val="3F2C7723"/>
    <w:rsid w:val="3F3DF966"/>
    <w:rsid w:val="3F5F3EFF"/>
    <w:rsid w:val="3F647641"/>
    <w:rsid w:val="3F676626"/>
    <w:rsid w:val="3F6F102D"/>
    <w:rsid w:val="3F76A489"/>
    <w:rsid w:val="3F8B0606"/>
    <w:rsid w:val="3F8C542E"/>
    <w:rsid w:val="3F96E394"/>
    <w:rsid w:val="3FA75F7B"/>
    <w:rsid w:val="3FB1FE9E"/>
    <w:rsid w:val="3FB697A5"/>
    <w:rsid w:val="3FBA61DE"/>
    <w:rsid w:val="3FBA6311"/>
    <w:rsid w:val="3FBBE714"/>
    <w:rsid w:val="3FC6D440"/>
    <w:rsid w:val="3FC73003"/>
    <w:rsid w:val="3FCA0051"/>
    <w:rsid w:val="3FD1E3C4"/>
    <w:rsid w:val="3FD69261"/>
    <w:rsid w:val="3FE0F200"/>
    <w:rsid w:val="3FE7B41A"/>
    <w:rsid w:val="3FEA7AEF"/>
    <w:rsid w:val="3FED59F8"/>
    <w:rsid w:val="3FFD5E4F"/>
    <w:rsid w:val="3FFDBBDF"/>
    <w:rsid w:val="4000C7E7"/>
    <w:rsid w:val="401AC586"/>
    <w:rsid w:val="401DFA3C"/>
    <w:rsid w:val="401F9454"/>
    <w:rsid w:val="403BBDC8"/>
    <w:rsid w:val="4040C967"/>
    <w:rsid w:val="4052FAEF"/>
    <w:rsid w:val="40557CA2"/>
    <w:rsid w:val="40601551"/>
    <w:rsid w:val="4067EB0C"/>
    <w:rsid w:val="407F3077"/>
    <w:rsid w:val="408745A5"/>
    <w:rsid w:val="409C27EB"/>
    <w:rsid w:val="40A23163"/>
    <w:rsid w:val="40AFAA54"/>
    <w:rsid w:val="40B9ECA8"/>
    <w:rsid w:val="40D31F84"/>
    <w:rsid w:val="40EBD8DC"/>
    <w:rsid w:val="4101433F"/>
    <w:rsid w:val="4101E181"/>
    <w:rsid w:val="41021A35"/>
    <w:rsid w:val="41060AF1"/>
    <w:rsid w:val="41180A1A"/>
    <w:rsid w:val="411C97B9"/>
    <w:rsid w:val="412131EE"/>
    <w:rsid w:val="4125BF1D"/>
    <w:rsid w:val="41266C87"/>
    <w:rsid w:val="4130C822"/>
    <w:rsid w:val="41461EE2"/>
    <w:rsid w:val="4152E347"/>
    <w:rsid w:val="4172ABA4"/>
    <w:rsid w:val="41778B8D"/>
    <w:rsid w:val="41794230"/>
    <w:rsid w:val="417C903E"/>
    <w:rsid w:val="4183182A"/>
    <w:rsid w:val="418B9418"/>
    <w:rsid w:val="418D7F0B"/>
    <w:rsid w:val="419639C0"/>
    <w:rsid w:val="419781D2"/>
    <w:rsid w:val="4199999F"/>
    <w:rsid w:val="41A26841"/>
    <w:rsid w:val="41AE185F"/>
    <w:rsid w:val="41B2E328"/>
    <w:rsid w:val="41C0CE44"/>
    <w:rsid w:val="41C58974"/>
    <w:rsid w:val="41CC0DC8"/>
    <w:rsid w:val="41CC7DEE"/>
    <w:rsid w:val="41D0C4E3"/>
    <w:rsid w:val="41D3A29E"/>
    <w:rsid w:val="41F5D994"/>
    <w:rsid w:val="41FD9FB8"/>
    <w:rsid w:val="42025499"/>
    <w:rsid w:val="4210615E"/>
    <w:rsid w:val="42159E20"/>
    <w:rsid w:val="421FDE1C"/>
    <w:rsid w:val="4221C629"/>
    <w:rsid w:val="42231606"/>
    <w:rsid w:val="422A3390"/>
    <w:rsid w:val="422B8C8D"/>
    <w:rsid w:val="423DE393"/>
    <w:rsid w:val="4255BD09"/>
    <w:rsid w:val="4255C788"/>
    <w:rsid w:val="425922C0"/>
    <w:rsid w:val="425EC819"/>
    <w:rsid w:val="42623996"/>
    <w:rsid w:val="426A3713"/>
    <w:rsid w:val="426C1482"/>
    <w:rsid w:val="42759A28"/>
    <w:rsid w:val="42884C8E"/>
    <w:rsid w:val="428F4C32"/>
    <w:rsid w:val="429E174B"/>
    <w:rsid w:val="42A2EC4A"/>
    <w:rsid w:val="42ACF059"/>
    <w:rsid w:val="42B15443"/>
    <w:rsid w:val="42B24F8D"/>
    <w:rsid w:val="42B40F59"/>
    <w:rsid w:val="42B64071"/>
    <w:rsid w:val="42B6943C"/>
    <w:rsid w:val="42C69D6A"/>
    <w:rsid w:val="42C84AE1"/>
    <w:rsid w:val="42CBDAE6"/>
    <w:rsid w:val="42F5AD36"/>
    <w:rsid w:val="42F99344"/>
    <w:rsid w:val="42FFE01A"/>
    <w:rsid w:val="4307F820"/>
    <w:rsid w:val="431C4D6F"/>
    <w:rsid w:val="431EEAD9"/>
    <w:rsid w:val="432B9A0C"/>
    <w:rsid w:val="43412913"/>
    <w:rsid w:val="4342E234"/>
    <w:rsid w:val="4345158F"/>
    <w:rsid w:val="434A2DE6"/>
    <w:rsid w:val="43633C78"/>
    <w:rsid w:val="4371357E"/>
    <w:rsid w:val="437C2254"/>
    <w:rsid w:val="43868DDE"/>
    <w:rsid w:val="438964F4"/>
    <w:rsid w:val="438BB881"/>
    <w:rsid w:val="438E9155"/>
    <w:rsid w:val="43998846"/>
    <w:rsid w:val="439F4DDF"/>
    <w:rsid w:val="43A02561"/>
    <w:rsid w:val="43A1BE21"/>
    <w:rsid w:val="43A91AC7"/>
    <w:rsid w:val="43B83F4E"/>
    <w:rsid w:val="43D7ED06"/>
    <w:rsid w:val="43E0911C"/>
    <w:rsid w:val="43E302DF"/>
    <w:rsid w:val="43FE9CDF"/>
    <w:rsid w:val="44028001"/>
    <w:rsid w:val="44125D4C"/>
    <w:rsid w:val="4425AD73"/>
    <w:rsid w:val="442CD8EB"/>
    <w:rsid w:val="442FAFC1"/>
    <w:rsid w:val="442FC1FF"/>
    <w:rsid w:val="4431BB90"/>
    <w:rsid w:val="443E4AC6"/>
    <w:rsid w:val="444A5B46"/>
    <w:rsid w:val="44693A02"/>
    <w:rsid w:val="446EE15B"/>
    <w:rsid w:val="4473BD0E"/>
    <w:rsid w:val="448ED33D"/>
    <w:rsid w:val="448F2056"/>
    <w:rsid w:val="4494ED65"/>
    <w:rsid w:val="449A26B7"/>
    <w:rsid w:val="44A1FF15"/>
    <w:rsid w:val="44A3BA32"/>
    <w:rsid w:val="44A414BB"/>
    <w:rsid w:val="44C3B2B2"/>
    <w:rsid w:val="44C7BA2C"/>
    <w:rsid w:val="44CD5DCC"/>
    <w:rsid w:val="44D0D114"/>
    <w:rsid w:val="44D104DD"/>
    <w:rsid w:val="44D50E4C"/>
    <w:rsid w:val="44DCC011"/>
    <w:rsid w:val="44EE5F80"/>
    <w:rsid w:val="44FB00DF"/>
    <w:rsid w:val="450985F3"/>
    <w:rsid w:val="4514923B"/>
    <w:rsid w:val="451635B2"/>
    <w:rsid w:val="45345015"/>
    <w:rsid w:val="4535F316"/>
    <w:rsid w:val="45366C40"/>
    <w:rsid w:val="453B5C2F"/>
    <w:rsid w:val="454CBC85"/>
    <w:rsid w:val="454DF4E4"/>
    <w:rsid w:val="45504A8E"/>
    <w:rsid w:val="45577EDE"/>
    <w:rsid w:val="455B88EE"/>
    <w:rsid w:val="455C7809"/>
    <w:rsid w:val="455D4572"/>
    <w:rsid w:val="45602056"/>
    <w:rsid w:val="45645323"/>
    <w:rsid w:val="4567CC2A"/>
    <w:rsid w:val="4577B060"/>
    <w:rsid w:val="4580ABE7"/>
    <w:rsid w:val="4589E9F1"/>
    <w:rsid w:val="458A1D7A"/>
    <w:rsid w:val="458B4795"/>
    <w:rsid w:val="459CC753"/>
    <w:rsid w:val="45A63C6A"/>
    <w:rsid w:val="45B36DD5"/>
    <w:rsid w:val="45B37BB8"/>
    <w:rsid w:val="45B69B98"/>
    <w:rsid w:val="45DA90BC"/>
    <w:rsid w:val="45DDCABC"/>
    <w:rsid w:val="45DE028C"/>
    <w:rsid w:val="45FA2D2E"/>
    <w:rsid w:val="4602EA34"/>
    <w:rsid w:val="46098773"/>
    <w:rsid w:val="4612C05B"/>
    <w:rsid w:val="4616C652"/>
    <w:rsid w:val="46177E98"/>
    <w:rsid w:val="46199005"/>
    <w:rsid w:val="461A4E99"/>
    <w:rsid w:val="46293D61"/>
    <w:rsid w:val="4632F685"/>
    <w:rsid w:val="46346BB5"/>
    <w:rsid w:val="4634ACDF"/>
    <w:rsid w:val="463A54C3"/>
    <w:rsid w:val="4658DB89"/>
    <w:rsid w:val="465AC84E"/>
    <w:rsid w:val="466942AE"/>
    <w:rsid w:val="466A01D7"/>
    <w:rsid w:val="466D16D5"/>
    <w:rsid w:val="46762169"/>
    <w:rsid w:val="46A5ADE5"/>
    <w:rsid w:val="46BA509A"/>
    <w:rsid w:val="46BEB3AE"/>
    <w:rsid w:val="46BFB0C8"/>
    <w:rsid w:val="46C363AB"/>
    <w:rsid w:val="46CFEA68"/>
    <w:rsid w:val="46D42FB6"/>
    <w:rsid w:val="46D49809"/>
    <w:rsid w:val="46D53A81"/>
    <w:rsid w:val="46E14A4A"/>
    <w:rsid w:val="46E44394"/>
    <w:rsid w:val="46F37E33"/>
    <w:rsid w:val="46F5EDA3"/>
    <w:rsid w:val="470F8DC8"/>
    <w:rsid w:val="471640B8"/>
    <w:rsid w:val="4718C0C0"/>
    <w:rsid w:val="471B00F9"/>
    <w:rsid w:val="4720D9A1"/>
    <w:rsid w:val="47214EA8"/>
    <w:rsid w:val="472A8059"/>
    <w:rsid w:val="47338DD2"/>
    <w:rsid w:val="4733FCAF"/>
    <w:rsid w:val="4740671E"/>
    <w:rsid w:val="474386DC"/>
    <w:rsid w:val="47464BA5"/>
    <w:rsid w:val="476D254A"/>
    <w:rsid w:val="47765FC6"/>
    <w:rsid w:val="47809D60"/>
    <w:rsid w:val="47821DD8"/>
    <w:rsid w:val="4788F982"/>
    <w:rsid w:val="47926B8E"/>
    <w:rsid w:val="479CBF4F"/>
    <w:rsid w:val="47A88E65"/>
    <w:rsid w:val="47B943EC"/>
    <w:rsid w:val="47BA256C"/>
    <w:rsid w:val="47BC027B"/>
    <w:rsid w:val="47CA9D44"/>
    <w:rsid w:val="47D36662"/>
    <w:rsid w:val="47DC8ED7"/>
    <w:rsid w:val="47F12EE4"/>
    <w:rsid w:val="47FCD003"/>
    <w:rsid w:val="480B270A"/>
    <w:rsid w:val="4823645B"/>
    <w:rsid w:val="48620F76"/>
    <w:rsid w:val="486C36C0"/>
    <w:rsid w:val="486CEFCE"/>
    <w:rsid w:val="48737FC4"/>
    <w:rsid w:val="487877E1"/>
    <w:rsid w:val="4884C600"/>
    <w:rsid w:val="48851371"/>
    <w:rsid w:val="488C4DDA"/>
    <w:rsid w:val="488D65D7"/>
    <w:rsid w:val="4890C9F4"/>
    <w:rsid w:val="48A15850"/>
    <w:rsid w:val="48A2F1A3"/>
    <w:rsid w:val="48A84CDD"/>
    <w:rsid w:val="48A9BFFA"/>
    <w:rsid w:val="48B16BB2"/>
    <w:rsid w:val="48BD522A"/>
    <w:rsid w:val="48D0D12E"/>
    <w:rsid w:val="48D5A09E"/>
    <w:rsid w:val="48DC6B1A"/>
    <w:rsid w:val="48DFDAE1"/>
    <w:rsid w:val="48EF9E2F"/>
    <w:rsid w:val="490FB49A"/>
    <w:rsid w:val="492C6EC1"/>
    <w:rsid w:val="492E7DB0"/>
    <w:rsid w:val="493B1C6A"/>
    <w:rsid w:val="49467D3E"/>
    <w:rsid w:val="495130C7"/>
    <w:rsid w:val="4968DAB8"/>
    <w:rsid w:val="4971D09E"/>
    <w:rsid w:val="4974714D"/>
    <w:rsid w:val="49849817"/>
    <w:rsid w:val="498AF265"/>
    <w:rsid w:val="498C0F8B"/>
    <w:rsid w:val="49A1E90C"/>
    <w:rsid w:val="49A87F6F"/>
    <w:rsid w:val="49B1BE9B"/>
    <w:rsid w:val="49B1E803"/>
    <w:rsid w:val="49B723A2"/>
    <w:rsid w:val="49BA79F7"/>
    <w:rsid w:val="49C8929F"/>
    <w:rsid w:val="49CE3A50"/>
    <w:rsid w:val="49D1DFBE"/>
    <w:rsid w:val="49D54DCD"/>
    <w:rsid w:val="49E82BEC"/>
    <w:rsid w:val="49EB63D8"/>
    <w:rsid w:val="49EBC5C4"/>
    <w:rsid w:val="49F18364"/>
    <w:rsid w:val="49FCAC59"/>
    <w:rsid w:val="4A0B19B9"/>
    <w:rsid w:val="4A0C59BC"/>
    <w:rsid w:val="4A10FFA5"/>
    <w:rsid w:val="4A13AFB1"/>
    <w:rsid w:val="4A19569F"/>
    <w:rsid w:val="4A1A531D"/>
    <w:rsid w:val="4A264358"/>
    <w:rsid w:val="4A2A16C0"/>
    <w:rsid w:val="4A345204"/>
    <w:rsid w:val="4A4022E6"/>
    <w:rsid w:val="4A45905B"/>
    <w:rsid w:val="4A45DAD3"/>
    <w:rsid w:val="4A7C23A4"/>
    <w:rsid w:val="4A7DEC4F"/>
    <w:rsid w:val="4A8B2D63"/>
    <w:rsid w:val="4A91AB11"/>
    <w:rsid w:val="4A95A5E0"/>
    <w:rsid w:val="4AA1717E"/>
    <w:rsid w:val="4AA504F8"/>
    <w:rsid w:val="4AB579D0"/>
    <w:rsid w:val="4AC96C3A"/>
    <w:rsid w:val="4ADF0EAA"/>
    <w:rsid w:val="4AE3B6E8"/>
    <w:rsid w:val="4AE6200F"/>
    <w:rsid w:val="4AF50CE8"/>
    <w:rsid w:val="4AF91401"/>
    <w:rsid w:val="4AFA54C9"/>
    <w:rsid w:val="4AFE8095"/>
    <w:rsid w:val="4B101343"/>
    <w:rsid w:val="4B19B81E"/>
    <w:rsid w:val="4B26352F"/>
    <w:rsid w:val="4B2D731B"/>
    <w:rsid w:val="4B33DD27"/>
    <w:rsid w:val="4B3BD248"/>
    <w:rsid w:val="4B4B52BE"/>
    <w:rsid w:val="4B4DB864"/>
    <w:rsid w:val="4B4E2D36"/>
    <w:rsid w:val="4B55AF2C"/>
    <w:rsid w:val="4B57174E"/>
    <w:rsid w:val="4B60F179"/>
    <w:rsid w:val="4B6383CB"/>
    <w:rsid w:val="4B76CE54"/>
    <w:rsid w:val="4B7A4905"/>
    <w:rsid w:val="4B81780C"/>
    <w:rsid w:val="4B906C5A"/>
    <w:rsid w:val="4B9791B2"/>
    <w:rsid w:val="4B98435A"/>
    <w:rsid w:val="4B9B5C5F"/>
    <w:rsid w:val="4BA13DEE"/>
    <w:rsid w:val="4BA1F2B0"/>
    <w:rsid w:val="4BA29380"/>
    <w:rsid w:val="4BA9AF74"/>
    <w:rsid w:val="4BAA3A90"/>
    <w:rsid w:val="4BB4A3CC"/>
    <w:rsid w:val="4BC10B68"/>
    <w:rsid w:val="4BC5E721"/>
    <w:rsid w:val="4BCA8583"/>
    <w:rsid w:val="4BD2A4DF"/>
    <w:rsid w:val="4BE963B5"/>
    <w:rsid w:val="4BFE5219"/>
    <w:rsid w:val="4C05B286"/>
    <w:rsid w:val="4C0CD162"/>
    <w:rsid w:val="4C2E9D39"/>
    <w:rsid w:val="4C35BA5C"/>
    <w:rsid w:val="4C50FE3D"/>
    <w:rsid w:val="4C5B4822"/>
    <w:rsid w:val="4C6EDDED"/>
    <w:rsid w:val="4C779860"/>
    <w:rsid w:val="4C7A4989"/>
    <w:rsid w:val="4C7A4DE9"/>
    <w:rsid w:val="4C7BE870"/>
    <w:rsid w:val="4C81D981"/>
    <w:rsid w:val="4C8269C7"/>
    <w:rsid w:val="4C8D9617"/>
    <w:rsid w:val="4C9D9F2F"/>
    <w:rsid w:val="4CA43495"/>
    <w:rsid w:val="4CAF6E31"/>
    <w:rsid w:val="4CB30E79"/>
    <w:rsid w:val="4CB4D30B"/>
    <w:rsid w:val="4CB838D2"/>
    <w:rsid w:val="4CBB9F7A"/>
    <w:rsid w:val="4CC53DFA"/>
    <w:rsid w:val="4CC8E4F6"/>
    <w:rsid w:val="4CCF4863"/>
    <w:rsid w:val="4CE35247"/>
    <w:rsid w:val="4CF1D9F8"/>
    <w:rsid w:val="4D0CA561"/>
    <w:rsid w:val="4D18DE93"/>
    <w:rsid w:val="4D23049A"/>
    <w:rsid w:val="4D2308B7"/>
    <w:rsid w:val="4D3955F4"/>
    <w:rsid w:val="4D3E4254"/>
    <w:rsid w:val="4D45B407"/>
    <w:rsid w:val="4D55CEE8"/>
    <w:rsid w:val="4D5977ED"/>
    <w:rsid w:val="4D6FFBE1"/>
    <w:rsid w:val="4D7D5DF4"/>
    <w:rsid w:val="4D85BA8F"/>
    <w:rsid w:val="4D8B5FF0"/>
    <w:rsid w:val="4D8D3D3E"/>
    <w:rsid w:val="4D987A2F"/>
    <w:rsid w:val="4DA16A29"/>
    <w:rsid w:val="4DAA9B13"/>
    <w:rsid w:val="4DB3F550"/>
    <w:rsid w:val="4DB4A567"/>
    <w:rsid w:val="4DBEA50F"/>
    <w:rsid w:val="4DCA6D9A"/>
    <w:rsid w:val="4DD80EE8"/>
    <w:rsid w:val="4DDFEAD3"/>
    <w:rsid w:val="4DF36F0D"/>
    <w:rsid w:val="4DF716E7"/>
    <w:rsid w:val="4E002A92"/>
    <w:rsid w:val="4E04F3EC"/>
    <w:rsid w:val="4E09B21E"/>
    <w:rsid w:val="4E0D9473"/>
    <w:rsid w:val="4E105A89"/>
    <w:rsid w:val="4E1ACD30"/>
    <w:rsid w:val="4E21C64B"/>
    <w:rsid w:val="4E33CFC0"/>
    <w:rsid w:val="4E45E6C3"/>
    <w:rsid w:val="4E478DDD"/>
    <w:rsid w:val="4E563FAA"/>
    <w:rsid w:val="4E6B049E"/>
    <w:rsid w:val="4E8C2024"/>
    <w:rsid w:val="4E8E6D73"/>
    <w:rsid w:val="4EA02DC0"/>
    <w:rsid w:val="4EA49D17"/>
    <w:rsid w:val="4EAA8199"/>
    <w:rsid w:val="4EB4C632"/>
    <w:rsid w:val="4EBAAE99"/>
    <w:rsid w:val="4ECAF0AC"/>
    <w:rsid w:val="4ED00521"/>
    <w:rsid w:val="4ED1B319"/>
    <w:rsid w:val="4EE0BF8E"/>
    <w:rsid w:val="4EE361AB"/>
    <w:rsid w:val="4EE5B077"/>
    <w:rsid w:val="4EF01360"/>
    <w:rsid w:val="4EF02D41"/>
    <w:rsid w:val="4F0C0CDF"/>
    <w:rsid w:val="4F1C4D4A"/>
    <w:rsid w:val="4F207DAE"/>
    <w:rsid w:val="4F41B29B"/>
    <w:rsid w:val="4F4D1CF1"/>
    <w:rsid w:val="4F549FF9"/>
    <w:rsid w:val="4F55A792"/>
    <w:rsid w:val="4F5D88B2"/>
    <w:rsid w:val="4F6A3853"/>
    <w:rsid w:val="4F7C0D7A"/>
    <w:rsid w:val="4F859118"/>
    <w:rsid w:val="4F992FF2"/>
    <w:rsid w:val="4FB1BCB8"/>
    <w:rsid w:val="4FC91ECA"/>
    <w:rsid w:val="4FD185E4"/>
    <w:rsid w:val="4FD1CF3E"/>
    <w:rsid w:val="4FDA3E26"/>
    <w:rsid w:val="4FE3501E"/>
    <w:rsid w:val="4FE99E33"/>
    <w:rsid w:val="50079AC4"/>
    <w:rsid w:val="50177926"/>
    <w:rsid w:val="5017C0F3"/>
    <w:rsid w:val="501C9E01"/>
    <w:rsid w:val="502B45E1"/>
    <w:rsid w:val="5031ECED"/>
    <w:rsid w:val="503491CB"/>
    <w:rsid w:val="50362304"/>
    <w:rsid w:val="50368F39"/>
    <w:rsid w:val="50391D4B"/>
    <w:rsid w:val="50392400"/>
    <w:rsid w:val="503A48AF"/>
    <w:rsid w:val="503D1D18"/>
    <w:rsid w:val="50413615"/>
    <w:rsid w:val="5042C79F"/>
    <w:rsid w:val="504D6AB1"/>
    <w:rsid w:val="50530B6A"/>
    <w:rsid w:val="5054DB07"/>
    <w:rsid w:val="505A3E57"/>
    <w:rsid w:val="505EAB7A"/>
    <w:rsid w:val="50629944"/>
    <w:rsid w:val="506AE5F9"/>
    <w:rsid w:val="5083BE0D"/>
    <w:rsid w:val="5085877F"/>
    <w:rsid w:val="5087C74E"/>
    <w:rsid w:val="509DF6A6"/>
    <w:rsid w:val="509E87A2"/>
    <w:rsid w:val="50B91324"/>
    <w:rsid w:val="50BDD16A"/>
    <w:rsid w:val="50C300B2"/>
    <w:rsid w:val="50C9E07B"/>
    <w:rsid w:val="50CF09F5"/>
    <w:rsid w:val="50D4E08A"/>
    <w:rsid w:val="50E1E506"/>
    <w:rsid w:val="50E7DE72"/>
    <w:rsid w:val="50FAB014"/>
    <w:rsid w:val="50FD66B1"/>
    <w:rsid w:val="510001C2"/>
    <w:rsid w:val="5102A1FA"/>
    <w:rsid w:val="5111E493"/>
    <w:rsid w:val="51244B5D"/>
    <w:rsid w:val="5136E269"/>
    <w:rsid w:val="513ACBA3"/>
    <w:rsid w:val="514DBF0C"/>
    <w:rsid w:val="5189F64E"/>
    <w:rsid w:val="51929F1D"/>
    <w:rsid w:val="51935806"/>
    <w:rsid w:val="51A3E497"/>
    <w:rsid w:val="51A93308"/>
    <w:rsid w:val="51AAAB08"/>
    <w:rsid w:val="51AC4A2E"/>
    <w:rsid w:val="51B124DC"/>
    <w:rsid w:val="51B5EB8E"/>
    <w:rsid w:val="51BD2384"/>
    <w:rsid w:val="51D8671E"/>
    <w:rsid w:val="51D9F7C6"/>
    <w:rsid w:val="51FAAB18"/>
    <w:rsid w:val="521D5139"/>
    <w:rsid w:val="522AB53D"/>
    <w:rsid w:val="5245008F"/>
    <w:rsid w:val="524A4EE3"/>
    <w:rsid w:val="524B7A27"/>
    <w:rsid w:val="524FAB7A"/>
    <w:rsid w:val="52521B83"/>
    <w:rsid w:val="5253021C"/>
    <w:rsid w:val="5258B19E"/>
    <w:rsid w:val="525AEA84"/>
    <w:rsid w:val="525E926C"/>
    <w:rsid w:val="5262A544"/>
    <w:rsid w:val="52643DC3"/>
    <w:rsid w:val="52666EBA"/>
    <w:rsid w:val="5268BF55"/>
    <w:rsid w:val="526BEB52"/>
    <w:rsid w:val="5280BB98"/>
    <w:rsid w:val="52884DC5"/>
    <w:rsid w:val="528EE29E"/>
    <w:rsid w:val="528F8313"/>
    <w:rsid w:val="529588B3"/>
    <w:rsid w:val="529AFB73"/>
    <w:rsid w:val="52B8FF67"/>
    <w:rsid w:val="52CA0ED4"/>
    <w:rsid w:val="52CB6D98"/>
    <w:rsid w:val="52CDD187"/>
    <w:rsid w:val="52D94247"/>
    <w:rsid w:val="52DB7846"/>
    <w:rsid w:val="52E092D6"/>
    <w:rsid w:val="52E24B2A"/>
    <w:rsid w:val="52E5E1C6"/>
    <w:rsid w:val="52EDDDCA"/>
    <w:rsid w:val="52EDE155"/>
    <w:rsid w:val="52F17893"/>
    <w:rsid w:val="52F2281E"/>
    <w:rsid w:val="52F8FD3C"/>
    <w:rsid w:val="52FDD697"/>
    <w:rsid w:val="530B2E94"/>
    <w:rsid w:val="5314F47B"/>
    <w:rsid w:val="531B4CC3"/>
    <w:rsid w:val="531C24DF"/>
    <w:rsid w:val="5323CF12"/>
    <w:rsid w:val="5329762E"/>
    <w:rsid w:val="532B0B45"/>
    <w:rsid w:val="532B8616"/>
    <w:rsid w:val="532E072A"/>
    <w:rsid w:val="5330E65F"/>
    <w:rsid w:val="5332E6F3"/>
    <w:rsid w:val="53355039"/>
    <w:rsid w:val="53450369"/>
    <w:rsid w:val="5345306D"/>
    <w:rsid w:val="5353DEBA"/>
    <w:rsid w:val="53600210"/>
    <w:rsid w:val="53657338"/>
    <w:rsid w:val="536602DB"/>
    <w:rsid w:val="53969CA9"/>
    <w:rsid w:val="539E4AD2"/>
    <w:rsid w:val="53AB2B47"/>
    <w:rsid w:val="53AFFA8C"/>
    <w:rsid w:val="53BD9D1E"/>
    <w:rsid w:val="53C9D2BC"/>
    <w:rsid w:val="53CED9CD"/>
    <w:rsid w:val="53E3DADA"/>
    <w:rsid w:val="53EA2163"/>
    <w:rsid w:val="53F1D9FD"/>
    <w:rsid w:val="53F3CBC0"/>
    <w:rsid w:val="5408EED9"/>
    <w:rsid w:val="54186550"/>
    <w:rsid w:val="542BDCD8"/>
    <w:rsid w:val="542F9DFF"/>
    <w:rsid w:val="5430647D"/>
    <w:rsid w:val="5436CBD4"/>
    <w:rsid w:val="543DFF0C"/>
    <w:rsid w:val="54468615"/>
    <w:rsid w:val="54489926"/>
    <w:rsid w:val="545C5C16"/>
    <w:rsid w:val="546CB143"/>
    <w:rsid w:val="54710BA0"/>
    <w:rsid w:val="54742097"/>
    <w:rsid w:val="5476377E"/>
    <w:rsid w:val="547FF989"/>
    <w:rsid w:val="5485925C"/>
    <w:rsid w:val="548DAE0A"/>
    <w:rsid w:val="5490F4C0"/>
    <w:rsid w:val="54A4D003"/>
    <w:rsid w:val="54A7B82E"/>
    <w:rsid w:val="54A9B818"/>
    <w:rsid w:val="54C9AFFD"/>
    <w:rsid w:val="54DE6801"/>
    <w:rsid w:val="54EEB4F8"/>
    <w:rsid w:val="54FA12B5"/>
    <w:rsid w:val="54FDE57B"/>
    <w:rsid w:val="550B24F3"/>
    <w:rsid w:val="550C2217"/>
    <w:rsid w:val="550DB9D2"/>
    <w:rsid w:val="550E07DE"/>
    <w:rsid w:val="55164182"/>
    <w:rsid w:val="55181DB7"/>
    <w:rsid w:val="5526C7E7"/>
    <w:rsid w:val="552B0305"/>
    <w:rsid w:val="55374EA0"/>
    <w:rsid w:val="5548D182"/>
    <w:rsid w:val="555C9AA2"/>
    <w:rsid w:val="555DD953"/>
    <w:rsid w:val="556B1F91"/>
    <w:rsid w:val="557C18C4"/>
    <w:rsid w:val="558F9C21"/>
    <w:rsid w:val="5591ED9D"/>
    <w:rsid w:val="5594B77B"/>
    <w:rsid w:val="559CBD5B"/>
    <w:rsid w:val="55A45A93"/>
    <w:rsid w:val="55A48C69"/>
    <w:rsid w:val="55A61DFE"/>
    <w:rsid w:val="55A7FB41"/>
    <w:rsid w:val="55AC79EF"/>
    <w:rsid w:val="55BF9376"/>
    <w:rsid w:val="55EBB271"/>
    <w:rsid w:val="55F03EF1"/>
    <w:rsid w:val="55F42656"/>
    <w:rsid w:val="5620FB55"/>
    <w:rsid w:val="56252BE1"/>
    <w:rsid w:val="562B0542"/>
    <w:rsid w:val="563000CF"/>
    <w:rsid w:val="56351C90"/>
    <w:rsid w:val="565BF84D"/>
    <w:rsid w:val="568AABED"/>
    <w:rsid w:val="569F2596"/>
    <w:rsid w:val="56A756C6"/>
    <w:rsid w:val="56B26EAF"/>
    <w:rsid w:val="56B6E49A"/>
    <w:rsid w:val="56B96EDC"/>
    <w:rsid w:val="56C45D8B"/>
    <w:rsid w:val="56C494F8"/>
    <w:rsid w:val="56CE4A85"/>
    <w:rsid w:val="56DFFDAF"/>
    <w:rsid w:val="56EEDFE7"/>
    <w:rsid w:val="57005CDC"/>
    <w:rsid w:val="570E4F82"/>
    <w:rsid w:val="5715CC5E"/>
    <w:rsid w:val="571919D9"/>
    <w:rsid w:val="57265FC7"/>
    <w:rsid w:val="5726F8E4"/>
    <w:rsid w:val="572C6411"/>
    <w:rsid w:val="5731B9DE"/>
    <w:rsid w:val="57355C3F"/>
    <w:rsid w:val="5738C29A"/>
    <w:rsid w:val="5738D235"/>
    <w:rsid w:val="57415F4F"/>
    <w:rsid w:val="5743CBA2"/>
    <w:rsid w:val="574700B9"/>
    <w:rsid w:val="57496E61"/>
    <w:rsid w:val="574BFE9B"/>
    <w:rsid w:val="575C8E5D"/>
    <w:rsid w:val="575FD75D"/>
    <w:rsid w:val="575FDC62"/>
    <w:rsid w:val="5765F421"/>
    <w:rsid w:val="576969D0"/>
    <w:rsid w:val="5789288A"/>
    <w:rsid w:val="578A7C2E"/>
    <w:rsid w:val="5793DBBC"/>
    <w:rsid w:val="5795D503"/>
    <w:rsid w:val="5797D890"/>
    <w:rsid w:val="579AD67C"/>
    <w:rsid w:val="57A9A850"/>
    <w:rsid w:val="57B5760B"/>
    <w:rsid w:val="57B795EE"/>
    <w:rsid w:val="57D65B7B"/>
    <w:rsid w:val="57DFE72D"/>
    <w:rsid w:val="57F6E3A5"/>
    <w:rsid w:val="58197485"/>
    <w:rsid w:val="581B3B73"/>
    <w:rsid w:val="58289E1D"/>
    <w:rsid w:val="582ACF6F"/>
    <w:rsid w:val="583221C3"/>
    <w:rsid w:val="585FECEC"/>
    <w:rsid w:val="5860D02D"/>
    <w:rsid w:val="586DC1BF"/>
    <w:rsid w:val="587FD245"/>
    <w:rsid w:val="588A8609"/>
    <w:rsid w:val="589FED10"/>
    <w:rsid w:val="58B0BF23"/>
    <w:rsid w:val="58B4184B"/>
    <w:rsid w:val="58E0F281"/>
    <w:rsid w:val="58EB6EE7"/>
    <w:rsid w:val="58FCFD5C"/>
    <w:rsid w:val="590163E4"/>
    <w:rsid w:val="59053F0D"/>
    <w:rsid w:val="591EEA56"/>
    <w:rsid w:val="5920A2CD"/>
    <w:rsid w:val="5927DFB3"/>
    <w:rsid w:val="592BC718"/>
    <w:rsid w:val="59307ECA"/>
    <w:rsid w:val="593E950E"/>
    <w:rsid w:val="59502C0D"/>
    <w:rsid w:val="5963944D"/>
    <w:rsid w:val="59750D0B"/>
    <w:rsid w:val="5978682A"/>
    <w:rsid w:val="597BB758"/>
    <w:rsid w:val="597C434D"/>
    <w:rsid w:val="597C6ED1"/>
    <w:rsid w:val="5986B4A5"/>
    <w:rsid w:val="5986E618"/>
    <w:rsid w:val="599411CE"/>
    <w:rsid w:val="59974C94"/>
    <w:rsid w:val="5997FCFE"/>
    <w:rsid w:val="599DE377"/>
    <w:rsid w:val="59B968BC"/>
    <w:rsid w:val="59D09DC1"/>
    <w:rsid w:val="59D39149"/>
    <w:rsid w:val="59D3AF2A"/>
    <w:rsid w:val="59D766EF"/>
    <w:rsid w:val="59E165C8"/>
    <w:rsid w:val="5A033E96"/>
    <w:rsid w:val="5A0D7554"/>
    <w:rsid w:val="5A1B0E8C"/>
    <w:rsid w:val="5A1DB0B4"/>
    <w:rsid w:val="5A259C7A"/>
    <w:rsid w:val="5A2B4539"/>
    <w:rsid w:val="5A2C69C5"/>
    <w:rsid w:val="5A3B8765"/>
    <w:rsid w:val="5A3BBD71"/>
    <w:rsid w:val="5A4C17E2"/>
    <w:rsid w:val="5A4C1AEA"/>
    <w:rsid w:val="5A4C9035"/>
    <w:rsid w:val="5A4DFF3C"/>
    <w:rsid w:val="5A4E7531"/>
    <w:rsid w:val="5A553ABF"/>
    <w:rsid w:val="5A558EBC"/>
    <w:rsid w:val="5A5DF66E"/>
    <w:rsid w:val="5A6C68D1"/>
    <w:rsid w:val="5A77FD8C"/>
    <w:rsid w:val="5A942F1F"/>
    <w:rsid w:val="5A981050"/>
    <w:rsid w:val="5ABFF036"/>
    <w:rsid w:val="5AC5E38C"/>
    <w:rsid w:val="5ADE3904"/>
    <w:rsid w:val="5AF733C3"/>
    <w:rsid w:val="5AF8716B"/>
    <w:rsid w:val="5AFC8ED8"/>
    <w:rsid w:val="5B126F23"/>
    <w:rsid w:val="5B2B16E5"/>
    <w:rsid w:val="5B31A946"/>
    <w:rsid w:val="5B72D0AA"/>
    <w:rsid w:val="5B73AB08"/>
    <w:rsid w:val="5B766587"/>
    <w:rsid w:val="5B835962"/>
    <w:rsid w:val="5B9C3CE0"/>
    <w:rsid w:val="5BB55677"/>
    <w:rsid w:val="5BB77307"/>
    <w:rsid w:val="5BCAE156"/>
    <w:rsid w:val="5BCDA92B"/>
    <w:rsid w:val="5BD810BC"/>
    <w:rsid w:val="5BDBEA7A"/>
    <w:rsid w:val="5BDEF119"/>
    <w:rsid w:val="5BE046F0"/>
    <w:rsid w:val="5BE19954"/>
    <w:rsid w:val="5BE63312"/>
    <w:rsid w:val="5BEED321"/>
    <w:rsid w:val="5BFF6FBE"/>
    <w:rsid w:val="5C01E1EE"/>
    <w:rsid w:val="5C025F30"/>
    <w:rsid w:val="5C1D7508"/>
    <w:rsid w:val="5C205695"/>
    <w:rsid w:val="5C2FFF80"/>
    <w:rsid w:val="5C39F1BB"/>
    <w:rsid w:val="5C400835"/>
    <w:rsid w:val="5C51BC09"/>
    <w:rsid w:val="5C5F5EF8"/>
    <w:rsid w:val="5C627703"/>
    <w:rsid w:val="5C641D7D"/>
    <w:rsid w:val="5C6F2ECF"/>
    <w:rsid w:val="5C7560FD"/>
    <w:rsid w:val="5C7C302E"/>
    <w:rsid w:val="5C7F327C"/>
    <w:rsid w:val="5C891DE9"/>
    <w:rsid w:val="5C9384D5"/>
    <w:rsid w:val="5C9D7C04"/>
    <w:rsid w:val="5CA1F126"/>
    <w:rsid w:val="5CA940A3"/>
    <w:rsid w:val="5CA94B37"/>
    <w:rsid w:val="5CB12E16"/>
    <w:rsid w:val="5CB1EBFA"/>
    <w:rsid w:val="5CB474E2"/>
    <w:rsid w:val="5CB48470"/>
    <w:rsid w:val="5CB4E1EE"/>
    <w:rsid w:val="5CBF6730"/>
    <w:rsid w:val="5CCD37F0"/>
    <w:rsid w:val="5CD53689"/>
    <w:rsid w:val="5CD71836"/>
    <w:rsid w:val="5CD85881"/>
    <w:rsid w:val="5CDC2738"/>
    <w:rsid w:val="5CE47C9C"/>
    <w:rsid w:val="5CF57F83"/>
    <w:rsid w:val="5CF6140C"/>
    <w:rsid w:val="5CFD0840"/>
    <w:rsid w:val="5D0E25EF"/>
    <w:rsid w:val="5D12A486"/>
    <w:rsid w:val="5D1B2BE1"/>
    <w:rsid w:val="5D27271E"/>
    <w:rsid w:val="5D380D41"/>
    <w:rsid w:val="5D3FB564"/>
    <w:rsid w:val="5D577488"/>
    <w:rsid w:val="5D5C76DB"/>
    <w:rsid w:val="5D5E60B6"/>
    <w:rsid w:val="5D620BCE"/>
    <w:rsid w:val="5D640A87"/>
    <w:rsid w:val="5D67621B"/>
    <w:rsid w:val="5D6B07E9"/>
    <w:rsid w:val="5D7553DD"/>
    <w:rsid w:val="5D7886A4"/>
    <w:rsid w:val="5D79B436"/>
    <w:rsid w:val="5D85085E"/>
    <w:rsid w:val="5D8F3DC6"/>
    <w:rsid w:val="5D9A54A7"/>
    <w:rsid w:val="5DA21AA8"/>
    <w:rsid w:val="5DAD29C2"/>
    <w:rsid w:val="5DB57366"/>
    <w:rsid w:val="5DB73523"/>
    <w:rsid w:val="5DDE3B8C"/>
    <w:rsid w:val="5DF9A500"/>
    <w:rsid w:val="5E033E5C"/>
    <w:rsid w:val="5E16C5A9"/>
    <w:rsid w:val="5E258E3F"/>
    <w:rsid w:val="5E32D92A"/>
    <w:rsid w:val="5E335490"/>
    <w:rsid w:val="5E3F8336"/>
    <w:rsid w:val="5E444BF5"/>
    <w:rsid w:val="5E4EFD16"/>
    <w:rsid w:val="5E5054D1"/>
    <w:rsid w:val="5E56963A"/>
    <w:rsid w:val="5E577295"/>
    <w:rsid w:val="5E637EC3"/>
    <w:rsid w:val="5E690851"/>
    <w:rsid w:val="5E761BD6"/>
    <w:rsid w:val="5E7AEB1A"/>
    <w:rsid w:val="5E86E667"/>
    <w:rsid w:val="5E88B609"/>
    <w:rsid w:val="5E91FE9D"/>
    <w:rsid w:val="5E99CFED"/>
    <w:rsid w:val="5E9C9DDE"/>
    <w:rsid w:val="5EAA5380"/>
    <w:rsid w:val="5EBACBCC"/>
    <w:rsid w:val="5EC3BDEE"/>
    <w:rsid w:val="5EF63594"/>
    <w:rsid w:val="5F07AB19"/>
    <w:rsid w:val="5F191458"/>
    <w:rsid w:val="5F3008BE"/>
    <w:rsid w:val="5F3738F5"/>
    <w:rsid w:val="5F38066B"/>
    <w:rsid w:val="5F387832"/>
    <w:rsid w:val="5F4C3A4B"/>
    <w:rsid w:val="5F6CE6DB"/>
    <w:rsid w:val="5F803E71"/>
    <w:rsid w:val="5F90C29D"/>
    <w:rsid w:val="5F944515"/>
    <w:rsid w:val="5F973659"/>
    <w:rsid w:val="5F9B4B9E"/>
    <w:rsid w:val="5FA68C4C"/>
    <w:rsid w:val="5FA92395"/>
    <w:rsid w:val="5FBBF197"/>
    <w:rsid w:val="5FBD467A"/>
    <w:rsid w:val="5FC0DE46"/>
    <w:rsid w:val="5FC84503"/>
    <w:rsid w:val="5FDDAC01"/>
    <w:rsid w:val="5FDDDFC4"/>
    <w:rsid w:val="5FE5B01E"/>
    <w:rsid w:val="5FE61FFC"/>
    <w:rsid w:val="5FE67CEB"/>
    <w:rsid w:val="5FE78F5A"/>
    <w:rsid w:val="5FEC2532"/>
    <w:rsid w:val="6015DEE2"/>
    <w:rsid w:val="6035E154"/>
    <w:rsid w:val="603B22D2"/>
    <w:rsid w:val="6055935B"/>
    <w:rsid w:val="605DD9F5"/>
    <w:rsid w:val="6064E2A7"/>
    <w:rsid w:val="6065C641"/>
    <w:rsid w:val="607803BB"/>
    <w:rsid w:val="608139AD"/>
    <w:rsid w:val="6082EF8B"/>
    <w:rsid w:val="609B25AD"/>
    <w:rsid w:val="60AA1C1A"/>
    <w:rsid w:val="60AA22E4"/>
    <w:rsid w:val="60AAC8E9"/>
    <w:rsid w:val="60B130AB"/>
    <w:rsid w:val="60B7F5D6"/>
    <w:rsid w:val="60C56755"/>
    <w:rsid w:val="60C9E1DF"/>
    <w:rsid w:val="60DE4CD9"/>
    <w:rsid w:val="610AA830"/>
    <w:rsid w:val="61210B33"/>
    <w:rsid w:val="6123E50E"/>
    <w:rsid w:val="612CA865"/>
    <w:rsid w:val="61423FF4"/>
    <w:rsid w:val="61496A89"/>
    <w:rsid w:val="61518A0E"/>
    <w:rsid w:val="61639713"/>
    <w:rsid w:val="61670CF1"/>
    <w:rsid w:val="61730723"/>
    <w:rsid w:val="617A53FC"/>
    <w:rsid w:val="617ADEC3"/>
    <w:rsid w:val="6189BA79"/>
    <w:rsid w:val="619E82A7"/>
    <w:rsid w:val="61A1CB1E"/>
    <w:rsid w:val="61A7751B"/>
    <w:rsid w:val="61B60737"/>
    <w:rsid w:val="61B8511F"/>
    <w:rsid w:val="61B903A2"/>
    <w:rsid w:val="61BDE0B6"/>
    <w:rsid w:val="61C4417B"/>
    <w:rsid w:val="61F2CCBC"/>
    <w:rsid w:val="61F6FA63"/>
    <w:rsid w:val="61F9977C"/>
    <w:rsid w:val="6202809B"/>
    <w:rsid w:val="620336F1"/>
    <w:rsid w:val="62067644"/>
    <w:rsid w:val="620825AB"/>
    <w:rsid w:val="620D8E56"/>
    <w:rsid w:val="620F6776"/>
    <w:rsid w:val="62135C3A"/>
    <w:rsid w:val="621D656A"/>
    <w:rsid w:val="621E3999"/>
    <w:rsid w:val="6232AE11"/>
    <w:rsid w:val="6232DF20"/>
    <w:rsid w:val="6236A313"/>
    <w:rsid w:val="623E02F0"/>
    <w:rsid w:val="62473F4B"/>
    <w:rsid w:val="62540145"/>
    <w:rsid w:val="625F099F"/>
    <w:rsid w:val="62779E32"/>
    <w:rsid w:val="62A7DD5E"/>
    <w:rsid w:val="62B16C56"/>
    <w:rsid w:val="62B90CC3"/>
    <w:rsid w:val="62BA59B8"/>
    <w:rsid w:val="62C10DD6"/>
    <w:rsid w:val="62C574A8"/>
    <w:rsid w:val="62DCCE6C"/>
    <w:rsid w:val="62EE7400"/>
    <w:rsid w:val="62FFB80C"/>
    <w:rsid w:val="6301AFDA"/>
    <w:rsid w:val="6323DAFA"/>
    <w:rsid w:val="6327E824"/>
    <w:rsid w:val="63284BC0"/>
    <w:rsid w:val="6328DAC8"/>
    <w:rsid w:val="6329A173"/>
    <w:rsid w:val="632CC8E2"/>
    <w:rsid w:val="63350AFE"/>
    <w:rsid w:val="634AA2BF"/>
    <w:rsid w:val="63544AA8"/>
    <w:rsid w:val="635C176B"/>
    <w:rsid w:val="63646CE8"/>
    <w:rsid w:val="63652200"/>
    <w:rsid w:val="636EB4A3"/>
    <w:rsid w:val="63725ABD"/>
    <w:rsid w:val="63742AD1"/>
    <w:rsid w:val="6376DB99"/>
    <w:rsid w:val="6388F2A3"/>
    <w:rsid w:val="638FFAC1"/>
    <w:rsid w:val="6392452D"/>
    <w:rsid w:val="639C8988"/>
    <w:rsid w:val="63A7915D"/>
    <w:rsid w:val="63BED898"/>
    <w:rsid w:val="63C17026"/>
    <w:rsid w:val="63C1A4F7"/>
    <w:rsid w:val="63C2026B"/>
    <w:rsid w:val="63D23346"/>
    <w:rsid w:val="63E1A7B5"/>
    <w:rsid w:val="63E26373"/>
    <w:rsid w:val="63E8D16D"/>
    <w:rsid w:val="63F0D903"/>
    <w:rsid w:val="63FAD012"/>
    <w:rsid w:val="63FB040F"/>
    <w:rsid w:val="640F1857"/>
    <w:rsid w:val="640F4128"/>
    <w:rsid w:val="6428D1DF"/>
    <w:rsid w:val="643C1162"/>
    <w:rsid w:val="643DBA09"/>
    <w:rsid w:val="64408DBF"/>
    <w:rsid w:val="6451FFEC"/>
    <w:rsid w:val="645BB959"/>
    <w:rsid w:val="645C91B0"/>
    <w:rsid w:val="645C96DE"/>
    <w:rsid w:val="646CC13F"/>
    <w:rsid w:val="646CC823"/>
    <w:rsid w:val="64731248"/>
    <w:rsid w:val="64791E63"/>
    <w:rsid w:val="648B03DB"/>
    <w:rsid w:val="6497F2DC"/>
    <w:rsid w:val="649A0704"/>
    <w:rsid w:val="649AF770"/>
    <w:rsid w:val="64A5085E"/>
    <w:rsid w:val="64C783DB"/>
    <w:rsid w:val="64E9563F"/>
    <w:rsid w:val="64EA4565"/>
    <w:rsid w:val="64EADC8F"/>
    <w:rsid w:val="64EC62A5"/>
    <w:rsid w:val="64F32D1E"/>
    <w:rsid w:val="6512DB4D"/>
    <w:rsid w:val="65165699"/>
    <w:rsid w:val="6544FD16"/>
    <w:rsid w:val="654BB11A"/>
    <w:rsid w:val="654CA7F6"/>
    <w:rsid w:val="6562563B"/>
    <w:rsid w:val="6566A19D"/>
    <w:rsid w:val="656B8655"/>
    <w:rsid w:val="65702D4B"/>
    <w:rsid w:val="6573953E"/>
    <w:rsid w:val="65755777"/>
    <w:rsid w:val="65821369"/>
    <w:rsid w:val="65A60301"/>
    <w:rsid w:val="65B3390B"/>
    <w:rsid w:val="65CE9DB7"/>
    <w:rsid w:val="65D6A6B4"/>
    <w:rsid w:val="65DE8259"/>
    <w:rsid w:val="65E962E1"/>
    <w:rsid w:val="65F4E002"/>
    <w:rsid w:val="65F70674"/>
    <w:rsid w:val="65FE4D56"/>
    <w:rsid w:val="65FE8167"/>
    <w:rsid w:val="6601553A"/>
    <w:rsid w:val="6606C51C"/>
    <w:rsid w:val="660BB7F9"/>
    <w:rsid w:val="66241B1F"/>
    <w:rsid w:val="662F3258"/>
    <w:rsid w:val="66333E43"/>
    <w:rsid w:val="66358482"/>
    <w:rsid w:val="66485AB5"/>
    <w:rsid w:val="6648D36C"/>
    <w:rsid w:val="664E484B"/>
    <w:rsid w:val="664FA48D"/>
    <w:rsid w:val="665010F1"/>
    <w:rsid w:val="6651117F"/>
    <w:rsid w:val="66518518"/>
    <w:rsid w:val="66597050"/>
    <w:rsid w:val="666B3DF9"/>
    <w:rsid w:val="66750E35"/>
    <w:rsid w:val="6676B024"/>
    <w:rsid w:val="668BEB6A"/>
    <w:rsid w:val="668CD6B1"/>
    <w:rsid w:val="669982DE"/>
    <w:rsid w:val="66A48AC5"/>
    <w:rsid w:val="66AD4A2C"/>
    <w:rsid w:val="66B886DE"/>
    <w:rsid w:val="66C19634"/>
    <w:rsid w:val="66D1B3DE"/>
    <w:rsid w:val="66D220D0"/>
    <w:rsid w:val="66E66393"/>
    <w:rsid w:val="66E816BB"/>
    <w:rsid w:val="66F5E1CE"/>
    <w:rsid w:val="66F7C0F4"/>
    <w:rsid w:val="66FFEE44"/>
    <w:rsid w:val="670FBE01"/>
    <w:rsid w:val="672677BE"/>
    <w:rsid w:val="673B46FC"/>
    <w:rsid w:val="673BA6CB"/>
    <w:rsid w:val="67423A2E"/>
    <w:rsid w:val="674545BD"/>
    <w:rsid w:val="6746FB0C"/>
    <w:rsid w:val="674B6CDB"/>
    <w:rsid w:val="674EFFAC"/>
    <w:rsid w:val="67537995"/>
    <w:rsid w:val="675C7F47"/>
    <w:rsid w:val="675E6E1A"/>
    <w:rsid w:val="67674E2E"/>
    <w:rsid w:val="677305A2"/>
    <w:rsid w:val="677BFF7E"/>
    <w:rsid w:val="67834B14"/>
    <w:rsid w:val="6784DD79"/>
    <w:rsid w:val="678E2DD4"/>
    <w:rsid w:val="678F28FF"/>
    <w:rsid w:val="678F4899"/>
    <w:rsid w:val="679781EF"/>
    <w:rsid w:val="67A74472"/>
    <w:rsid w:val="67AD7A07"/>
    <w:rsid w:val="67B19E31"/>
    <w:rsid w:val="67B9A5EC"/>
    <w:rsid w:val="67C3628F"/>
    <w:rsid w:val="67C69151"/>
    <w:rsid w:val="67C7CB0D"/>
    <w:rsid w:val="67C8585F"/>
    <w:rsid w:val="67CA2D77"/>
    <w:rsid w:val="67D1E9AA"/>
    <w:rsid w:val="67E0F68B"/>
    <w:rsid w:val="67E892A6"/>
    <w:rsid w:val="67F049B5"/>
    <w:rsid w:val="68166031"/>
    <w:rsid w:val="6816E4BE"/>
    <w:rsid w:val="681FBC36"/>
    <w:rsid w:val="68295EB4"/>
    <w:rsid w:val="682B10EF"/>
    <w:rsid w:val="682FBEFC"/>
    <w:rsid w:val="6835533F"/>
    <w:rsid w:val="6839D75C"/>
    <w:rsid w:val="683A8A39"/>
    <w:rsid w:val="683F08EE"/>
    <w:rsid w:val="684A4CBC"/>
    <w:rsid w:val="68561BCC"/>
    <w:rsid w:val="68622736"/>
    <w:rsid w:val="686B12F4"/>
    <w:rsid w:val="686EDDC9"/>
    <w:rsid w:val="6874DB51"/>
    <w:rsid w:val="687590CC"/>
    <w:rsid w:val="6883CCAE"/>
    <w:rsid w:val="6893C53B"/>
    <w:rsid w:val="689DE395"/>
    <w:rsid w:val="68A0B058"/>
    <w:rsid w:val="68A2F80D"/>
    <w:rsid w:val="68B0DB36"/>
    <w:rsid w:val="68BF5CC8"/>
    <w:rsid w:val="68C1A060"/>
    <w:rsid w:val="68C683D1"/>
    <w:rsid w:val="68C9E412"/>
    <w:rsid w:val="68D068D3"/>
    <w:rsid w:val="68D3F157"/>
    <w:rsid w:val="68D62DFB"/>
    <w:rsid w:val="68D7B6BF"/>
    <w:rsid w:val="68EE0877"/>
    <w:rsid w:val="68F29F01"/>
    <w:rsid w:val="68F367F6"/>
    <w:rsid w:val="68F907CE"/>
    <w:rsid w:val="68F93E26"/>
    <w:rsid w:val="69047DE8"/>
    <w:rsid w:val="6906C69E"/>
    <w:rsid w:val="6911CEAE"/>
    <w:rsid w:val="69207BFE"/>
    <w:rsid w:val="6927865C"/>
    <w:rsid w:val="692E08F4"/>
    <w:rsid w:val="69304F3D"/>
    <w:rsid w:val="6937E83E"/>
    <w:rsid w:val="6939DB41"/>
    <w:rsid w:val="6949AE72"/>
    <w:rsid w:val="694B1A11"/>
    <w:rsid w:val="6956515B"/>
    <w:rsid w:val="695CC8C1"/>
    <w:rsid w:val="695D18C6"/>
    <w:rsid w:val="6964BF6D"/>
    <w:rsid w:val="69759EBA"/>
    <w:rsid w:val="697B0968"/>
    <w:rsid w:val="6999675C"/>
    <w:rsid w:val="699FC8F3"/>
    <w:rsid w:val="69AFA68B"/>
    <w:rsid w:val="69B6A397"/>
    <w:rsid w:val="69B7A392"/>
    <w:rsid w:val="69D2497A"/>
    <w:rsid w:val="69D3A3ED"/>
    <w:rsid w:val="69EBF41C"/>
    <w:rsid w:val="69ED87C5"/>
    <w:rsid w:val="6A0EE245"/>
    <w:rsid w:val="6A14191C"/>
    <w:rsid w:val="6A16A674"/>
    <w:rsid w:val="6A36648F"/>
    <w:rsid w:val="6A38501A"/>
    <w:rsid w:val="6A3E8D73"/>
    <w:rsid w:val="6A3FEC1E"/>
    <w:rsid w:val="6A417CFE"/>
    <w:rsid w:val="6A47ED99"/>
    <w:rsid w:val="6A61D177"/>
    <w:rsid w:val="6A649F88"/>
    <w:rsid w:val="6A71884E"/>
    <w:rsid w:val="6A744201"/>
    <w:rsid w:val="6A7A03BC"/>
    <w:rsid w:val="6A7EE930"/>
    <w:rsid w:val="6A892098"/>
    <w:rsid w:val="6A8DB217"/>
    <w:rsid w:val="6A90028C"/>
    <w:rsid w:val="6A9A53F8"/>
    <w:rsid w:val="6AB74F1F"/>
    <w:rsid w:val="6AB898AE"/>
    <w:rsid w:val="6ABD638D"/>
    <w:rsid w:val="6ACA6CCF"/>
    <w:rsid w:val="6AE55ACE"/>
    <w:rsid w:val="6AE70571"/>
    <w:rsid w:val="6B1466B9"/>
    <w:rsid w:val="6B18820F"/>
    <w:rsid w:val="6B1C73FC"/>
    <w:rsid w:val="6B24140E"/>
    <w:rsid w:val="6B372966"/>
    <w:rsid w:val="6B37752E"/>
    <w:rsid w:val="6B3F2172"/>
    <w:rsid w:val="6B410420"/>
    <w:rsid w:val="6B57D873"/>
    <w:rsid w:val="6B5896FA"/>
    <w:rsid w:val="6B6A1DEA"/>
    <w:rsid w:val="6B81E449"/>
    <w:rsid w:val="6B82EED8"/>
    <w:rsid w:val="6B873D7E"/>
    <w:rsid w:val="6B8B07EB"/>
    <w:rsid w:val="6B8FC2EC"/>
    <w:rsid w:val="6B95064B"/>
    <w:rsid w:val="6B9F2D7C"/>
    <w:rsid w:val="6BB062A1"/>
    <w:rsid w:val="6BBC5BFA"/>
    <w:rsid w:val="6BBF6E69"/>
    <w:rsid w:val="6BC46F23"/>
    <w:rsid w:val="6BD3C296"/>
    <w:rsid w:val="6BD53BB1"/>
    <w:rsid w:val="6BD992F4"/>
    <w:rsid w:val="6BE26427"/>
    <w:rsid w:val="6BE55CC9"/>
    <w:rsid w:val="6BFBBA9D"/>
    <w:rsid w:val="6C00EB90"/>
    <w:rsid w:val="6C0BA4C2"/>
    <w:rsid w:val="6C0C0FE1"/>
    <w:rsid w:val="6C0D696B"/>
    <w:rsid w:val="6C0F9730"/>
    <w:rsid w:val="6C181DFB"/>
    <w:rsid w:val="6C1BEA12"/>
    <w:rsid w:val="6C23C8AC"/>
    <w:rsid w:val="6C27F011"/>
    <w:rsid w:val="6C2A153F"/>
    <w:rsid w:val="6C30D587"/>
    <w:rsid w:val="6C34F734"/>
    <w:rsid w:val="6C47706C"/>
    <w:rsid w:val="6C515A6B"/>
    <w:rsid w:val="6C5891A3"/>
    <w:rsid w:val="6C6303B9"/>
    <w:rsid w:val="6C6868A3"/>
    <w:rsid w:val="6C7D91C5"/>
    <w:rsid w:val="6C7F3287"/>
    <w:rsid w:val="6C975E17"/>
    <w:rsid w:val="6CA59D67"/>
    <w:rsid w:val="6CABFDBB"/>
    <w:rsid w:val="6CB5179B"/>
    <w:rsid w:val="6CB77B42"/>
    <w:rsid w:val="6CB79C39"/>
    <w:rsid w:val="6CB814F0"/>
    <w:rsid w:val="6CB8F886"/>
    <w:rsid w:val="6CBB9FB6"/>
    <w:rsid w:val="6CE5B6EE"/>
    <w:rsid w:val="6CEED41A"/>
    <w:rsid w:val="6CF31435"/>
    <w:rsid w:val="6CF866C5"/>
    <w:rsid w:val="6D04CF95"/>
    <w:rsid w:val="6D10A13D"/>
    <w:rsid w:val="6D1173EB"/>
    <w:rsid w:val="6D11E23B"/>
    <w:rsid w:val="6D1828B1"/>
    <w:rsid w:val="6D241E67"/>
    <w:rsid w:val="6D24A1DB"/>
    <w:rsid w:val="6D429509"/>
    <w:rsid w:val="6D448B31"/>
    <w:rsid w:val="6D455742"/>
    <w:rsid w:val="6D4716FE"/>
    <w:rsid w:val="6D4FCB1D"/>
    <w:rsid w:val="6D68CAF2"/>
    <w:rsid w:val="6D68F37A"/>
    <w:rsid w:val="6D755DBB"/>
    <w:rsid w:val="6D784726"/>
    <w:rsid w:val="6D8A9970"/>
    <w:rsid w:val="6D99C95B"/>
    <w:rsid w:val="6D9B318C"/>
    <w:rsid w:val="6D9DA536"/>
    <w:rsid w:val="6DB49076"/>
    <w:rsid w:val="6DB9EDF4"/>
    <w:rsid w:val="6DBDF650"/>
    <w:rsid w:val="6DCDAF9E"/>
    <w:rsid w:val="6DD0711C"/>
    <w:rsid w:val="6DD1F940"/>
    <w:rsid w:val="6DDB7172"/>
    <w:rsid w:val="6DE5EF96"/>
    <w:rsid w:val="6DF52E36"/>
    <w:rsid w:val="6DF929E5"/>
    <w:rsid w:val="6E00B6AA"/>
    <w:rsid w:val="6E05646C"/>
    <w:rsid w:val="6E0576C6"/>
    <w:rsid w:val="6E092E06"/>
    <w:rsid w:val="6E228AC1"/>
    <w:rsid w:val="6E2337DE"/>
    <w:rsid w:val="6E241C6F"/>
    <w:rsid w:val="6E396AE3"/>
    <w:rsid w:val="6E3ABCF4"/>
    <w:rsid w:val="6E49000E"/>
    <w:rsid w:val="6E4DFB9C"/>
    <w:rsid w:val="6E5B3ADD"/>
    <w:rsid w:val="6E5E1F63"/>
    <w:rsid w:val="6E6E6621"/>
    <w:rsid w:val="6E88A79C"/>
    <w:rsid w:val="6E8B14B5"/>
    <w:rsid w:val="6E904966"/>
    <w:rsid w:val="6E90A650"/>
    <w:rsid w:val="6E980887"/>
    <w:rsid w:val="6E9C400B"/>
    <w:rsid w:val="6EAC3A6C"/>
    <w:rsid w:val="6EB3CE27"/>
    <w:rsid w:val="6EB5C665"/>
    <w:rsid w:val="6EBF2D77"/>
    <w:rsid w:val="6EBF7F03"/>
    <w:rsid w:val="6EC18849"/>
    <w:rsid w:val="6EC599FB"/>
    <w:rsid w:val="6EDE7F0B"/>
    <w:rsid w:val="6EE1AAC5"/>
    <w:rsid w:val="6EE4AD70"/>
    <w:rsid w:val="6EFBB197"/>
    <w:rsid w:val="6EFFE302"/>
    <w:rsid w:val="6F000D75"/>
    <w:rsid w:val="6F01EBB7"/>
    <w:rsid w:val="6F03D1E4"/>
    <w:rsid w:val="6F0D2519"/>
    <w:rsid w:val="6F179D94"/>
    <w:rsid w:val="6F24E99A"/>
    <w:rsid w:val="6F27E942"/>
    <w:rsid w:val="6F33E1D1"/>
    <w:rsid w:val="6F34DD2F"/>
    <w:rsid w:val="6F3F7D08"/>
    <w:rsid w:val="6F434584"/>
    <w:rsid w:val="6F494DE6"/>
    <w:rsid w:val="6F4B6F14"/>
    <w:rsid w:val="6F528606"/>
    <w:rsid w:val="6F53C67A"/>
    <w:rsid w:val="6F543658"/>
    <w:rsid w:val="6F74C8C9"/>
    <w:rsid w:val="6F8FA0F3"/>
    <w:rsid w:val="6F938C7F"/>
    <w:rsid w:val="6F9AA47B"/>
    <w:rsid w:val="6F9D32DB"/>
    <w:rsid w:val="6FA293D4"/>
    <w:rsid w:val="6FA3F7B0"/>
    <w:rsid w:val="6FA56540"/>
    <w:rsid w:val="6FAF255F"/>
    <w:rsid w:val="6FB2EFE3"/>
    <w:rsid w:val="6FB87C7A"/>
    <w:rsid w:val="6FBB3A18"/>
    <w:rsid w:val="6FC4E0E1"/>
    <w:rsid w:val="6FC91222"/>
    <w:rsid w:val="6FCF160B"/>
    <w:rsid w:val="6FD1A4D7"/>
    <w:rsid w:val="6FE79E71"/>
    <w:rsid w:val="6FF4307A"/>
    <w:rsid w:val="700E0C69"/>
    <w:rsid w:val="70102BC1"/>
    <w:rsid w:val="70156CD6"/>
    <w:rsid w:val="70200A7F"/>
    <w:rsid w:val="702A7A05"/>
    <w:rsid w:val="70321373"/>
    <w:rsid w:val="703D5B44"/>
    <w:rsid w:val="70554E65"/>
    <w:rsid w:val="705C3D42"/>
    <w:rsid w:val="7072142B"/>
    <w:rsid w:val="707E6272"/>
    <w:rsid w:val="708EDE93"/>
    <w:rsid w:val="709B7772"/>
    <w:rsid w:val="709CACED"/>
    <w:rsid w:val="70A52BC7"/>
    <w:rsid w:val="70B06A38"/>
    <w:rsid w:val="70D39481"/>
    <w:rsid w:val="70D67BB0"/>
    <w:rsid w:val="70DCE392"/>
    <w:rsid w:val="70E9615F"/>
    <w:rsid w:val="70FAB10F"/>
    <w:rsid w:val="711084DC"/>
    <w:rsid w:val="7112AB02"/>
    <w:rsid w:val="7114EFF8"/>
    <w:rsid w:val="7115C0D7"/>
    <w:rsid w:val="711779B1"/>
    <w:rsid w:val="712848C4"/>
    <w:rsid w:val="712C3A91"/>
    <w:rsid w:val="713B73F5"/>
    <w:rsid w:val="716941C1"/>
    <w:rsid w:val="716ABFA7"/>
    <w:rsid w:val="716B1DF4"/>
    <w:rsid w:val="718396EF"/>
    <w:rsid w:val="7194572F"/>
    <w:rsid w:val="71A6A2E5"/>
    <w:rsid w:val="71A8A726"/>
    <w:rsid w:val="71A90135"/>
    <w:rsid w:val="71A9A9C7"/>
    <w:rsid w:val="71A9F6A7"/>
    <w:rsid w:val="71C1330C"/>
    <w:rsid w:val="71D14562"/>
    <w:rsid w:val="71D93153"/>
    <w:rsid w:val="71DB6C48"/>
    <w:rsid w:val="71DC3585"/>
    <w:rsid w:val="71DFA17B"/>
    <w:rsid w:val="71EB6EE9"/>
    <w:rsid w:val="71F4B54F"/>
    <w:rsid w:val="72059D50"/>
    <w:rsid w:val="720FC45F"/>
    <w:rsid w:val="7219DF49"/>
    <w:rsid w:val="721B6DBC"/>
    <w:rsid w:val="72273EDF"/>
    <w:rsid w:val="723282F6"/>
    <w:rsid w:val="72387D4E"/>
    <w:rsid w:val="723AFCE5"/>
    <w:rsid w:val="724A2213"/>
    <w:rsid w:val="724F4001"/>
    <w:rsid w:val="7256FC75"/>
    <w:rsid w:val="725E3B97"/>
    <w:rsid w:val="7273EA0D"/>
    <w:rsid w:val="7277235F"/>
    <w:rsid w:val="7279E4C7"/>
    <w:rsid w:val="727A2EBA"/>
    <w:rsid w:val="727AE646"/>
    <w:rsid w:val="7289866E"/>
    <w:rsid w:val="728BDE58"/>
    <w:rsid w:val="728FE5EA"/>
    <w:rsid w:val="7291EE5E"/>
    <w:rsid w:val="72A03C8F"/>
    <w:rsid w:val="72A57C0B"/>
    <w:rsid w:val="72C27015"/>
    <w:rsid w:val="72C622B8"/>
    <w:rsid w:val="72F35CF3"/>
    <w:rsid w:val="72F90397"/>
    <w:rsid w:val="72F9D02F"/>
    <w:rsid w:val="72FD11A5"/>
    <w:rsid w:val="7306150B"/>
    <w:rsid w:val="730C2F5E"/>
    <w:rsid w:val="73132230"/>
    <w:rsid w:val="731E0053"/>
    <w:rsid w:val="731E974D"/>
    <w:rsid w:val="733559AD"/>
    <w:rsid w:val="733F6E46"/>
    <w:rsid w:val="7345131C"/>
    <w:rsid w:val="73504D4F"/>
    <w:rsid w:val="735BACCF"/>
    <w:rsid w:val="735CA8EE"/>
    <w:rsid w:val="73763BF3"/>
    <w:rsid w:val="737A47A7"/>
    <w:rsid w:val="737D5784"/>
    <w:rsid w:val="73867A19"/>
    <w:rsid w:val="7390D4E4"/>
    <w:rsid w:val="73922C4F"/>
    <w:rsid w:val="73941525"/>
    <w:rsid w:val="7396781D"/>
    <w:rsid w:val="739F6D09"/>
    <w:rsid w:val="73A3EA2B"/>
    <w:rsid w:val="73A60443"/>
    <w:rsid w:val="73B124E2"/>
    <w:rsid w:val="73C134BA"/>
    <w:rsid w:val="73D6A515"/>
    <w:rsid w:val="73E0A2D6"/>
    <w:rsid w:val="73E67F5B"/>
    <w:rsid w:val="73F00282"/>
    <w:rsid w:val="73F84611"/>
    <w:rsid w:val="73FB8AEE"/>
    <w:rsid w:val="73FD7C66"/>
    <w:rsid w:val="73FF12FB"/>
    <w:rsid w:val="7405B84B"/>
    <w:rsid w:val="741C83AB"/>
    <w:rsid w:val="7420C416"/>
    <w:rsid w:val="74225D0C"/>
    <w:rsid w:val="7425B3EA"/>
    <w:rsid w:val="74424739"/>
    <w:rsid w:val="744F2BF6"/>
    <w:rsid w:val="744F468C"/>
    <w:rsid w:val="745081F7"/>
    <w:rsid w:val="745B10B7"/>
    <w:rsid w:val="74604C40"/>
    <w:rsid w:val="74660DE9"/>
    <w:rsid w:val="746D6F1A"/>
    <w:rsid w:val="747E4E4B"/>
    <w:rsid w:val="748BAFAB"/>
    <w:rsid w:val="748EF179"/>
    <w:rsid w:val="749FF024"/>
    <w:rsid w:val="74A06C8B"/>
    <w:rsid w:val="74C47F48"/>
    <w:rsid w:val="74C9B459"/>
    <w:rsid w:val="74CF398D"/>
    <w:rsid w:val="74D16C70"/>
    <w:rsid w:val="74D3280B"/>
    <w:rsid w:val="74D5DF7B"/>
    <w:rsid w:val="74E54C9C"/>
    <w:rsid w:val="74ED2B4F"/>
    <w:rsid w:val="74EFC382"/>
    <w:rsid w:val="74FD5887"/>
    <w:rsid w:val="750B5000"/>
    <w:rsid w:val="750B70CB"/>
    <w:rsid w:val="7515B3E1"/>
    <w:rsid w:val="7522C034"/>
    <w:rsid w:val="7527B06B"/>
    <w:rsid w:val="752861DF"/>
    <w:rsid w:val="7532359E"/>
    <w:rsid w:val="75393300"/>
    <w:rsid w:val="75455FDC"/>
    <w:rsid w:val="754A06D2"/>
    <w:rsid w:val="7553470C"/>
    <w:rsid w:val="75584615"/>
    <w:rsid w:val="7559EB0B"/>
    <w:rsid w:val="7564E433"/>
    <w:rsid w:val="758482CF"/>
    <w:rsid w:val="7585C478"/>
    <w:rsid w:val="758AF6EE"/>
    <w:rsid w:val="758C7486"/>
    <w:rsid w:val="758FC3AA"/>
    <w:rsid w:val="75A61871"/>
    <w:rsid w:val="75AA5DC8"/>
    <w:rsid w:val="75AB7664"/>
    <w:rsid w:val="75ACA11C"/>
    <w:rsid w:val="75AD1C28"/>
    <w:rsid w:val="75B3E60F"/>
    <w:rsid w:val="75BE09AC"/>
    <w:rsid w:val="75CA53C7"/>
    <w:rsid w:val="75CE5C95"/>
    <w:rsid w:val="75D00396"/>
    <w:rsid w:val="75D60A1D"/>
    <w:rsid w:val="75E92DF4"/>
    <w:rsid w:val="75F54691"/>
    <w:rsid w:val="76039BD0"/>
    <w:rsid w:val="7606F0A7"/>
    <w:rsid w:val="76121B44"/>
    <w:rsid w:val="76173038"/>
    <w:rsid w:val="761CD183"/>
    <w:rsid w:val="7627BDFE"/>
    <w:rsid w:val="762D60FD"/>
    <w:rsid w:val="763F112F"/>
    <w:rsid w:val="763F44F4"/>
    <w:rsid w:val="7645F4E0"/>
    <w:rsid w:val="766AF95A"/>
    <w:rsid w:val="766E0DBC"/>
    <w:rsid w:val="767BA90A"/>
    <w:rsid w:val="7683F5DA"/>
    <w:rsid w:val="768FA9A4"/>
    <w:rsid w:val="76A17F32"/>
    <w:rsid w:val="76AF4D49"/>
    <w:rsid w:val="76B25BC4"/>
    <w:rsid w:val="76B35C19"/>
    <w:rsid w:val="76B98337"/>
    <w:rsid w:val="76BED316"/>
    <w:rsid w:val="76C64147"/>
    <w:rsid w:val="76C67826"/>
    <w:rsid w:val="76D09BED"/>
    <w:rsid w:val="76D1F192"/>
    <w:rsid w:val="76D7480E"/>
    <w:rsid w:val="76E060A3"/>
    <w:rsid w:val="76E24DD1"/>
    <w:rsid w:val="76FBDA3A"/>
    <w:rsid w:val="76FBF1EA"/>
    <w:rsid w:val="76FCB1BC"/>
    <w:rsid w:val="770FD5C0"/>
    <w:rsid w:val="772EC66F"/>
    <w:rsid w:val="77391915"/>
    <w:rsid w:val="7743815D"/>
    <w:rsid w:val="77497CF9"/>
    <w:rsid w:val="774C17BB"/>
    <w:rsid w:val="774E18E1"/>
    <w:rsid w:val="77575461"/>
    <w:rsid w:val="7770D33E"/>
    <w:rsid w:val="777E00F3"/>
    <w:rsid w:val="778B1578"/>
    <w:rsid w:val="778D7FFA"/>
    <w:rsid w:val="7792C1D9"/>
    <w:rsid w:val="7795E138"/>
    <w:rsid w:val="779798AB"/>
    <w:rsid w:val="779B184B"/>
    <w:rsid w:val="779E3131"/>
    <w:rsid w:val="779FBA49"/>
    <w:rsid w:val="77CB25F3"/>
    <w:rsid w:val="77CF66F2"/>
    <w:rsid w:val="77D05BA0"/>
    <w:rsid w:val="77D55616"/>
    <w:rsid w:val="77DA958C"/>
    <w:rsid w:val="77DCF425"/>
    <w:rsid w:val="77E39B0D"/>
    <w:rsid w:val="780363FB"/>
    <w:rsid w:val="780EC62E"/>
    <w:rsid w:val="7815F595"/>
    <w:rsid w:val="781A264C"/>
    <w:rsid w:val="783DBC74"/>
    <w:rsid w:val="783EA8F9"/>
    <w:rsid w:val="7844B33D"/>
    <w:rsid w:val="784B1DAA"/>
    <w:rsid w:val="785B088C"/>
    <w:rsid w:val="78675482"/>
    <w:rsid w:val="786B4D51"/>
    <w:rsid w:val="78781BDA"/>
    <w:rsid w:val="78797566"/>
    <w:rsid w:val="787D3C46"/>
    <w:rsid w:val="78835C8F"/>
    <w:rsid w:val="7887E04D"/>
    <w:rsid w:val="788C988B"/>
    <w:rsid w:val="78959CB8"/>
    <w:rsid w:val="789B851C"/>
    <w:rsid w:val="789CA336"/>
    <w:rsid w:val="78A02449"/>
    <w:rsid w:val="78A42389"/>
    <w:rsid w:val="78A43885"/>
    <w:rsid w:val="78BAA5E2"/>
    <w:rsid w:val="78E1AB92"/>
    <w:rsid w:val="78E4F89D"/>
    <w:rsid w:val="78EC395D"/>
    <w:rsid w:val="78EF3507"/>
    <w:rsid w:val="78F601F8"/>
    <w:rsid w:val="78F9BDB4"/>
    <w:rsid w:val="78FA8E84"/>
    <w:rsid w:val="78FDD955"/>
    <w:rsid w:val="7909161E"/>
    <w:rsid w:val="791C6742"/>
    <w:rsid w:val="79206553"/>
    <w:rsid w:val="7928C09C"/>
    <w:rsid w:val="792BCCD6"/>
    <w:rsid w:val="793D3ECD"/>
    <w:rsid w:val="793FE152"/>
    <w:rsid w:val="79500499"/>
    <w:rsid w:val="79684556"/>
    <w:rsid w:val="797790A2"/>
    <w:rsid w:val="797B5A2A"/>
    <w:rsid w:val="797BCB34"/>
    <w:rsid w:val="7983510C"/>
    <w:rsid w:val="7983BCFB"/>
    <w:rsid w:val="79896D0E"/>
    <w:rsid w:val="798CFBBC"/>
    <w:rsid w:val="798E7FE8"/>
    <w:rsid w:val="799727FF"/>
    <w:rsid w:val="799B81C5"/>
    <w:rsid w:val="79B13AB7"/>
    <w:rsid w:val="79C42A9E"/>
    <w:rsid w:val="79CDE200"/>
    <w:rsid w:val="79D051A3"/>
    <w:rsid w:val="79D9DA54"/>
    <w:rsid w:val="79DB982D"/>
    <w:rsid w:val="79E3A854"/>
    <w:rsid w:val="79EFFFCF"/>
    <w:rsid w:val="7A102157"/>
    <w:rsid w:val="7A10AA7E"/>
    <w:rsid w:val="7A125E3F"/>
    <w:rsid w:val="7A1CE7CF"/>
    <w:rsid w:val="7A223F54"/>
    <w:rsid w:val="7A2274C0"/>
    <w:rsid w:val="7A2E4E25"/>
    <w:rsid w:val="7A2F727D"/>
    <w:rsid w:val="7A56297C"/>
    <w:rsid w:val="7A696B11"/>
    <w:rsid w:val="7A75AB9E"/>
    <w:rsid w:val="7A8B8682"/>
    <w:rsid w:val="7A902BE7"/>
    <w:rsid w:val="7AA0B5BB"/>
    <w:rsid w:val="7AB46546"/>
    <w:rsid w:val="7ABC2710"/>
    <w:rsid w:val="7ABEFC07"/>
    <w:rsid w:val="7ABF6D0C"/>
    <w:rsid w:val="7AC520BC"/>
    <w:rsid w:val="7ACCD219"/>
    <w:rsid w:val="7ACE1489"/>
    <w:rsid w:val="7AF087CE"/>
    <w:rsid w:val="7B0CB575"/>
    <w:rsid w:val="7B196903"/>
    <w:rsid w:val="7B2C4437"/>
    <w:rsid w:val="7B3AA6A0"/>
    <w:rsid w:val="7B40A656"/>
    <w:rsid w:val="7B4FF437"/>
    <w:rsid w:val="7B6D7131"/>
    <w:rsid w:val="7B78BB62"/>
    <w:rsid w:val="7B848C5F"/>
    <w:rsid w:val="7B96B5CD"/>
    <w:rsid w:val="7B992375"/>
    <w:rsid w:val="7BA8DBE5"/>
    <w:rsid w:val="7BA9BD7D"/>
    <w:rsid w:val="7BACA7C4"/>
    <w:rsid w:val="7BB6F120"/>
    <w:rsid w:val="7BD7A59E"/>
    <w:rsid w:val="7BF231CB"/>
    <w:rsid w:val="7BFD4486"/>
    <w:rsid w:val="7C192125"/>
    <w:rsid w:val="7C35C8F4"/>
    <w:rsid w:val="7C444461"/>
    <w:rsid w:val="7C57F771"/>
    <w:rsid w:val="7C6C0FF7"/>
    <w:rsid w:val="7C7152F6"/>
    <w:rsid w:val="7C81D41E"/>
    <w:rsid w:val="7C8F23DC"/>
    <w:rsid w:val="7C92B487"/>
    <w:rsid w:val="7C92D489"/>
    <w:rsid w:val="7C9A4399"/>
    <w:rsid w:val="7CA2CFEF"/>
    <w:rsid w:val="7CB5105D"/>
    <w:rsid w:val="7CC81AE2"/>
    <w:rsid w:val="7CCEF341"/>
    <w:rsid w:val="7CD1B23E"/>
    <w:rsid w:val="7CE3C74F"/>
    <w:rsid w:val="7CE7569E"/>
    <w:rsid w:val="7CE79043"/>
    <w:rsid w:val="7CE966B8"/>
    <w:rsid w:val="7CF59A5A"/>
    <w:rsid w:val="7D094CB0"/>
    <w:rsid w:val="7D0EDDA8"/>
    <w:rsid w:val="7D0FBEF1"/>
    <w:rsid w:val="7D39F737"/>
    <w:rsid w:val="7D3FBE29"/>
    <w:rsid w:val="7D418D28"/>
    <w:rsid w:val="7D47BB9F"/>
    <w:rsid w:val="7D4CF9AC"/>
    <w:rsid w:val="7D59AD9F"/>
    <w:rsid w:val="7D802823"/>
    <w:rsid w:val="7D884712"/>
    <w:rsid w:val="7D8B11EC"/>
    <w:rsid w:val="7D8BABDE"/>
    <w:rsid w:val="7D8D2BEE"/>
    <w:rsid w:val="7D8E5200"/>
    <w:rsid w:val="7D9165B4"/>
    <w:rsid w:val="7D96746B"/>
    <w:rsid w:val="7D97C456"/>
    <w:rsid w:val="7D997A8C"/>
    <w:rsid w:val="7D9A004E"/>
    <w:rsid w:val="7DC2CEB1"/>
    <w:rsid w:val="7DCA483C"/>
    <w:rsid w:val="7DDC0800"/>
    <w:rsid w:val="7DDD771B"/>
    <w:rsid w:val="7DE2ED9F"/>
    <w:rsid w:val="7DE3D368"/>
    <w:rsid w:val="7DF20E9B"/>
    <w:rsid w:val="7DFBCF87"/>
    <w:rsid w:val="7E00A85D"/>
    <w:rsid w:val="7E115E10"/>
    <w:rsid w:val="7E1A87FA"/>
    <w:rsid w:val="7E2010C9"/>
    <w:rsid w:val="7E2C94C1"/>
    <w:rsid w:val="7E4228EC"/>
    <w:rsid w:val="7E4453B6"/>
    <w:rsid w:val="7E44E49A"/>
    <w:rsid w:val="7E500562"/>
    <w:rsid w:val="7E571B90"/>
    <w:rsid w:val="7E58CE44"/>
    <w:rsid w:val="7E6C2AB2"/>
    <w:rsid w:val="7E832387"/>
    <w:rsid w:val="7EB59BC6"/>
    <w:rsid w:val="7EB861AE"/>
    <w:rsid w:val="7EB95F35"/>
    <w:rsid w:val="7EBDC500"/>
    <w:rsid w:val="7EC25A69"/>
    <w:rsid w:val="7EC2E39C"/>
    <w:rsid w:val="7EC359EB"/>
    <w:rsid w:val="7ED02956"/>
    <w:rsid w:val="7ED606E1"/>
    <w:rsid w:val="7EDB1280"/>
    <w:rsid w:val="7EDDEF18"/>
    <w:rsid w:val="7EDF8D7E"/>
    <w:rsid w:val="7EE5BF1D"/>
    <w:rsid w:val="7EE60C15"/>
    <w:rsid w:val="7EE76DFD"/>
    <w:rsid w:val="7EF05916"/>
    <w:rsid w:val="7EF4ECD0"/>
    <w:rsid w:val="7EFA51A7"/>
    <w:rsid w:val="7F11A651"/>
    <w:rsid w:val="7F130AB3"/>
    <w:rsid w:val="7F177255"/>
    <w:rsid w:val="7F1A58AA"/>
    <w:rsid w:val="7F1BF884"/>
    <w:rsid w:val="7F2B6489"/>
    <w:rsid w:val="7F496E26"/>
    <w:rsid w:val="7F49E264"/>
    <w:rsid w:val="7F4BDBF3"/>
    <w:rsid w:val="7F52AF9E"/>
    <w:rsid w:val="7F5324C2"/>
    <w:rsid w:val="7F54ACAD"/>
    <w:rsid w:val="7F58DDA9"/>
    <w:rsid w:val="7F5963BD"/>
    <w:rsid w:val="7F609C1F"/>
    <w:rsid w:val="7F62BCC6"/>
    <w:rsid w:val="7F6927F7"/>
    <w:rsid w:val="7F740ED4"/>
    <w:rsid w:val="7F7BB3C4"/>
    <w:rsid w:val="7F94D851"/>
    <w:rsid w:val="7F9EC42C"/>
    <w:rsid w:val="7FBF032E"/>
    <w:rsid w:val="7FC0335F"/>
    <w:rsid w:val="7FC4B476"/>
    <w:rsid w:val="7FC8132D"/>
    <w:rsid w:val="7FCA539E"/>
    <w:rsid w:val="7FD1A480"/>
    <w:rsid w:val="7FD2D258"/>
    <w:rsid w:val="7FDA68C1"/>
    <w:rsid w:val="7FDAD6B4"/>
    <w:rsid w:val="7FEEB1FB"/>
    <w:rsid w:val="7FF17B94"/>
    <w:rsid w:val="7FF2EBF1"/>
    <w:rsid w:val="7FF34C94"/>
    <w:rsid w:val="7FF485F0"/>
    <w:rsid w:val="7FF49EA5"/>
    <w:rsid w:val="7FF8065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0E55B26"/>
  <w15:docId w15:val="{DA8180CC-F704-44A1-8B01-1B2B57050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hAnsi="Times New Roman" w:eastAsia="Times New Roman"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semiHidden="1" w:unhideWhenUsed="1" w:qFormat="1"/>
    <w:lsdException w:name="heading 5" w:locked="1" w:uiPriority="0" w:semiHidden="1" w:unhideWhenUsed="1" w:qFormat="1"/>
    <w:lsdException w:name="heading 6" w:locked="1" w:uiPriority="0" w:semiHidden="1" w:unhideWhenUsed="1" w:qFormat="1"/>
    <w:lsdException w:name="heading 7" w:locked="1" w:uiPriority="0" w:semiHidden="1" w:unhideWhenUsed="1" w:qFormat="1"/>
    <w:lsdException w:name="heading 8" w:locked="1" w:uiPriority="0" w:semiHidden="1" w:unhideWhenUsed="1" w:qFormat="1"/>
    <w:lsdException w:name="heading 9" w:locked="1"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D71CA"/>
    <w:pPr>
      <w:overflowPunct w:val="0"/>
      <w:autoSpaceDE w:val="0"/>
      <w:autoSpaceDN w:val="0"/>
      <w:adjustRightInd w:val="0"/>
      <w:textAlignment w:val="baseline"/>
    </w:pPr>
    <w:rPr>
      <w:sz w:val="20"/>
      <w:szCs w:val="20"/>
    </w:rPr>
  </w:style>
  <w:style w:type="paragraph" w:styleId="Heading1">
    <w:name w:val="heading 1"/>
    <w:basedOn w:val="Normal"/>
    <w:next w:val="Normal"/>
    <w:link w:val="Heading1Char"/>
    <w:uiPriority w:val="99"/>
    <w:qFormat/>
    <w:rsid w:val="00E64EAF"/>
    <w:pPr>
      <w:keepNext/>
      <w:numPr>
        <w:numId w:val="13"/>
      </w:numPr>
      <w:spacing w:before="240" w:after="60"/>
      <w:jc w:val="center"/>
      <w:outlineLvl w:val="0"/>
    </w:pPr>
    <w:rPr>
      <w:rFonts w:ascii="Palatino Linotype" w:hAnsi="Palatino Linotype"/>
      <w:b/>
      <w:bCs/>
      <w:kern w:val="32"/>
      <w:sz w:val="32"/>
      <w:szCs w:val="32"/>
    </w:rPr>
  </w:style>
  <w:style w:type="paragraph" w:styleId="Heading2">
    <w:name w:val="heading 2"/>
    <w:basedOn w:val="Normal"/>
    <w:next w:val="Normal"/>
    <w:link w:val="Heading2Char"/>
    <w:uiPriority w:val="99"/>
    <w:qFormat/>
    <w:rsid w:val="00E64EAF"/>
    <w:pPr>
      <w:keepNext/>
      <w:numPr>
        <w:ilvl w:val="1"/>
        <w:numId w:val="13"/>
      </w:numPr>
      <w:spacing w:before="240" w:after="60"/>
      <w:ind w:left="576"/>
      <w:outlineLvl w:val="1"/>
    </w:pPr>
    <w:rPr>
      <w:rFonts w:ascii="Palatino Linotype" w:hAnsi="Palatino Linotype" w:cs="Verdana"/>
      <w:bCs/>
      <w:i/>
      <w:iCs/>
      <w:sz w:val="28"/>
      <w:szCs w:val="28"/>
    </w:rPr>
  </w:style>
  <w:style w:type="paragraph" w:styleId="Heading3">
    <w:name w:val="heading 3"/>
    <w:basedOn w:val="Normal"/>
    <w:next w:val="Normal"/>
    <w:link w:val="Heading3Char"/>
    <w:uiPriority w:val="99"/>
    <w:qFormat/>
    <w:rsid w:val="00FE77FF"/>
    <w:pPr>
      <w:keepNext/>
      <w:numPr>
        <w:ilvl w:val="2"/>
        <w:numId w:val="13"/>
      </w:numPr>
      <w:spacing w:before="240" w:after="60"/>
      <w:outlineLvl w:val="2"/>
    </w:pPr>
    <w:rPr>
      <w:rFonts w:ascii="Cambria" w:hAnsi="Cambria"/>
      <w:bCs/>
      <w:i/>
      <w:sz w:val="24"/>
      <w:szCs w:val="24"/>
    </w:rPr>
  </w:style>
  <w:style w:type="paragraph" w:styleId="Heading4">
    <w:name w:val="heading 4"/>
    <w:basedOn w:val="Normal"/>
    <w:next w:val="Normal"/>
    <w:link w:val="Heading4Char"/>
    <w:unhideWhenUsed/>
    <w:qFormat/>
    <w:locked/>
    <w:rsid w:val="007F7750"/>
    <w:pPr>
      <w:keepNext/>
      <w:keepLines/>
      <w:numPr>
        <w:ilvl w:val="3"/>
        <w:numId w:val="13"/>
      </w:numPr>
      <w:spacing w:before="200"/>
      <w:outlineLvl w:val="3"/>
    </w:pPr>
    <w:rPr>
      <w:rFonts w:asciiTheme="majorHAnsi" w:hAnsiTheme="majorHAnsi" w:eastAsiaTheme="majorEastAsia" w:cstheme="majorBidi"/>
      <w:b/>
      <w:bCs/>
      <w:i/>
      <w:iCs/>
      <w:color w:val="4F81BD" w:themeColor="accent1"/>
    </w:rPr>
  </w:style>
  <w:style w:type="paragraph" w:styleId="Heading5">
    <w:name w:val="heading 5"/>
    <w:basedOn w:val="Normal"/>
    <w:next w:val="Normal"/>
    <w:link w:val="Heading5Char"/>
    <w:semiHidden/>
    <w:unhideWhenUsed/>
    <w:qFormat/>
    <w:locked/>
    <w:rsid w:val="00E64EAF"/>
    <w:pPr>
      <w:keepNext/>
      <w:keepLines/>
      <w:numPr>
        <w:ilvl w:val="4"/>
        <w:numId w:val="13"/>
      </w:numPr>
      <w:spacing w:before="200"/>
      <w:outlineLvl w:val="4"/>
    </w:pPr>
    <w:rPr>
      <w:rFonts w:asciiTheme="majorHAnsi" w:hAnsiTheme="majorHAnsi" w:eastAsiaTheme="majorEastAsia" w:cstheme="majorBidi"/>
      <w:color w:val="243F60" w:themeColor="accent1" w:themeShade="7F"/>
    </w:rPr>
  </w:style>
  <w:style w:type="paragraph" w:styleId="Heading6">
    <w:name w:val="heading 6"/>
    <w:basedOn w:val="Normal"/>
    <w:next w:val="Normal"/>
    <w:link w:val="Heading6Char"/>
    <w:semiHidden/>
    <w:unhideWhenUsed/>
    <w:qFormat/>
    <w:locked/>
    <w:rsid w:val="00E64EAF"/>
    <w:pPr>
      <w:keepNext/>
      <w:keepLines/>
      <w:numPr>
        <w:ilvl w:val="5"/>
        <w:numId w:val="13"/>
      </w:numPr>
      <w:spacing w:before="200"/>
      <w:outlineLvl w:val="5"/>
    </w:pPr>
    <w:rPr>
      <w:rFonts w:asciiTheme="majorHAnsi" w:hAnsiTheme="majorHAnsi" w:eastAsiaTheme="majorEastAsia" w:cstheme="majorBidi"/>
      <w:i/>
      <w:iCs/>
      <w:color w:val="243F60" w:themeColor="accent1" w:themeShade="7F"/>
    </w:rPr>
  </w:style>
  <w:style w:type="paragraph" w:styleId="Heading7">
    <w:name w:val="heading 7"/>
    <w:basedOn w:val="Normal"/>
    <w:next w:val="Normal"/>
    <w:link w:val="Heading7Char"/>
    <w:semiHidden/>
    <w:unhideWhenUsed/>
    <w:qFormat/>
    <w:locked/>
    <w:rsid w:val="00E64EAF"/>
    <w:pPr>
      <w:keepNext/>
      <w:keepLines/>
      <w:numPr>
        <w:ilvl w:val="6"/>
        <w:numId w:val="13"/>
      </w:numPr>
      <w:spacing w:before="200"/>
      <w:outlineLvl w:val="6"/>
    </w:pPr>
    <w:rPr>
      <w:rFonts w:asciiTheme="majorHAnsi" w:hAnsiTheme="majorHAnsi" w:eastAsiaTheme="majorEastAsia" w:cstheme="majorBidi"/>
      <w:i/>
      <w:iCs/>
      <w:color w:val="404040" w:themeColor="text1" w:themeTint="BF"/>
    </w:rPr>
  </w:style>
  <w:style w:type="paragraph" w:styleId="Heading8">
    <w:name w:val="heading 8"/>
    <w:basedOn w:val="Normal"/>
    <w:next w:val="Normal"/>
    <w:link w:val="Heading8Char"/>
    <w:semiHidden/>
    <w:unhideWhenUsed/>
    <w:qFormat/>
    <w:locked/>
    <w:rsid w:val="00E64EAF"/>
    <w:pPr>
      <w:keepNext/>
      <w:keepLines/>
      <w:numPr>
        <w:ilvl w:val="7"/>
        <w:numId w:val="13"/>
      </w:numPr>
      <w:spacing w:before="200"/>
      <w:outlineLvl w:val="7"/>
    </w:pPr>
    <w:rPr>
      <w:rFonts w:asciiTheme="majorHAnsi" w:hAnsiTheme="majorHAnsi" w:eastAsiaTheme="majorEastAsia" w:cstheme="majorBidi"/>
      <w:color w:val="404040" w:themeColor="text1" w:themeTint="BF"/>
    </w:rPr>
  </w:style>
  <w:style w:type="paragraph" w:styleId="Heading9">
    <w:name w:val="heading 9"/>
    <w:basedOn w:val="Normal"/>
    <w:next w:val="Normal"/>
    <w:link w:val="Heading9Char"/>
    <w:semiHidden/>
    <w:unhideWhenUsed/>
    <w:qFormat/>
    <w:locked/>
    <w:rsid w:val="00E64EAF"/>
    <w:pPr>
      <w:keepNext/>
      <w:keepLines/>
      <w:numPr>
        <w:ilvl w:val="8"/>
        <w:numId w:val="13"/>
      </w:numPr>
      <w:spacing w:before="200"/>
      <w:outlineLvl w:val="8"/>
    </w:pPr>
    <w:rPr>
      <w:rFonts w:asciiTheme="majorHAnsi" w:hAnsiTheme="majorHAnsi" w:eastAsiaTheme="majorEastAsia" w:cstheme="majorBidi"/>
      <w:i/>
      <w:iCs/>
      <w:color w:val="404040" w:themeColor="text1" w:themeTint="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9"/>
    <w:locked/>
    <w:rsid w:val="00E64EAF"/>
    <w:rPr>
      <w:rFonts w:ascii="Palatino Linotype" w:hAnsi="Palatino Linotype"/>
      <w:b/>
      <w:bCs/>
      <w:kern w:val="32"/>
      <w:sz w:val="32"/>
      <w:szCs w:val="32"/>
    </w:rPr>
  </w:style>
  <w:style w:type="character" w:styleId="Heading2Char" w:customStyle="1">
    <w:name w:val="Heading 2 Char"/>
    <w:basedOn w:val="DefaultParagraphFont"/>
    <w:link w:val="Heading2"/>
    <w:uiPriority w:val="99"/>
    <w:locked/>
    <w:rsid w:val="00E64EAF"/>
    <w:rPr>
      <w:rFonts w:ascii="Palatino Linotype" w:hAnsi="Palatino Linotype" w:cs="Verdana"/>
      <w:bCs/>
      <w:i/>
      <w:iCs/>
      <w:sz w:val="28"/>
      <w:szCs w:val="28"/>
    </w:rPr>
  </w:style>
  <w:style w:type="character" w:styleId="Heading3Char" w:customStyle="1">
    <w:name w:val="Heading 3 Char"/>
    <w:basedOn w:val="DefaultParagraphFont"/>
    <w:link w:val="Heading3"/>
    <w:uiPriority w:val="99"/>
    <w:locked/>
    <w:rsid w:val="00FE77FF"/>
    <w:rPr>
      <w:rFonts w:ascii="Cambria" w:hAnsi="Cambria"/>
      <w:bCs/>
      <w:i/>
      <w:sz w:val="24"/>
      <w:szCs w:val="24"/>
    </w:rPr>
  </w:style>
  <w:style w:type="paragraph" w:styleId="Header">
    <w:name w:val="header"/>
    <w:basedOn w:val="Normal"/>
    <w:link w:val="HeaderChar"/>
    <w:uiPriority w:val="99"/>
    <w:semiHidden/>
    <w:rsid w:val="00DD71CA"/>
    <w:pPr>
      <w:tabs>
        <w:tab w:val="center" w:pos="4320"/>
        <w:tab w:val="right" w:pos="8640"/>
      </w:tabs>
    </w:pPr>
  </w:style>
  <w:style w:type="character" w:styleId="HeaderChar" w:customStyle="1">
    <w:name w:val="Header Char"/>
    <w:basedOn w:val="DefaultParagraphFont"/>
    <w:link w:val="Header"/>
    <w:uiPriority w:val="99"/>
    <w:semiHidden/>
    <w:locked/>
    <w:rsid w:val="008F73AE"/>
    <w:rPr>
      <w:rFonts w:cs="Times New Roman"/>
      <w:sz w:val="20"/>
      <w:szCs w:val="20"/>
    </w:rPr>
  </w:style>
  <w:style w:type="paragraph" w:styleId="Footer">
    <w:name w:val="footer"/>
    <w:basedOn w:val="Normal"/>
    <w:link w:val="FooterChar"/>
    <w:uiPriority w:val="99"/>
    <w:rsid w:val="00DD71CA"/>
    <w:pPr>
      <w:tabs>
        <w:tab w:val="center" w:pos="4320"/>
        <w:tab w:val="right" w:pos="8640"/>
      </w:tabs>
    </w:pPr>
  </w:style>
  <w:style w:type="character" w:styleId="FooterChar" w:customStyle="1">
    <w:name w:val="Footer Char"/>
    <w:basedOn w:val="DefaultParagraphFont"/>
    <w:link w:val="Footer"/>
    <w:uiPriority w:val="99"/>
    <w:locked/>
    <w:rsid w:val="00750EB7"/>
    <w:rPr>
      <w:rFonts w:cs="Times New Roman"/>
    </w:rPr>
  </w:style>
  <w:style w:type="character" w:styleId="PageNumber">
    <w:name w:val="page number"/>
    <w:basedOn w:val="DefaultParagraphFont"/>
    <w:uiPriority w:val="99"/>
    <w:semiHidden/>
    <w:rsid w:val="00DD71CA"/>
    <w:rPr>
      <w:rFonts w:cs="Times New Roman"/>
    </w:rPr>
  </w:style>
  <w:style w:type="paragraph" w:styleId="DefaultText" w:customStyle="1">
    <w:name w:val="Default Text"/>
    <w:basedOn w:val="Normal"/>
    <w:link w:val="DefaultTextChar"/>
    <w:rsid w:val="00DD71CA"/>
    <w:rPr>
      <w:sz w:val="24"/>
    </w:rPr>
  </w:style>
  <w:style w:type="character" w:styleId="InitialStyle" w:customStyle="1">
    <w:name w:val="InitialStyle"/>
    <w:rsid w:val="00DD71CA"/>
    <w:rPr>
      <w:rFonts w:ascii="Times New Roman" w:hAnsi="Times New Roman"/>
      <w:color w:val="auto"/>
      <w:spacing w:val="0"/>
      <w:sz w:val="24"/>
    </w:rPr>
  </w:style>
  <w:style w:type="paragraph" w:styleId="PDRH2" w:customStyle="1">
    <w:name w:val="PDR_H2"/>
    <w:basedOn w:val="DefaultText"/>
    <w:link w:val="PDRH2Char"/>
    <w:qFormat/>
    <w:rsid w:val="00BB6862"/>
    <w:pPr>
      <w:tabs>
        <w:tab w:val="left" w:pos="720"/>
        <w:tab w:val="left" w:pos="1440"/>
        <w:tab w:val="right" w:leader="dot" w:pos="9360"/>
      </w:tabs>
    </w:pPr>
    <w:rPr>
      <w:rFonts w:ascii="Verdana" w:hAnsi="Verdana"/>
      <w:b/>
    </w:rPr>
  </w:style>
  <w:style w:type="paragraph" w:styleId="PDRH3" w:customStyle="1">
    <w:name w:val="PDR_H3"/>
    <w:basedOn w:val="DefaultText"/>
    <w:link w:val="PDRH3Char"/>
    <w:uiPriority w:val="99"/>
    <w:rsid w:val="00BB6862"/>
    <w:pPr>
      <w:tabs>
        <w:tab w:val="left" w:pos="720"/>
      </w:tabs>
    </w:pPr>
    <w:rPr>
      <w:rFonts w:ascii="Verdana" w:hAnsi="Verdana"/>
      <w:u w:val="single"/>
    </w:rPr>
  </w:style>
  <w:style w:type="character" w:styleId="DefaultTextChar" w:customStyle="1">
    <w:name w:val="Default Text Char"/>
    <w:basedOn w:val="DefaultParagraphFont"/>
    <w:link w:val="DefaultText"/>
    <w:locked/>
    <w:rsid w:val="005F7419"/>
    <w:rPr>
      <w:rFonts w:cs="Times New Roman"/>
      <w:sz w:val="24"/>
    </w:rPr>
  </w:style>
  <w:style w:type="character" w:styleId="PDRH2Char" w:customStyle="1">
    <w:name w:val="PDR_H2 Char"/>
    <w:basedOn w:val="DefaultTextChar"/>
    <w:link w:val="PDRH2"/>
    <w:locked/>
    <w:rsid w:val="00BB6862"/>
    <w:rPr>
      <w:rFonts w:ascii="Verdana" w:hAnsi="Verdana" w:cs="Times New Roman"/>
      <w:b/>
      <w:sz w:val="24"/>
    </w:rPr>
  </w:style>
  <w:style w:type="character" w:styleId="PDRH3Char" w:customStyle="1">
    <w:name w:val="PDR_H3 Char"/>
    <w:basedOn w:val="DefaultTextChar"/>
    <w:link w:val="PDRH3"/>
    <w:uiPriority w:val="99"/>
    <w:locked/>
    <w:rsid w:val="00BB6862"/>
    <w:rPr>
      <w:rFonts w:ascii="Verdana" w:hAnsi="Verdana" w:cs="Times New Roman"/>
      <w:sz w:val="24"/>
      <w:u w:val="single"/>
    </w:rPr>
  </w:style>
  <w:style w:type="paragraph" w:styleId="PDRTitle" w:customStyle="1">
    <w:name w:val="PDR_Title"/>
    <w:basedOn w:val="Normal"/>
    <w:link w:val="PDRTitleChar"/>
    <w:uiPriority w:val="99"/>
    <w:rsid w:val="005F7419"/>
    <w:pPr>
      <w:jc w:val="center"/>
    </w:pPr>
    <w:rPr>
      <w:rFonts w:ascii="Verdana" w:hAnsi="Verdana"/>
      <w:b/>
      <w:sz w:val="36"/>
      <w:szCs w:val="36"/>
    </w:rPr>
  </w:style>
  <w:style w:type="paragraph" w:styleId="PDRReportName" w:customStyle="1">
    <w:name w:val="PDR_ReportName"/>
    <w:basedOn w:val="Normal"/>
    <w:link w:val="PDRReportNameChar"/>
    <w:uiPriority w:val="99"/>
    <w:rsid w:val="005F7419"/>
    <w:pPr>
      <w:jc w:val="center"/>
    </w:pPr>
    <w:rPr>
      <w:rFonts w:ascii="Verdana" w:hAnsi="Verdana"/>
      <w:b/>
      <w:sz w:val="32"/>
      <w:szCs w:val="32"/>
    </w:rPr>
  </w:style>
  <w:style w:type="character" w:styleId="PDRTitleChar" w:customStyle="1">
    <w:name w:val="PDR_Title Char"/>
    <w:basedOn w:val="DefaultParagraphFont"/>
    <w:link w:val="PDRTitle"/>
    <w:uiPriority w:val="99"/>
    <w:locked/>
    <w:rsid w:val="005F7419"/>
    <w:rPr>
      <w:rFonts w:ascii="Verdana" w:hAnsi="Verdana" w:cs="Times New Roman"/>
      <w:b/>
      <w:sz w:val="36"/>
      <w:szCs w:val="36"/>
    </w:rPr>
  </w:style>
  <w:style w:type="paragraph" w:styleId="PDRDeptName" w:customStyle="1">
    <w:name w:val="PDR_DeptName"/>
    <w:basedOn w:val="Normal"/>
    <w:link w:val="PDRDeptNameChar"/>
    <w:uiPriority w:val="99"/>
    <w:rsid w:val="005F7419"/>
    <w:pPr>
      <w:jc w:val="center"/>
    </w:pPr>
    <w:rPr>
      <w:rFonts w:ascii="Verdana" w:hAnsi="Verdana"/>
      <w:b/>
      <w:sz w:val="28"/>
      <w:szCs w:val="28"/>
    </w:rPr>
  </w:style>
  <w:style w:type="character" w:styleId="PDRReportNameChar" w:customStyle="1">
    <w:name w:val="PDR_ReportName Char"/>
    <w:basedOn w:val="DefaultParagraphFont"/>
    <w:link w:val="PDRReportName"/>
    <w:uiPriority w:val="99"/>
    <w:locked/>
    <w:rsid w:val="005F7419"/>
    <w:rPr>
      <w:rFonts w:ascii="Verdana" w:hAnsi="Verdana" w:cs="Times New Roman"/>
      <w:b/>
      <w:sz w:val="32"/>
      <w:szCs w:val="32"/>
    </w:rPr>
  </w:style>
  <w:style w:type="paragraph" w:styleId="PDRH1" w:customStyle="1">
    <w:name w:val="PDR_H1"/>
    <w:basedOn w:val="Normal"/>
    <w:link w:val="PDRH1Char"/>
    <w:qFormat/>
    <w:rsid w:val="005F7419"/>
    <w:pPr>
      <w:jc w:val="center"/>
    </w:pPr>
    <w:rPr>
      <w:rFonts w:ascii="Verdana" w:hAnsi="Verdana"/>
      <w:b/>
      <w:sz w:val="28"/>
      <w:szCs w:val="28"/>
    </w:rPr>
  </w:style>
  <w:style w:type="character" w:styleId="PDRDeptNameChar" w:customStyle="1">
    <w:name w:val="PDR_DeptName Char"/>
    <w:basedOn w:val="DefaultParagraphFont"/>
    <w:link w:val="PDRDeptName"/>
    <w:uiPriority w:val="99"/>
    <w:locked/>
    <w:rsid w:val="005F7419"/>
    <w:rPr>
      <w:rFonts w:ascii="Verdana" w:hAnsi="Verdana" w:cs="Times New Roman"/>
      <w:b/>
      <w:sz w:val="28"/>
      <w:szCs w:val="28"/>
    </w:rPr>
  </w:style>
  <w:style w:type="paragraph" w:styleId="PDRFronticePage" w:customStyle="1">
    <w:name w:val="PDR_FronticePage"/>
    <w:basedOn w:val="Normal"/>
    <w:link w:val="PDRFronticePageChar"/>
    <w:uiPriority w:val="99"/>
    <w:rsid w:val="00E006F8"/>
    <w:pPr>
      <w:jc w:val="right"/>
    </w:pPr>
    <w:rPr>
      <w:rFonts w:ascii="Verdana" w:hAnsi="Verdana"/>
      <w:b/>
    </w:rPr>
  </w:style>
  <w:style w:type="character" w:styleId="PDRH1Char" w:customStyle="1">
    <w:name w:val="PDR_H1 Char"/>
    <w:basedOn w:val="DefaultParagraphFont"/>
    <w:link w:val="PDRH1"/>
    <w:locked/>
    <w:rsid w:val="005F7419"/>
    <w:rPr>
      <w:rFonts w:ascii="Verdana" w:hAnsi="Verdana" w:cs="Times New Roman"/>
      <w:b/>
      <w:sz w:val="28"/>
      <w:szCs w:val="28"/>
    </w:rPr>
  </w:style>
  <w:style w:type="paragraph" w:styleId="PDRNormal" w:customStyle="1">
    <w:name w:val="PDR_Normal"/>
    <w:basedOn w:val="Normal"/>
    <w:link w:val="PDRNormalChar"/>
    <w:qFormat/>
    <w:rsid w:val="00BB6862"/>
    <w:rPr>
      <w:rFonts w:ascii="Verdana" w:hAnsi="Verdana"/>
      <w:sz w:val="24"/>
      <w:szCs w:val="24"/>
    </w:rPr>
  </w:style>
  <w:style w:type="character" w:styleId="PDRFronticePageChar" w:customStyle="1">
    <w:name w:val="PDR_FronticePage Char"/>
    <w:basedOn w:val="DefaultParagraphFont"/>
    <w:link w:val="PDRFronticePage"/>
    <w:uiPriority w:val="99"/>
    <w:locked/>
    <w:rsid w:val="00E006F8"/>
    <w:rPr>
      <w:rFonts w:ascii="Verdana" w:hAnsi="Verdana" w:cs="Times New Roman"/>
      <w:b/>
    </w:rPr>
  </w:style>
  <w:style w:type="character" w:styleId="PDRNormalChar" w:customStyle="1">
    <w:name w:val="PDR_Normal Char"/>
    <w:basedOn w:val="DefaultParagraphFont"/>
    <w:link w:val="PDRNormal"/>
    <w:locked/>
    <w:rsid w:val="00BB6862"/>
    <w:rPr>
      <w:rFonts w:ascii="Verdana" w:hAnsi="Verdana" w:cs="Times New Roman"/>
      <w:sz w:val="24"/>
      <w:szCs w:val="24"/>
    </w:rPr>
  </w:style>
  <w:style w:type="paragraph" w:styleId="PDRFigure" w:customStyle="1">
    <w:name w:val="PDR_Figure"/>
    <w:basedOn w:val="PDRNormal"/>
    <w:link w:val="PDRFigureChar"/>
    <w:uiPriority w:val="99"/>
    <w:rsid w:val="00750EB7"/>
    <w:pPr>
      <w:jc w:val="center"/>
    </w:pPr>
  </w:style>
  <w:style w:type="paragraph" w:styleId="Caption">
    <w:name w:val="caption"/>
    <w:basedOn w:val="Normal"/>
    <w:next w:val="Normal"/>
    <w:uiPriority w:val="99"/>
    <w:qFormat/>
    <w:rsid w:val="00750EB7"/>
    <w:rPr>
      <w:b/>
      <w:bCs/>
    </w:rPr>
  </w:style>
  <w:style w:type="character" w:styleId="PDRFigureChar" w:customStyle="1">
    <w:name w:val="PDR_Figure Char"/>
    <w:basedOn w:val="PDRNormalChar"/>
    <w:link w:val="PDRFigure"/>
    <w:uiPriority w:val="99"/>
    <w:locked/>
    <w:rsid w:val="00750EB7"/>
    <w:rPr>
      <w:rFonts w:ascii="Verdana" w:hAnsi="Verdana" w:cs="Times New Roman"/>
      <w:sz w:val="24"/>
      <w:szCs w:val="24"/>
    </w:rPr>
  </w:style>
  <w:style w:type="paragraph" w:styleId="PDRBulletedList" w:customStyle="1">
    <w:name w:val="PDR_BulletedList"/>
    <w:basedOn w:val="PDRNormal"/>
    <w:link w:val="PDRBulletedListChar"/>
    <w:uiPriority w:val="99"/>
    <w:rsid w:val="004E7B8A"/>
    <w:pPr>
      <w:numPr>
        <w:numId w:val="12"/>
      </w:numPr>
    </w:pPr>
  </w:style>
  <w:style w:type="paragraph" w:styleId="PDRIEEERef" w:customStyle="1">
    <w:name w:val="PDR_IEEE_Ref"/>
    <w:basedOn w:val="PDRNormal"/>
    <w:link w:val="PDRIEEERefChar"/>
    <w:uiPriority w:val="99"/>
    <w:rsid w:val="004E7B8A"/>
    <w:pPr>
      <w:tabs>
        <w:tab w:val="left" w:pos="720"/>
      </w:tabs>
      <w:ind w:left="720" w:hanging="720"/>
    </w:pPr>
  </w:style>
  <w:style w:type="character" w:styleId="PDRBulletedListChar" w:customStyle="1">
    <w:name w:val="PDR_BulletedList Char"/>
    <w:basedOn w:val="PDRNormalChar"/>
    <w:link w:val="PDRBulletedList"/>
    <w:uiPriority w:val="99"/>
    <w:locked/>
    <w:rsid w:val="004E7B8A"/>
    <w:rPr>
      <w:rFonts w:ascii="Verdana" w:hAnsi="Verdana" w:cs="Times New Roman"/>
      <w:sz w:val="24"/>
      <w:szCs w:val="24"/>
    </w:rPr>
  </w:style>
  <w:style w:type="paragraph" w:styleId="TOC1">
    <w:name w:val="toc 1"/>
    <w:aliases w:val="PDR_LOF"/>
    <w:basedOn w:val="PDRNormal"/>
    <w:next w:val="PDRNormal"/>
    <w:link w:val="TOC1Char"/>
    <w:uiPriority w:val="39"/>
    <w:rsid w:val="004E7B8A"/>
    <w:pPr>
      <w:spacing w:before="120" w:after="120"/>
    </w:pPr>
    <w:rPr>
      <w:rFonts w:ascii="Calibri" w:hAnsi="Calibri"/>
      <w:b/>
      <w:bCs/>
      <w:caps/>
      <w:sz w:val="20"/>
      <w:szCs w:val="20"/>
    </w:rPr>
  </w:style>
  <w:style w:type="character" w:styleId="PDRIEEERefChar" w:customStyle="1">
    <w:name w:val="PDR_IEEE_Ref Char"/>
    <w:basedOn w:val="PDRNormalChar"/>
    <w:link w:val="PDRIEEERef"/>
    <w:uiPriority w:val="99"/>
    <w:locked/>
    <w:rsid w:val="004E7B8A"/>
    <w:rPr>
      <w:rFonts w:ascii="Verdana" w:hAnsi="Verdana" w:cs="Times New Roman"/>
      <w:sz w:val="24"/>
      <w:szCs w:val="24"/>
    </w:rPr>
  </w:style>
  <w:style w:type="paragraph" w:styleId="TOC2">
    <w:name w:val="toc 2"/>
    <w:basedOn w:val="Normal"/>
    <w:next w:val="Normal"/>
    <w:autoRedefine/>
    <w:uiPriority w:val="39"/>
    <w:rsid w:val="004E7B8A"/>
    <w:pPr>
      <w:ind w:left="200"/>
    </w:pPr>
    <w:rPr>
      <w:rFonts w:ascii="Calibri" w:hAnsi="Calibri"/>
      <w:smallCaps/>
    </w:rPr>
  </w:style>
  <w:style w:type="paragraph" w:styleId="TOC3">
    <w:name w:val="toc 3"/>
    <w:basedOn w:val="Normal"/>
    <w:next w:val="Normal"/>
    <w:autoRedefine/>
    <w:uiPriority w:val="39"/>
    <w:rsid w:val="004E7B8A"/>
    <w:pPr>
      <w:ind w:left="400"/>
    </w:pPr>
    <w:rPr>
      <w:rFonts w:ascii="Calibri" w:hAnsi="Calibri"/>
      <w:i/>
      <w:iCs/>
    </w:rPr>
  </w:style>
  <w:style w:type="character" w:styleId="Hyperlink">
    <w:name w:val="Hyperlink"/>
    <w:basedOn w:val="DefaultParagraphFont"/>
    <w:uiPriority w:val="99"/>
    <w:rsid w:val="004E7B8A"/>
    <w:rPr>
      <w:rFonts w:cs="Times New Roman"/>
      <w:color w:val="0000FF"/>
      <w:u w:val="single"/>
    </w:rPr>
  </w:style>
  <w:style w:type="paragraph" w:styleId="PDRTOC" w:customStyle="1">
    <w:name w:val="PDR_TOC"/>
    <w:basedOn w:val="PDRNormal"/>
    <w:next w:val="PDRNormal"/>
    <w:link w:val="PDRTOCChar"/>
    <w:uiPriority w:val="99"/>
    <w:rsid w:val="004E7B8A"/>
    <w:pPr>
      <w:tabs>
        <w:tab w:val="right" w:leader="dot" w:pos="9350"/>
      </w:tabs>
    </w:pPr>
    <w:rPr>
      <w:noProof/>
      <w:sz w:val="20"/>
    </w:rPr>
  </w:style>
  <w:style w:type="character" w:styleId="TOC1Char" w:customStyle="1">
    <w:name w:val="TOC 1 Char"/>
    <w:aliases w:val="PDR_LOF Char"/>
    <w:basedOn w:val="DefaultParagraphFont"/>
    <w:link w:val="TOC1"/>
    <w:uiPriority w:val="99"/>
    <w:locked/>
    <w:rsid w:val="004E7B8A"/>
    <w:rPr>
      <w:rFonts w:ascii="Calibri" w:hAnsi="Calibri" w:cs="Times New Roman"/>
      <w:b/>
      <w:bCs/>
      <w:caps/>
    </w:rPr>
  </w:style>
  <w:style w:type="character" w:styleId="PDRTOCChar" w:customStyle="1">
    <w:name w:val="PDR_TOC Char"/>
    <w:basedOn w:val="TOC1Char"/>
    <w:link w:val="PDRTOC"/>
    <w:uiPriority w:val="99"/>
    <w:locked/>
    <w:rsid w:val="004E7B8A"/>
    <w:rPr>
      <w:rFonts w:ascii="Calibri" w:hAnsi="Calibri" w:cs="Times New Roman"/>
      <w:b/>
      <w:bCs/>
      <w:caps/>
    </w:rPr>
  </w:style>
  <w:style w:type="paragraph" w:styleId="BalloonText">
    <w:name w:val="Balloon Text"/>
    <w:basedOn w:val="Normal"/>
    <w:link w:val="BalloonTextChar"/>
    <w:uiPriority w:val="99"/>
    <w:semiHidden/>
    <w:rsid w:val="004E7B8A"/>
    <w:rPr>
      <w:rFonts w:ascii="Tahoma" w:hAnsi="Tahoma" w:cs="Tahoma"/>
      <w:sz w:val="16"/>
      <w:szCs w:val="16"/>
    </w:rPr>
  </w:style>
  <w:style w:type="character" w:styleId="BalloonTextChar" w:customStyle="1">
    <w:name w:val="Balloon Text Char"/>
    <w:basedOn w:val="DefaultParagraphFont"/>
    <w:link w:val="BalloonText"/>
    <w:uiPriority w:val="99"/>
    <w:semiHidden/>
    <w:locked/>
    <w:rsid w:val="004E7B8A"/>
    <w:rPr>
      <w:rFonts w:ascii="Tahoma" w:hAnsi="Tahoma" w:cs="Tahoma"/>
      <w:sz w:val="16"/>
      <w:szCs w:val="16"/>
    </w:rPr>
  </w:style>
  <w:style w:type="paragraph" w:styleId="TOC4">
    <w:name w:val="toc 4"/>
    <w:basedOn w:val="Normal"/>
    <w:next w:val="Normal"/>
    <w:autoRedefine/>
    <w:uiPriority w:val="99"/>
    <w:rsid w:val="004E7B8A"/>
    <w:pPr>
      <w:ind w:left="600"/>
    </w:pPr>
    <w:rPr>
      <w:rFonts w:ascii="Calibri" w:hAnsi="Calibri"/>
      <w:sz w:val="18"/>
      <w:szCs w:val="18"/>
    </w:rPr>
  </w:style>
  <w:style w:type="paragraph" w:styleId="TOC5">
    <w:name w:val="toc 5"/>
    <w:basedOn w:val="Normal"/>
    <w:next w:val="Normal"/>
    <w:autoRedefine/>
    <w:uiPriority w:val="99"/>
    <w:rsid w:val="004E7B8A"/>
    <w:pPr>
      <w:ind w:left="800"/>
    </w:pPr>
    <w:rPr>
      <w:rFonts w:ascii="Calibri" w:hAnsi="Calibri"/>
      <w:sz w:val="18"/>
      <w:szCs w:val="18"/>
    </w:rPr>
  </w:style>
  <w:style w:type="paragraph" w:styleId="TOC6">
    <w:name w:val="toc 6"/>
    <w:basedOn w:val="Normal"/>
    <w:next w:val="Normal"/>
    <w:autoRedefine/>
    <w:uiPriority w:val="99"/>
    <w:rsid w:val="004E7B8A"/>
    <w:pPr>
      <w:ind w:left="1000"/>
    </w:pPr>
    <w:rPr>
      <w:rFonts w:ascii="Calibri" w:hAnsi="Calibri"/>
      <w:sz w:val="18"/>
      <w:szCs w:val="18"/>
    </w:rPr>
  </w:style>
  <w:style w:type="paragraph" w:styleId="TOC7">
    <w:name w:val="toc 7"/>
    <w:basedOn w:val="Normal"/>
    <w:next w:val="Normal"/>
    <w:autoRedefine/>
    <w:uiPriority w:val="99"/>
    <w:rsid w:val="004E7B8A"/>
    <w:pPr>
      <w:ind w:left="1200"/>
    </w:pPr>
    <w:rPr>
      <w:rFonts w:ascii="Calibri" w:hAnsi="Calibri"/>
      <w:sz w:val="18"/>
      <w:szCs w:val="18"/>
    </w:rPr>
  </w:style>
  <w:style w:type="paragraph" w:styleId="TOC8">
    <w:name w:val="toc 8"/>
    <w:basedOn w:val="Normal"/>
    <w:next w:val="Normal"/>
    <w:autoRedefine/>
    <w:uiPriority w:val="99"/>
    <w:rsid w:val="004E7B8A"/>
    <w:pPr>
      <w:ind w:left="1400"/>
    </w:pPr>
    <w:rPr>
      <w:rFonts w:ascii="Calibri" w:hAnsi="Calibri"/>
      <w:sz w:val="18"/>
      <w:szCs w:val="18"/>
    </w:rPr>
  </w:style>
  <w:style w:type="paragraph" w:styleId="TOC9">
    <w:name w:val="toc 9"/>
    <w:basedOn w:val="Normal"/>
    <w:next w:val="Normal"/>
    <w:autoRedefine/>
    <w:uiPriority w:val="99"/>
    <w:rsid w:val="004E7B8A"/>
    <w:pPr>
      <w:ind w:left="1600"/>
    </w:pPr>
    <w:rPr>
      <w:rFonts w:ascii="Calibri" w:hAnsi="Calibri"/>
      <w:sz w:val="18"/>
      <w:szCs w:val="18"/>
    </w:rPr>
  </w:style>
  <w:style w:type="paragraph" w:styleId="PDRTable" w:customStyle="1">
    <w:name w:val="PDR_Table"/>
    <w:basedOn w:val="PDRFigure"/>
    <w:link w:val="PDRTableChar"/>
    <w:uiPriority w:val="99"/>
    <w:rsid w:val="004E7B8A"/>
  </w:style>
  <w:style w:type="character" w:styleId="PDRTableChar" w:customStyle="1">
    <w:name w:val="PDR_Table Char"/>
    <w:basedOn w:val="PDRFigureChar"/>
    <w:link w:val="PDRTable"/>
    <w:uiPriority w:val="99"/>
    <w:locked/>
    <w:rsid w:val="004E7B8A"/>
    <w:rPr>
      <w:rFonts w:ascii="Verdana" w:hAnsi="Verdana" w:cs="Times New Roman"/>
      <w:sz w:val="24"/>
      <w:szCs w:val="24"/>
    </w:rPr>
  </w:style>
  <w:style w:type="character" w:styleId="PlaceholderText">
    <w:name w:val="Placeholder Text"/>
    <w:basedOn w:val="DefaultParagraphFont"/>
    <w:uiPriority w:val="99"/>
    <w:semiHidden/>
    <w:rsid w:val="00250304"/>
    <w:rPr>
      <w:rFonts w:cs="Times New Roman"/>
      <w:color w:val="808080"/>
    </w:rPr>
  </w:style>
  <w:style w:type="paragraph" w:styleId="ListParagraph">
    <w:name w:val="List Paragraph"/>
    <w:basedOn w:val="Normal"/>
    <w:uiPriority w:val="99"/>
    <w:qFormat/>
    <w:rsid w:val="0019031F"/>
    <w:pPr>
      <w:overflowPunct/>
      <w:autoSpaceDE/>
      <w:autoSpaceDN/>
      <w:adjustRightInd/>
      <w:spacing w:after="200" w:line="276" w:lineRule="auto"/>
      <w:ind w:left="720"/>
      <w:contextualSpacing/>
      <w:textAlignment w:val="auto"/>
    </w:pPr>
    <w:rPr>
      <w:rFonts w:ascii="Calibri" w:hAnsi="Calibri"/>
      <w:sz w:val="22"/>
      <w:szCs w:val="22"/>
    </w:rPr>
  </w:style>
  <w:style w:type="table" w:styleId="TableGrid">
    <w:name w:val="Table Grid"/>
    <w:basedOn w:val="TableNormal"/>
    <w:uiPriority w:val="99"/>
    <w:locked/>
    <w:rsid w:val="00851CCF"/>
    <w:rPr>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FollowedHyperlink">
    <w:name w:val="FollowedHyperlink"/>
    <w:basedOn w:val="DefaultParagraphFont"/>
    <w:uiPriority w:val="99"/>
    <w:semiHidden/>
    <w:rsid w:val="00FB32F8"/>
    <w:rPr>
      <w:rFonts w:cs="Times New Roman"/>
      <w:color w:val="800080"/>
      <w:u w:val="single"/>
    </w:rPr>
  </w:style>
  <w:style w:type="paragraph" w:styleId="TOCHeading">
    <w:name w:val="TOC Heading"/>
    <w:basedOn w:val="Heading1"/>
    <w:next w:val="Normal"/>
    <w:uiPriority w:val="99"/>
    <w:qFormat/>
    <w:rsid w:val="00AC1A9B"/>
    <w:pPr>
      <w:keepLines/>
      <w:overflowPunct/>
      <w:autoSpaceDE/>
      <w:autoSpaceDN/>
      <w:adjustRightInd/>
      <w:spacing w:before="480" w:after="0" w:line="276" w:lineRule="auto"/>
      <w:textAlignment w:val="auto"/>
      <w:outlineLvl w:val="9"/>
    </w:pPr>
    <w:rPr>
      <w:color w:val="365F91"/>
      <w:kern w:val="0"/>
      <w:sz w:val="28"/>
      <w:szCs w:val="28"/>
    </w:rPr>
  </w:style>
  <w:style w:type="paragraph" w:styleId="TableofFigures">
    <w:name w:val="table of figures"/>
    <w:basedOn w:val="Normal"/>
    <w:next w:val="Normal"/>
    <w:uiPriority w:val="99"/>
    <w:rsid w:val="00FD297C"/>
  </w:style>
  <w:style w:type="character" w:styleId="apple-style-span" w:customStyle="1">
    <w:name w:val="apple-style-span"/>
    <w:basedOn w:val="DefaultParagraphFont"/>
    <w:uiPriority w:val="99"/>
    <w:rsid w:val="00227936"/>
    <w:rPr>
      <w:rFonts w:cs="Times New Roman"/>
    </w:rPr>
  </w:style>
  <w:style w:type="character" w:styleId="apple-converted-space" w:customStyle="1">
    <w:name w:val="apple-converted-space"/>
    <w:basedOn w:val="DefaultParagraphFont"/>
    <w:uiPriority w:val="99"/>
    <w:rsid w:val="00227936"/>
    <w:rPr>
      <w:rFonts w:cs="Times New Roman"/>
    </w:rPr>
  </w:style>
  <w:style w:type="character" w:styleId="Heading4Char" w:customStyle="1">
    <w:name w:val="Heading 4 Char"/>
    <w:basedOn w:val="DefaultParagraphFont"/>
    <w:link w:val="Heading4"/>
    <w:rsid w:val="007F7750"/>
    <w:rPr>
      <w:rFonts w:asciiTheme="majorHAnsi" w:hAnsiTheme="majorHAnsi" w:eastAsiaTheme="majorEastAsia" w:cstheme="majorBidi"/>
      <w:b/>
      <w:bCs/>
      <w:i/>
      <w:iCs/>
      <w:color w:val="4F81BD" w:themeColor="accent1"/>
      <w:sz w:val="20"/>
      <w:szCs w:val="20"/>
    </w:rPr>
  </w:style>
  <w:style w:type="character" w:styleId="Emphasis">
    <w:name w:val="Emphasis"/>
    <w:basedOn w:val="DefaultParagraphFont"/>
    <w:qFormat/>
    <w:locked/>
    <w:rsid w:val="00A97F08"/>
    <w:rPr>
      <w:i/>
      <w:iCs/>
    </w:rPr>
  </w:style>
  <w:style w:type="character" w:styleId="Heading5Char" w:customStyle="1">
    <w:name w:val="Heading 5 Char"/>
    <w:basedOn w:val="DefaultParagraphFont"/>
    <w:link w:val="Heading5"/>
    <w:semiHidden/>
    <w:rsid w:val="00E64EAF"/>
    <w:rPr>
      <w:rFonts w:asciiTheme="majorHAnsi" w:hAnsiTheme="majorHAnsi" w:eastAsiaTheme="majorEastAsia" w:cstheme="majorBidi"/>
      <w:color w:val="243F60" w:themeColor="accent1" w:themeShade="7F"/>
      <w:sz w:val="20"/>
      <w:szCs w:val="20"/>
    </w:rPr>
  </w:style>
  <w:style w:type="character" w:styleId="Heading6Char" w:customStyle="1">
    <w:name w:val="Heading 6 Char"/>
    <w:basedOn w:val="DefaultParagraphFont"/>
    <w:link w:val="Heading6"/>
    <w:semiHidden/>
    <w:rsid w:val="00E64EAF"/>
    <w:rPr>
      <w:rFonts w:asciiTheme="majorHAnsi" w:hAnsiTheme="majorHAnsi" w:eastAsiaTheme="majorEastAsia" w:cstheme="majorBidi"/>
      <w:i/>
      <w:iCs/>
      <w:color w:val="243F60" w:themeColor="accent1" w:themeShade="7F"/>
      <w:sz w:val="20"/>
      <w:szCs w:val="20"/>
    </w:rPr>
  </w:style>
  <w:style w:type="character" w:styleId="Heading7Char" w:customStyle="1">
    <w:name w:val="Heading 7 Char"/>
    <w:basedOn w:val="DefaultParagraphFont"/>
    <w:link w:val="Heading7"/>
    <w:semiHidden/>
    <w:rsid w:val="00E64EAF"/>
    <w:rPr>
      <w:rFonts w:asciiTheme="majorHAnsi" w:hAnsiTheme="majorHAnsi" w:eastAsiaTheme="majorEastAsia" w:cstheme="majorBidi"/>
      <w:i/>
      <w:iCs/>
      <w:color w:val="404040" w:themeColor="text1" w:themeTint="BF"/>
      <w:sz w:val="20"/>
      <w:szCs w:val="20"/>
    </w:rPr>
  </w:style>
  <w:style w:type="character" w:styleId="Heading8Char" w:customStyle="1">
    <w:name w:val="Heading 8 Char"/>
    <w:basedOn w:val="DefaultParagraphFont"/>
    <w:link w:val="Heading8"/>
    <w:semiHidden/>
    <w:rsid w:val="00E64EAF"/>
    <w:rPr>
      <w:rFonts w:asciiTheme="majorHAnsi" w:hAnsiTheme="majorHAnsi" w:eastAsiaTheme="majorEastAsia" w:cstheme="majorBidi"/>
      <w:color w:val="404040" w:themeColor="text1" w:themeTint="BF"/>
      <w:sz w:val="20"/>
      <w:szCs w:val="20"/>
    </w:rPr>
  </w:style>
  <w:style w:type="character" w:styleId="Heading9Char" w:customStyle="1">
    <w:name w:val="Heading 9 Char"/>
    <w:basedOn w:val="DefaultParagraphFont"/>
    <w:link w:val="Heading9"/>
    <w:semiHidden/>
    <w:rsid w:val="00E64EAF"/>
    <w:rPr>
      <w:rFonts w:asciiTheme="majorHAnsi" w:hAnsiTheme="majorHAnsi" w:eastAsiaTheme="majorEastAsia"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815A4E"/>
    <w:rPr>
      <w:sz w:val="16"/>
      <w:szCs w:val="16"/>
    </w:rPr>
  </w:style>
  <w:style w:type="paragraph" w:styleId="CommentText">
    <w:name w:val="annotation text"/>
    <w:basedOn w:val="Normal"/>
    <w:link w:val="CommentTextChar"/>
    <w:uiPriority w:val="99"/>
    <w:semiHidden/>
    <w:unhideWhenUsed/>
    <w:rsid w:val="00815A4E"/>
  </w:style>
  <w:style w:type="character" w:styleId="CommentTextChar" w:customStyle="1">
    <w:name w:val="Comment Text Char"/>
    <w:basedOn w:val="DefaultParagraphFont"/>
    <w:link w:val="CommentText"/>
    <w:uiPriority w:val="99"/>
    <w:semiHidden/>
    <w:rsid w:val="00815A4E"/>
    <w:rPr>
      <w:sz w:val="20"/>
      <w:szCs w:val="20"/>
    </w:rPr>
  </w:style>
  <w:style w:type="paragraph" w:styleId="CommentSubject">
    <w:name w:val="annotation subject"/>
    <w:basedOn w:val="CommentText"/>
    <w:next w:val="CommentText"/>
    <w:link w:val="CommentSubjectChar"/>
    <w:uiPriority w:val="99"/>
    <w:semiHidden/>
    <w:unhideWhenUsed/>
    <w:rsid w:val="00815A4E"/>
    <w:rPr>
      <w:b/>
      <w:bCs/>
    </w:rPr>
  </w:style>
  <w:style w:type="character" w:styleId="CommentSubjectChar" w:customStyle="1">
    <w:name w:val="Comment Subject Char"/>
    <w:basedOn w:val="CommentTextChar"/>
    <w:link w:val="CommentSubject"/>
    <w:uiPriority w:val="99"/>
    <w:semiHidden/>
    <w:rsid w:val="00815A4E"/>
    <w:rPr>
      <w:b/>
      <w:bCs/>
      <w:sz w:val="20"/>
      <w:szCs w:val="20"/>
    </w:rPr>
  </w:style>
  <w:style w:type="paragraph" w:styleId="Revision">
    <w:name w:val="Revision"/>
    <w:hidden/>
    <w:uiPriority w:val="99"/>
    <w:semiHidden/>
    <w:rsid w:val="00837D34"/>
    <w:rPr>
      <w:sz w:val="20"/>
      <w:szCs w:val="20"/>
    </w:rPr>
  </w:style>
  <w:style w:type="character" w:styleId="normaltextrun" w:customStyle="1">
    <w:name w:val="normaltextrun"/>
    <w:basedOn w:val="DefaultParagraphFont"/>
    <w:uiPriority w:val="1"/>
    <w:rsid w:val="67674E2E"/>
  </w:style>
  <w:style w:type="character" w:styleId="eop" w:customStyle="1">
    <w:name w:val="eop"/>
    <w:basedOn w:val="DefaultParagraphFont"/>
    <w:uiPriority w:val="1"/>
    <w:rsid w:val="67674E2E"/>
  </w:style>
  <w:style w:type="paragraph" w:styleId="Style1" w:customStyle="true">
    <w:name w:val="Style1"/>
    <w:basedOn w:val="Normal"/>
    <w:link w:val="Style1Char"/>
    <w:qFormat/>
    <w:rsid w:val="474386DC"/>
    <w:rPr>
      <w:rFonts w:ascii="Palatino Linotype" w:hAnsi="Palatino Linotype" w:eastAsia="Times New Roman" w:cs="Verdana"/>
      <w:b w:val="1"/>
      <w:bCs w:val="1"/>
      <w:sz w:val="32"/>
      <w:szCs w:val="32"/>
    </w:rPr>
    <w:pPr>
      <w:keepNext w:val="1"/>
      <w:numPr>
        <w:ilvl w:val="0"/>
        <w:numId w:val="13"/>
      </w:numPr>
      <w:bidi w:val="0"/>
      <w:spacing w:before="240" w:beforeAutospacing="off" w:after="60" w:afterAutospacing="off" w:line="259" w:lineRule="auto"/>
      <w:ind w:left="0" w:right="0" w:hanging="432"/>
      <w:jc w:val="center"/>
      <w:outlineLvl w:val="0"/>
    </w:pPr>
  </w:style>
  <w:style w:type="character" w:styleId="Style1Char" w:customStyle="true">
    <w:name w:val="Style1 Char"/>
    <w:basedOn w:val="DefaultParagraphFont"/>
    <w:link w:val="Style1"/>
    <w:rsid w:val="474386DC"/>
    <w:rPr>
      <w:rFonts w:ascii="Palatino Linotype" w:hAnsi="Palatino Linotype" w:eastAsia="Times New Roman" w:cs="Verdana"/>
      <w:b w:val="1"/>
      <w:bCs w:val="1"/>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613704">
      <w:bodyDiv w:val="1"/>
      <w:marLeft w:val="0"/>
      <w:marRight w:val="0"/>
      <w:marTop w:val="0"/>
      <w:marBottom w:val="0"/>
      <w:divBdr>
        <w:top w:val="none" w:sz="0" w:space="0" w:color="auto"/>
        <w:left w:val="none" w:sz="0" w:space="0" w:color="auto"/>
        <w:bottom w:val="none" w:sz="0" w:space="0" w:color="auto"/>
        <w:right w:val="none" w:sz="0" w:space="0" w:color="auto"/>
      </w:divBdr>
    </w:div>
    <w:div w:id="403571224">
      <w:marLeft w:val="0"/>
      <w:marRight w:val="0"/>
      <w:marTop w:val="0"/>
      <w:marBottom w:val="0"/>
      <w:divBdr>
        <w:top w:val="none" w:sz="0" w:space="0" w:color="auto"/>
        <w:left w:val="none" w:sz="0" w:space="0" w:color="auto"/>
        <w:bottom w:val="none" w:sz="0" w:space="0" w:color="auto"/>
        <w:right w:val="none" w:sz="0" w:space="0" w:color="auto"/>
      </w:divBdr>
    </w:div>
    <w:div w:id="403571225">
      <w:marLeft w:val="0"/>
      <w:marRight w:val="0"/>
      <w:marTop w:val="0"/>
      <w:marBottom w:val="0"/>
      <w:divBdr>
        <w:top w:val="none" w:sz="0" w:space="0" w:color="auto"/>
        <w:left w:val="none" w:sz="0" w:space="0" w:color="auto"/>
        <w:bottom w:val="none" w:sz="0" w:space="0" w:color="auto"/>
        <w:right w:val="none" w:sz="0" w:space="0" w:color="auto"/>
      </w:divBdr>
    </w:div>
    <w:div w:id="403571226">
      <w:marLeft w:val="0"/>
      <w:marRight w:val="0"/>
      <w:marTop w:val="0"/>
      <w:marBottom w:val="0"/>
      <w:divBdr>
        <w:top w:val="none" w:sz="0" w:space="0" w:color="auto"/>
        <w:left w:val="none" w:sz="0" w:space="0" w:color="auto"/>
        <w:bottom w:val="none" w:sz="0" w:space="0" w:color="auto"/>
        <w:right w:val="none" w:sz="0" w:space="0" w:color="auto"/>
      </w:divBdr>
    </w:div>
    <w:div w:id="403571227">
      <w:marLeft w:val="0"/>
      <w:marRight w:val="0"/>
      <w:marTop w:val="0"/>
      <w:marBottom w:val="0"/>
      <w:divBdr>
        <w:top w:val="none" w:sz="0" w:space="0" w:color="auto"/>
        <w:left w:val="none" w:sz="0" w:space="0" w:color="auto"/>
        <w:bottom w:val="none" w:sz="0" w:space="0" w:color="auto"/>
        <w:right w:val="none" w:sz="0" w:space="0" w:color="auto"/>
      </w:divBdr>
    </w:div>
    <w:div w:id="606698732">
      <w:bodyDiv w:val="1"/>
      <w:marLeft w:val="0"/>
      <w:marRight w:val="0"/>
      <w:marTop w:val="0"/>
      <w:marBottom w:val="0"/>
      <w:divBdr>
        <w:top w:val="none" w:sz="0" w:space="0" w:color="auto"/>
        <w:left w:val="none" w:sz="0" w:space="0" w:color="auto"/>
        <w:bottom w:val="none" w:sz="0" w:space="0" w:color="auto"/>
        <w:right w:val="none" w:sz="0" w:space="0" w:color="auto"/>
      </w:divBdr>
    </w:div>
    <w:div w:id="671950804">
      <w:bodyDiv w:val="1"/>
      <w:marLeft w:val="0"/>
      <w:marRight w:val="0"/>
      <w:marTop w:val="0"/>
      <w:marBottom w:val="0"/>
      <w:divBdr>
        <w:top w:val="none" w:sz="0" w:space="0" w:color="auto"/>
        <w:left w:val="none" w:sz="0" w:space="0" w:color="auto"/>
        <w:bottom w:val="none" w:sz="0" w:space="0" w:color="auto"/>
        <w:right w:val="none" w:sz="0" w:space="0" w:color="auto"/>
      </w:divBdr>
    </w:div>
    <w:div w:id="990597514">
      <w:bodyDiv w:val="1"/>
      <w:marLeft w:val="0"/>
      <w:marRight w:val="0"/>
      <w:marTop w:val="0"/>
      <w:marBottom w:val="0"/>
      <w:divBdr>
        <w:top w:val="none" w:sz="0" w:space="0" w:color="auto"/>
        <w:left w:val="none" w:sz="0" w:space="0" w:color="auto"/>
        <w:bottom w:val="none" w:sz="0" w:space="0" w:color="auto"/>
        <w:right w:val="none" w:sz="0" w:space="0" w:color="auto"/>
      </w:divBdr>
    </w:div>
    <w:div w:id="1889222084">
      <w:bodyDiv w:val="1"/>
      <w:marLeft w:val="0"/>
      <w:marRight w:val="0"/>
      <w:marTop w:val="0"/>
      <w:marBottom w:val="0"/>
      <w:divBdr>
        <w:top w:val="none" w:sz="0" w:space="0" w:color="auto"/>
        <w:left w:val="none" w:sz="0" w:space="0" w:color="auto"/>
        <w:bottom w:val="none" w:sz="0" w:space="0" w:color="auto"/>
        <w:right w:val="none" w:sz="0" w:space="0" w:color="auto"/>
      </w:divBdr>
    </w:div>
    <w:div w:id="1934584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4.jpg" Id="rId26" /><Relationship Type="http://schemas.openxmlformats.org/officeDocument/2006/relationships/image" Target="media/image9.png" Id="rId21" /><Relationship Type="http://schemas.openxmlformats.org/officeDocument/2006/relationships/image" Target="media/image30.png" Id="rId42" /><Relationship Type="http://schemas.openxmlformats.org/officeDocument/2006/relationships/image" Target="media/image35.png" Id="rId47" /><Relationship Type="http://schemas.openxmlformats.org/officeDocument/2006/relationships/image" Target="media/image51.jpg" Id="rId63" /><Relationship Type="http://schemas.openxmlformats.org/officeDocument/2006/relationships/image" Target="media/image56.jpg" Id="rId68" /><Relationship Type="http://schemas.openxmlformats.org/officeDocument/2006/relationships/image" Target="media/image62.png" Id="rId84" /><Relationship Type="http://schemas.openxmlformats.org/officeDocument/2006/relationships/image" Target="media/image67.png" Id="rId89" /><Relationship Type="http://schemas.openxmlformats.org/officeDocument/2006/relationships/image" Target="media/image4.png" Id="rId16" /><Relationship Type="http://schemas.microsoft.com/office/2016/09/relationships/commentsIds" Target="commentsIds.xml" Id="rId11" /><Relationship Type="http://schemas.openxmlformats.org/officeDocument/2006/relationships/image" Target="media/image20.png" Id="rId32" /><Relationship Type="http://schemas.openxmlformats.org/officeDocument/2006/relationships/image" Target="media/image25.png" Id="rId37" /><Relationship Type="http://schemas.openxmlformats.org/officeDocument/2006/relationships/image" Target="media/image41.jpg" Id="rId53" /><Relationship Type="http://schemas.openxmlformats.org/officeDocument/2006/relationships/image" Target="media/image46.png" Id="rId58" /><Relationship Type="http://schemas.openxmlformats.org/officeDocument/2006/relationships/hyperlink" Target="https://support.ircam.fr/docs/AudioSculpt/3.0/co/Acoustic%20Notions_1.html" TargetMode="External" Id="rId79" /><Relationship Type="http://schemas.openxmlformats.org/officeDocument/2006/relationships/webSettings" Target="webSettings.xml" Id="rId5" /><Relationship Type="http://schemas.openxmlformats.org/officeDocument/2006/relationships/fontTable" Target="fontTable.xml" Id="rId90" /><Relationship Type="http://schemas.openxmlformats.org/officeDocument/2006/relationships/image" Target="media/image10.jpg" Id="rId22" /><Relationship Type="http://schemas.openxmlformats.org/officeDocument/2006/relationships/image" Target="media/image15.jpg" Id="rId27" /><Relationship Type="http://schemas.openxmlformats.org/officeDocument/2006/relationships/image" Target="media/image31.png" Id="rId43" /><Relationship Type="http://schemas.openxmlformats.org/officeDocument/2006/relationships/image" Target="media/image36.png" Id="rId48" /><Relationship Type="http://schemas.openxmlformats.org/officeDocument/2006/relationships/image" Target="media/image52.jpg" Id="rId64" /><Relationship Type="http://schemas.openxmlformats.org/officeDocument/2006/relationships/image" Target="media/image57.jpg" Id="rId69" /><Relationship Type="http://schemas.openxmlformats.org/officeDocument/2006/relationships/footer" Target="footer1.xml" Id="rId8" /><Relationship Type="http://schemas.openxmlformats.org/officeDocument/2006/relationships/image" Target="media/image39.jpg" Id="rId51" /><Relationship Type="http://schemas.openxmlformats.org/officeDocument/2006/relationships/image" Target="media/image60.jpg" Id="rId72" /><Relationship Type="http://schemas.openxmlformats.org/officeDocument/2006/relationships/hyperlink" Target="https://www.computerscience.org/resources/computer-programming-languages/" TargetMode="External" Id="rId80" /><Relationship Type="http://schemas.openxmlformats.org/officeDocument/2006/relationships/image" Target="media/image63.png" Id="rId85" /><Relationship Type="http://schemas.microsoft.com/office/2020/10/relationships/intelligence" Target="intelligence2.xml" Id="rId93" /><Relationship Type="http://schemas.openxmlformats.org/officeDocument/2006/relationships/styles" Target="styles.xml" Id="rId3" /><Relationship Type="http://schemas.microsoft.com/office/2018/08/relationships/commentsExtensible" Target="commentsExtensible.xml" Id="rId12" /><Relationship Type="http://schemas.openxmlformats.org/officeDocument/2006/relationships/image" Target="media/image5.png" Id="rId17" /><Relationship Type="http://schemas.openxmlformats.org/officeDocument/2006/relationships/image" Target="media/image13.jpg" Id="rId25" /><Relationship Type="http://schemas.openxmlformats.org/officeDocument/2006/relationships/image" Target="media/image21.jpg" Id="rId33" /><Relationship Type="http://schemas.openxmlformats.org/officeDocument/2006/relationships/image" Target="media/image26.png" Id="rId38" /><Relationship Type="http://schemas.openxmlformats.org/officeDocument/2006/relationships/image" Target="media/image34.png" Id="rId46" /><Relationship Type="http://schemas.openxmlformats.org/officeDocument/2006/relationships/image" Target="media/image47.png" Id="rId59" /><Relationship Type="http://schemas.openxmlformats.org/officeDocument/2006/relationships/image" Target="media/image55.jpg" Id="rId67" /><Relationship Type="http://schemas.openxmlformats.org/officeDocument/2006/relationships/image" Target="media/image8.gif" Id="rId20" /><Relationship Type="http://schemas.openxmlformats.org/officeDocument/2006/relationships/image" Target="media/image29.png" Id="rId41" /><Relationship Type="http://schemas.openxmlformats.org/officeDocument/2006/relationships/image" Target="media/image42.jpg" Id="rId54" /><Relationship Type="http://schemas.openxmlformats.org/officeDocument/2006/relationships/image" Target="media/image58.jpg" Id="rId70" /><Relationship Type="http://schemas.openxmlformats.org/officeDocument/2006/relationships/image" Target="media/image61.png" Id="rId83" /><Relationship Type="http://schemas.openxmlformats.org/officeDocument/2006/relationships/image" Target="media/image66.png" Id="rId88" /><Relationship Type="http://schemas.microsoft.com/office/2011/relationships/people" Target="people.xml" Id="rId9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3.png" Id="rId15" /><Relationship Type="http://schemas.openxmlformats.org/officeDocument/2006/relationships/image" Target="media/image11.jpg" Id="rId23" /><Relationship Type="http://schemas.openxmlformats.org/officeDocument/2006/relationships/image" Target="media/image16.jpg" Id="rId28" /><Relationship Type="http://schemas.openxmlformats.org/officeDocument/2006/relationships/image" Target="media/image24.png" Id="rId36" /><Relationship Type="http://schemas.openxmlformats.org/officeDocument/2006/relationships/image" Target="media/image37.jpg" Id="rId49" /><Relationship Type="http://schemas.openxmlformats.org/officeDocument/2006/relationships/image" Target="media/image45.png" Id="rId57" /><Relationship Type="http://schemas.microsoft.com/office/2011/relationships/commentsExtended" Target="commentsExtended.xml" Id="rId10" /><Relationship Type="http://schemas.openxmlformats.org/officeDocument/2006/relationships/image" Target="media/image19.jpg" Id="rId31" /><Relationship Type="http://schemas.openxmlformats.org/officeDocument/2006/relationships/image" Target="media/image32.png" Id="rId44" /><Relationship Type="http://schemas.openxmlformats.org/officeDocument/2006/relationships/image" Target="media/image40.jpg" Id="rId52" /><Relationship Type="http://schemas.openxmlformats.org/officeDocument/2006/relationships/image" Target="media/image48.png" Id="rId60" /><Relationship Type="http://schemas.openxmlformats.org/officeDocument/2006/relationships/image" Target="media/image53.jpg" Id="rId65" /><Relationship Type="http://schemas.openxmlformats.org/officeDocument/2006/relationships/hyperlink" Target="https://robonation.org/app/uploads/sites/4/2022/05/2022-RoboSub_Team-" TargetMode="External" Id="rId78" /><Relationship Type="http://schemas.openxmlformats.org/officeDocument/2006/relationships/hyperlink" Target="https://wiki.python.org/moin/IntegratingPythonWithOtherLanguages" TargetMode="External" Id="rId81" /><Relationship Type="http://schemas.openxmlformats.org/officeDocument/2006/relationships/image" Target="media/image64.png" Id="rId86" /><Relationship Type="http://schemas.openxmlformats.org/officeDocument/2006/relationships/settings" Target="settings.xml" Id="rId4" /><Relationship Type="http://schemas.openxmlformats.org/officeDocument/2006/relationships/comments" Target="comments.xml" Id="rId9" /><Relationship Type="http://schemas.openxmlformats.org/officeDocument/2006/relationships/image" Target="media/image1.png" Id="rId13" /><Relationship Type="http://schemas.openxmlformats.org/officeDocument/2006/relationships/image" Target="media/image6.png" Id="rId18" /><Relationship Type="http://schemas.openxmlformats.org/officeDocument/2006/relationships/image" Target="media/image27.png" Id="rId39" /><Relationship Type="http://schemas.openxmlformats.org/officeDocument/2006/relationships/image" Target="media/image22.png" Id="rId34" /><Relationship Type="http://schemas.openxmlformats.org/officeDocument/2006/relationships/image" Target="media/image38.jpg" Id="rId50" /><Relationship Type="http://schemas.openxmlformats.org/officeDocument/2006/relationships/image" Target="media/image43.jpg" Id="rId55" /><Relationship Type="http://schemas.openxmlformats.org/officeDocument/2006/relationships/endnotes" Target="endnotes.xml" Id="rId7" /><Relationship Type="http://schemas.openxmlformats.org/officeDocument/2006/relationships/image" Target="media/image59.jpg" Id="rId71" /><Relationship Type="http://schemas.openxmlformats.org/officeDocument/2006/relationships/theme" Target="theme/theme1.xml" Id="rId92" /><Relationship Type="http://schemas.openxmlformats.org/officeDocument/2006/relationships/numbering" Target="numbering.xml" Id="rId2" /><Relationship Type="http://schemas.openxmlformats.org/officeDocument/2006/relationships/image" Target="media/image17.jpg" Id="rId29" /><Relationship Type="http://schemas.openxmlformats.org/officeDocument/2006/relationships/image" Target="media/image12.jpg" Id="rId24" /><Relationship Type="http://schemas.openxmlformats.org/officeDocument/2006/relationships/image" Target="media/image28.png" Id="rId40" /><Relationship Type="http://schemas.openxmlformats.org/officeDocument/2006/relationships/image" Target="media/image33.png" Id="rId45" /><Relationship Type="http://schemas.openxmlformats.org/officeDocument/2006/relationships/image" Target="media/image54.jpg" Id="rId66" /><Relationship Type="http://schemas.openxmlformats.org/officeDocument/2006/relationships/image" Target="media/image65.png" Id="rId87" /><Relationship Type="http://schemas.openxmlformats.org/officeDocument/2006/relationships/image" Target="media/image49.jpg" Id="rId61" /><Relationship Type="http://schemas.openxmlformats.org/officeDocument/2006/relationships/hyperlink" Target="https://www.mathworks.com/help/matlab/matlab_external/call-matlab-functions-from-python.html" TargetMode="External" Id="rId82" /><Relationship Type="http://schemas.openxmlformats.org/officeDocument/2006/relationships/image" Target="media/image7.png" Id="rId19" /><Relationship Type="http://schemas.openxmlformats.org/officeDocument/2006/relationships/image" Target="media/image2.png" Id="rId14" /><Relationship Type="http://schemas.openxmlformats.org/officeDocument/2006/relationships/image" Target="media/image18.png" Id="rId30" /><Relationship Type="http://schemas.openxmlformats.org/officeDocument/2006/relationships/image" Target="media/image23.png" Id="rId35" /><Relationship Type="http://schemas.openxmlformats.org/officeDocument/2006/relationships/image" Target="media/image44.jpg" Id="rId56" /><Relationship Type="http://schemas.openxmlformats.org/officeDocument/2006/relationships/image" Target="/media/image26.png" Id="R01d3df260c97472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16A84B-1EF7-482B-9DA5-D30F9F77E917}">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South Dakota State University</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Field Inspection Vehicle Borescope Placement Adjustor</dc:title>
  <dc:creator>Energy Conversion Laboratory</dc:creator>
  <lastModifiedBy>Robertson, Fraser</lastModifiedBy>
  <revision>64</revision>
  <lastPrinted>2010-12-09T17:04:00.0000000Z</lastPrinted>
  <dcterms:created xsi:type="dcterms:W3CDTF">2023-04-25T02:45:00.0000000Z</dcterms:created>
  <dcterms:modified xsi:type="dcterms:W3CDTF">2023-05-08T05:05:05.1045774Z</dcterms:modified>
</coreProperties>
</file>